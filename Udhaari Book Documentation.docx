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0DCF" w14:textId="77777777" w:rsidR="00247C36" w:rsidRDefault="007B2224">
      <w:pPr>
        <w:pStyle w:val="ProjectTitle"/>
        <w:tabs>
          <w:tab w:val="left" w:pos="7371"/>
        </w:tabs>
        <w:ind w:right="935"/>
        <w:rPr>
          <w:rFonts w:cstheme="minorHAnsi"/>
        </w:rPr>
      </w:pPr>
      <w:bookmarkStart w:id="0" w:name="_Hlk71636122"/>
      <w:r>
        <w:rPr>
          <w:rFonts w:cstheme="minorHAnsi"/>
        </w:rPr>
        <w:t xml:space="preserve">          </w:t>
      </w:r>
      <w:r>
        <w:rPr>
          <w:rFonts w:cstheme="minorHAnsi"/>
          <w:noProof/>
        </w:rPr>
        <w:drawing>
          <wp:inline distT="0" distB="0" distL="0" distR="0" wp14:anchorId="6169C270" wp14:editId="31553E18">
            <wp:extent cx="3346450" cy="3346450"/>
            <wp:effectExtent l="0" t="0" r="6350" b="635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46450" cy="3346450"/>
                    </a:xfrm>
                    <a:prstGeom prst="rect">
                      <a:avLst/>
                    </a:prstGeom>
                  </pic:spPr>
                </pic:pic>
              </a:graphicData>
            </a:graphic>
          </wp:inline>
        </w:drawing>
      </w:r>
    </w:p>
    <w:p w14:paraId="7B0CA140" w14:textId="77777777" w:rsidR="00247C36" w:rsidRDefault="00247C36">
      <w:pPr>
        <w:spacing w:line="240" w:lineRule="atLeast"/>
        <w:rPr>
          <w:rFonts w:asciiTheme="minorHAnsi" w:hAnsiTheme="minorHAnsi" w:cstheme="minorHAnsi"/>
        </w:rPr>
      </w:pPr>
    </w:p>
    <w:p w14:paraId="2E931966" w14:textId="77777777" w:rsidR="00247C36" w:rsidRDefault="00247C36">
      <w:pPr>
        <w:spacing w:line="240" w:lineRule="atLeast"/>
        <w:rPr>
          <w:rFonts w:asciiTheme="minorHAnsi" w:hAnsiTheme="minorHAnsi" w:cstheme="minorHAnsi"/>
        </w:rPr>
      </w:pPr>
    </w:p>
    <w:p w14:paraId="5C422F5A" w14:textId="77777777" w:rsidR="00247C36" w:rsidRDefault="00247C36">
      <w:pPr>
        <w:spacing w:line="240" w:lineRule="atLeast"/>
        <w:rPr>
          <w:rFonts w:asciiTheme="minorHAnsi" w:hAnsiTheme="minorHAnsi" w:cstheme="minorHAnsi"/>
        </w:rPr>
      </w:pPr>
    </w:p>
    <w:p w14:paraId="721F6C9B" w14:textId="77777777" w:rsidR="00247C36" w:rsidRDefault="00247C36">
      <w:pPr>
        <w:spacing w:line="240" w:lineRule="atLeast"/>
        <w:rPr>
          <w:rFonts w:asciiTheme="minorHAnsi" w:hAnsiTheme="minorHAnsi" w:cstheme="minorHAnsi"/>
        </w:rPr>
      </w:pPr>
    </w:p>
    <w:p w14:paraId="3A965924" w14:textId="77777777" w:rsidR="00247C36" w:rsidRDefault="00247C36">
      <w:pPr>
        <w:spacing w:line="240" w:lineRule="atLeast"/>
        <w:rPr>
          <w:rFonts w:asciiTheme="minorHAnsi" w:hAnsiTheme="minorHAnsi" w:cstheme="minorHAnsi"/>
        </w:rPr>
      </w:pPr>
    </w:p>
    <w:p w14:paraId="34E68409" w14:textId="77777777" w:rsidR="00247C36" w:rsidRDefault="007B2224">
      <w:pPr>
        <w:pStyle w:val="ProjectTitle"/>
        <w:rPr>
          <w:rFonts w:cstheme="minorHAnsi"/>
        </w:rPr>
      </w:pPr>
      <w:proofErr w:type="gramStart"/>
      <w:r>
        <w:rPr>
          <w:rFonts w:cstheme="minorHAnsi"/>
        </w:rPr>
        <w:t>UDHAARI  BOOK</w:t>
      </w:r>
      <w:proofErr w:type="gramEnd"/>
    </w:p>
    <w:p w14:paraId="0A640B77" w14:textId="77777777" w:rsidR="00247C36" w:rsidRDefault="00247C36">
      <w:pPr>
        <w:spacing w:line="240" w:lineRule="atLeast"/>
        <w:jc w:val="center"/>
        <w:rPr>
          <w:rFonts w:asciiTheme="minorHAnsi" w:hAnsiTheme="minorHAnsi" w:cstheme="minorHAnsi"/>
        </w:rPr>
      </w:pPr>
    </w:p>
    <w:p w14:paraId="3B187E91" w14:textId="77777777" w:rsidR="00247C36" w:rsidRDefault="00247C36">
      <w:pPr>
        <w:spacing w:line="240" w:lineRule="atLeast"/>
        <w:jc w:val="center"/>
        <w:rPr>
          <w:rFonts w:asciiTheme="minorHAnsi" w:hAnsiTheme="minorHAnsi" w:cstheme="minorHAnsi"/>
        </w:rPr>
      </w:pPr>
    </w:p>
    <w:p w14:paraId="35BC4C34"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by</w:t>
      </w:r>
    </w:p>
    <w:p w14:paraId="13C44454" w14:textId="77777777" w:rsidR="00247C36" w:rsidRDefault="00247C36">
      <w:pPr>
        <w:spacing w:line="240" w:lineRule="atLeast"/>
        <w:jc w:val="center"/>
        <w:rPr>
          <w:rFonts w:asciiTheme="minorHAnsi" w:hAnsiTheme="minorHAnsi" w:cstheme="minorHAnsi"/>
        </w:rPr>
      </w:pPr>
    </w:p>
    <w:p w14:paraId="6B7E1165"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 xml:space="preserve">Anis </w:t>
      </w:r>
      <w:proofErr w:type="spellStart"/>
      <w:r>
        <w:rPr>
          <w:rFonts w:asciiTheme="minorHAnsi" w:hAnsiTheme="minorHAnsi" w:cstheme="minorHAnsi"/>
          <w:szCs w:val="24"/>
        </w:rPr>
        <w:t>Tamboli</w:t>
      </w:r>
      <w:proofErr w:type="spellEnd"/>
      <w:r>
        <w:rPr>
          <w:rFonts w:asciiTheme="minorHAnsi" w:hAnsiTheme="minorHAnsi" w:cstheme="minorHAnsi"/>
          <w:szCs w:val="24"/>
        </w:rPr>
        <w:t xml:space="preserve"> (M.Sc. CA)</w:t>
      </w:r>
    </w:p>
    <w:p w14:paraId="5E6E4973"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Sruthi Sunil (M.Sc. IMCA)</w:t>
      </w:r>
    </w:p>
    <w:p w14:paraId="4804A10F" w14:textId="77777777" w:rsidR="00247C36" w:rsidRDefault="007B2224">
      <w:pPr>
        <w:spacing w:line="240" w:lineRule="atLeast"/>
        <w:jc w:val="center"/>
        <w:rPr>
          <w:rFonts w:asciiTheme="minorHAnsi" w:hAnsiTheme="minorHAnsi" w:cstheme="minorHAnsi"/>
          <w:szCs w:val="24"/>
        </w:rPr>
      </w:pPr>
      <w:proofErr w:type="spellStart"/>
      <w:r>
        <w:rPr>
          <w:rFonts w:asciiTheme="minorHAnsi" w:hAnsiTheme="minorHAnsi" w:cstheme="minorHAnsi"/>
          <w:szCs w:val="24"/>
        </w:rPr>
        <w:t>Suyasha</w:t>
      </w:r>
      <w:proofErr w:type="spellEnd"/>
      <w:r>
        <w:rPr>
          <w:rFonts w:asciiTheme="minorHAnsi" w:hAnsiTheme="minorHAnsi" w:cstheme="minorHAnsi"/>
          <w:szCs w:val="24"/>
        </w:rPr>
        <w:t xml:space="preserve"> Vilas Pujari (MCA)</w:t>
      </w:r>
    </w:p>
    <w:p w14:paraId="74A3A5F2" w14:textId="77777777" w:rsidR="00247C36" w:rsidRDefault="00247C36">
      <w:pPr>
        <w:spacing w:line="240" w:lineRule="atLeast"/>
        <w:jc w:val="center"/>
        <w:rPr>
          <w:rFonts w:asciiTheme="minorHAnsi" w:hAnsiTheme="minorHAnsi" w:cstheme="minorHAnsi"/>
        </w:rPr>
      </w:pPr>
    </w:p>
    <w:p w14:paraId="45222B87" w14:textId="77777777" w:rsidR="00247C36" w:rsidRDefault="00247C36">
      <w:pPr>
        <w:spacing w:line="240" w:lineRule="atLeast"/>
        <w:jc w:val="center"/>
        <w:rPr>
          <w:rFonts w:asciiTheme="minorHAnsi" w:hAnsiTheme="minorHAnsi" w:cstheme="minorHAnsi"/>
        </w:rPr>
      </w:pPr>
    </w:p>
    <w:p w14:paraId="4AECA233" w14:textId="77777777" w:rsidR="00247C36" w:rsidRDefault="007B2224">
      <w:pPr>
        <w:jc w:val="center"/>
        <w:rPr>
          <w:rFonts w:asciiTheme="minorHAnsi" w:hAnsiTheme="minorHAnsi" w:cstheme="minorHAnsi"/>
        </w:rPr>
      </w:pPr>
      <w:r>
        <w:rPr>
          <w:rFonts w:asciiTheme="minorHAnsi" w:hAnsiTheme="minorHAnsi" w:cstheme="minorHAnsi"/>
        </w:rPr>
        <w:t>Presented to the Faculty of</w:t>
      </w:r>
    </w:p>
    <w:p w14:paraId="7317554B" w14:textId="77777777" w:rsidR="00247C36" w:rsidRDefault="007B2224">
      <w:pPr>
        <w:jc w:val="center"/>
        <w:rPr>
          <w:rFonts w:asciiTheme="minorHAnsi" w:hAnsiTheme="minorHAnsi" w:cstheme="minorHAnsi"/>
        </w:rPr>
      </w:pPr>
      <w:r>
        <w:rPr>
          <w:rFonts w:asciiTheme="minorHAnsi" w:hAnsiTheme="minorHAnsi" w:cstheme="minorHAnsi"/>
        </w:rPr>
        <w:t>&lt;Name of University&gt;</w:t>
      </w:r>
    </w:p>
    <w:p w14:paraId="6130051F" w14:textId="77777777" w:rsidR="00247C36" w:rsidRDefault="007B2224">
      <w:pPr>
        <w:jc w:val="center"/>
        <w:rPr>
          <w:rFonts w:asciiTheme="minorHAnsi" w:hAnsiTheme="minorHAnsi" w:cstheme="minorHAnsi"/>
        </w:rPr>
      </w:pPr>
      <w:r>
        <w:rPr>
          <w:rFonts w:asciiTheme="minorHAnsi" w:hAnsiTheme="minorHAnsi" w:cstheme="minorHAnsi"/>
        </w:rPr>
        <w:t>In Partial Fulfillment</w:t>
      </w:r>
    </w:p>
    <w:p w14:paraId="0A415F3D" w14:textId="77777777" w:rsidR="00247C36" w:rsidRDefault="007B2224">
      <w:pPr>
        <w:jc w:val="center"/>
        <w:rPr>
          <w:rFonts w:asciiTheme="minorHAnsi" w:hAnsiTheme="minorHAnsi" w:cstheme="minorHAnsi"/>
        </w:rPr>
      </w:pPr>
      <w:r>
        <w:rPr>
          <w:rFonts w:asciiTheme="minorHAnsi" w:hAnsiTheme="minorHAnsi" w:cstheme="minorHAnsi"/>
        </w:rPr>
        <w:t>Of the Requirements</w:t>
      </w:r>
    </w:p>
    <w:p w14:paraId="08EF6CFF" w14:textId="77777777" w:rsidR="00247C36" w:rsidRDefault="007B2224">
      <w:pPr>
        <w:jc w:val="center"/>
        <w:rPr>
          <w:rFonts w:asciiTheme="minorHAnsi" w:hAnsiTheme="minorHAnsi" w:cstheme="minorHAnsi"/>
        </w:rPr>
      </w:pPr>
      <w:r>
        <w:rPr>
          <w:rFonts w:asciiTheme="minorHAnsi" w:hAnsiTheme="minorHAnsi" w:cstheme="minorHAnsi"/>
        </w:rPr>
        <w:t>For the Degree</w:t>
      </w:r>
    </w:p>
    <w:p w14:paraId="64353133" w14:textId="77777777" w:rsidR="00247C36" w:rsidRDefault="00247C36">
      <w:pPr>
        <w:spacing w:line="240" w:lineRule="atLeast"/>
        <w:jc w:val="center"/>
        <w:rPr>
          <w:rFonts w:asciiTheme="minorHAnsi" w:hAnsiTheme="minorHAnsi" w:cstheme="minorHAnsi"/>
        </w:rPr>
      </w:pPr>
    </w:p>
    <w:p w14:paraId="67AD6511" w14:textId="77777777" w:rsidR="00247C36" w:rsidRDefault="00247C36">
      <w:pPr>
        <w:spacing w:line="240" w:lineRule="atLeast"/>
        <w:jc w:val="center"/>
        <w:rPr>
          <w:rFonts w:asciiTheme="minorHAnsi" w:hAnsiTheme="minorHAnsi" w:cstheme="minorHAnsi"/>
        </w:rPr>
      </w:pPr>
    </w:p>
    <w:p w14:paraId="020B1A77" w14:textId="77777777" w:rsidR="00247C36" w:rsidRDefault="007B2224">
      <w:pPr>
        <w:spacing w:line="240" w:lineRule="atLeast"/>
        <w:jc w:val="center"/>
        <w:rPr>
          <w:rFonts w:asciiTheme="minorHAnsi" w:hAnsiTheme="minorHAnsi" w:cstheme="minorHAnsi"/>
        </w:rPr>
      </w:pPr>
      <w:r>
        <w:rPr>
          <w:rFonts w:asciiTheme="minorHAnsi" w:hAnsiTheme="minorHAnsi" w:cstheme="minorHAnsi"/>
          <w:caps/>
        </w:rPr>
        <w:t>&lt;NAME OF DEGREE&gt;</w:t>
      </w:r>
    </w:p>
    <w:p w14:paraId="7F03002C" w14:textId="77777777" w:rsidR="00247C36" w:rsidRDefault="00247C36">
      <w:pPr>
        <w:spacing w:line="240" w:lineRule="atLeast"/>
        <w:jc w:val="center"/>
        <w:rPr>
          <w:rFonts w:asciiTheme="minorHAnsi" w:hAnsiTheme="minorHAnsi" w:cstheme="minorHAnsi"/>
        </w:rPr>
      </w:pPr>
    </w:p>
    <w:p w14:paraId="312A99FD" w14:textId="77777777" w:rsidR="00247C36" w:rsidRDefault="00247C36">
      <w:pPr>
        <w:spacing w:line="240" w:lineRule="atLeast"/>
        <w:jc w:val="center"/>
        <w:rPr>
          <w:rFonts w:asciiTheme="minorHAnsi" w:hAnsiTheme="minorHAnsi" w:cstheme="minorHAnsi"/>
        </w:rPr>
      </w:pPr>
    </w:p>
    <w:p w14:paraId="4A624F02"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 xml:space="preserve">THE </w:t>
      </w:r>
      <w:r>
        <w:rPr>
          <w:rFonts w:asciiTheme="minorHAnsi" w:hAnsiTheme="minorHAnsi" w:cstheme="minorHAnsi"/>
        </w:rPr>
        <w:t>UNIVERSITY OF &lt;UNIV Name&gt;</w:t>
      </w:r>
    </w:p>
    <w:p w14:paraId="387DE03C" w14:textId="77777777" w:rsidR="00247C36" w:rsidRDefault="00247C36">
      <w:pPr>
        <w:spacing w:line="240" w:lineRule="atLeast"/>
        <w:jc w:val="center"/>
        <w:rPr>
          <w:rFonts w:asciiTheme="minorHAnsi" w:hAnsiTheme="minorHAnsi" w:cstheme="minorHAnsi"/>
        </w:rPr>
      </w:pPr>
    </w:p>
    <w:p w14:paraId="501035D6"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&lt;MONTH OF GRADUATION, YEAR&gt;</w:t>
      </w:r>
    </w:p>
    <w:p w14:paraId="18EE3CFE" w14:textId="77777777" w:rsidR="00247C36" w:rsidRDefault="00247C36">
      <w:pPr>
        <w:spacing w:line="240" w:lineRule="atLeast"/>
        <w:jc w:val="center"/>
        <w:rPr>
          <w:rFonts w:asciiTheme="minorHAnsi" w:hAnsiTheme="minorHAnsi" w:cstheme="minorHAnsi"/>
        </w:rPr>
      </w:pPr>
    </w:p>
    <w:p w14:paraId="06A6A57B" w14:textId="3CA97DB7" w:rsidR="00247C36" w:rsidRDefault="007B2224">
      <w:pPr>
        <w:spacing w:after="160" w:line="259" w:lineRule="auto"/>
        <w:rPr>
          <w:rFonts w:asciiTheme="minorHAnsi" w:hAnsiTheme="minorHAnsi" w:cstheme="minorHAnsi"/>
        </w:rPr>
      </w:pPr>
      <w:r>
        <w:rPr>
          <w:rFonts w:asciiTheme="minorHAnsi" w:hAnsiTheme="minorHAnsi" w:cstheme="minorHAnsi"/>
        </w:rPr>
        <w:br w:type="page"/>
      </w:r>
    </w:p>
    <w:p w14:paraId="422724EB" w14:textId="77777777" w:rsidR="00247C36" w:rsidRDefault="007B2224">
      <w:pPr>
        <w:spacing w:after="160" w:line="259" w:lineRule="auto"/>
        <w:rPr>
          <w:rFonts w:asciiTheme="minorHAnsi" w:hAnsiTheme="minorHAnsi" w:cstheme="minorHAnsi"/>
        </w:rPr>
      </w:pPr>
      <w:r>
        <w:rPr>
          <w:rFonts w:asciiTheme="minorHAnsi" w:hAnsiTheme="minorHAnsi" w:cstheme="minorHAnsi"/>
        </w:rPr>
        <w:lastRenderedPageBreak/>
        <w:br w:type="page"/>
      </w:r>
    </w:p>
    <w:p w14:paraId="72C01EEA" w14:textId="77777777" w:rsidR="00247C36" w:rsidRDefault="007B2224">
      <w:pPr>
        <w:spacing w:after="160" w:line="259" w:lineRule="auto"/>
        <w:jc w:val="center"/>
        <w:rPr>
          <w:rFonts w:asciiTheme="minorHAnsi" w:hAnsiTheme="minorHAnsi" w:cstheme="minorHAnsi"/>
        </w:rPr>
      </w:pPr>
      <w:proofErr w:type="gramStart"/>
      <w:r>
        <w:rPr>
          <w:rFonts w:asciiTheme="minorHAnsi" w:hAnsiTheme="minorHAnsi" w:cstheme="minorHAnsi"/>
        </w:rPr>
        <w:lastRenderedPageBreak/>
        <w:t>UDHAARI  BOOK</w:t>
      </w:r>
      <w:proofErr w:type="gramEnd"/>
    </w:p>
    <w:p w14:paraId="4F6EE527" w14:textId="77777777" w:rsidR="00247C36" w:rsidRDefault="00247C36">
      <w:pPr>
        <w:spacing w:line="240" w:lineRule="atLeast"/>
        <w:jc w:val="center"/>
        <w:rPr>
          <w:rFonts w:asciiTheme="minorHAnsi" w:hAnsiTheme="minorHAnsi" w:cstheme="minorHAnsi"/>
        </w:rPr>
      </w:pPr>
    </w:p>
    <w:p w14:paraId="6C59E39B"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by</w:t>
      </w:r>
    </w:p>
    <w:p w14:paraId="4F7D945D" w14:textId="77777777" w:rsidR="00247C36" w:rsidRDefault="00247C36">
      <w:pPr>
        <w:spacing w:line="240" w:lineRule="atLeast"/>
        <w:jc w:val="center"/>
        <w:rPr>
          <w:rFonts w:asciiTheme="minorHAnsi" w:hAnsiTheme="minorHAnsi" w:cstheme="minorHAnsi"/>
        </w:rPr>
      </w:pPr>
    </w:p>
    <w:p w14:paraId="1FB192B9"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 xml:space="preserve">Anis </w:t>
      </w:r>
      <w:proofErr w:type="spellStart"/>
      <w:r>
        <w:rPr>
          <w:rFonts w:asciiTheme="minorHAnsi" w:hAnsiTheme="minorHAnsi" w:cstheme="minorHAnsi"/>
          <w:szCs w:val="24"/>
        </w:rPr>
        <w:t>Tamboli</w:t>
      </w:r>
      <w:proofErr w:type="spellEnd"/>
      <w:r>
        <w:rPr>
          <w:rFonts w:asciiTheme="minorHAnsi" w:hAnsiTheme="minorHAnsi" w:cstheme="minorHAnsi"/>
          <w:szCs w:val="24"/>
        </w:rPr>
        <w:t xml:space="preserve"> </w:t>
      </w:r>
    </w:p>
    <w:p w14:paraId="7A567C00"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 xml:space="preserve">Sruthi Sunil </w:t>
      </w:r>
    </w:p>
    <w:p w14:paraId="62E00010" w14:textId="77777777" w:rsidR="00247C36" w:rsidRDefault="007B2224">
      <w:pPr>
        <w:spacing w:line="240" w:lineRule="atLeast"/>
        <w:jc w:val="center"/>
        <w:rPr>
          <w:rFonts w:asciiTheme="minorHAnsi" w:hAnsiTheme="minorHAnsi" w:cstheme="minorHAnsi"/>
          <w:szCs w:val="24"/>
        </w:rPr>
      </w:pPr>
      <w:proofErr w:type="spellStart"/>
      <w:r>
        <w:rPr>
          <w:rFonts w:asciiTheme="minorHAnsi" w:hAnsiTheme="minorHAnsi" w:cstheme="minorHAnsi"/>
          <w:szCs w:val="24"/>
        </w:rPr>
        <w:t>Suyasha</w:t>
      </w:r>
      <w:proofErr w:type="spellEnd"/>
      <w:r>
        <w:rPr>
          <w:rFonts w:asciiTheme="minorHAnsi" w:hAnsiTheme="minorHAnsi" w:cstheme="minorHAnsi"/>
          <w:szCs w:val="24"/>
        </w:rPr>
        <w:t xml:space="preserve"> Vilas Pujari </w:t>
      </w:r>
    </w:p>
    <w:p w14:paraId="466F4D97" w14:textId="77777777" w:rsidR="00247C36" w:rsidRDefault="00247C36">
      <w:pPr>
        <w:spacing w:line="240" w:lineRule="atLeast"/>
        <w:jc w:val="center"/>
        <w:rPr>
          <w:rFonts w:asciiTheme="minorHAnsi" w:hAnsiTheme="minorHAnsi" w:cstheme="minorHAnsi"/>
        </w:rPr>
      </w:pPr>
    </w:p>
    <w:p w14:paraId="37006349" w14:textId="77777777" w:rsidR="00247C36" w:rsidRDefault="00247C36">
      <w:pPr>
        <w:spacing w:line="240" w:lineRule="auto"/>
        <w:jc w:val="center"/>
        <w:rPr>
          <w:rFonts w:asciiTheme="minorHAnsi" w:hAnsiTheme="minorHAnsi" w:cstheme="minorHAnsi"/>
          <w:szCs w:val="18"/>
        </w:rPr>
      </w:pPr>
    </w:p>
    <w:p w14:paraId="24EDC1A9" w14:textId="77777777" w:rsidR="00247C36" w:rsidRDefault="00247C36">
      <w:pPr>
        <w:spacing w:line="240" w:lineRule="auto"/>
        <w:jc w:val="center"/>
        <w:rPr>
          <w:rFonts w:asciiTheme="minorHAnsi" w:hAnsiTheme="minorHAnsi" w:cstheme="minorHAnsi"/>
          <w:szCs w:val="18"/>
        </w:rPr>
      </w:pPr>
    </w:p>
    <w:p w14:paraId="502B3793" w14:textId="77777777" w:rsidR="00247C36" w:rsidRDefault="00247C36">
      <w:pPr>
        <w:spacing w:line="240" w:lineRule="auto"/>
        <w:jc w:val="center"/>
        <w:rPr>
          <w:rFonts w:asciiTheme="minorHAnsi" w:hAnsiTheme="minorHAnsi" w:cstheme="minorHAnsi"/>
          <w:szCs w:val="18"/>
        </w:rPr>
      </w:pPr>
    </w:p>
    <w:p w14:paraId="24FFF1AC" w14:textId="77777777" w:rsidR="00247C36" w:rsidRDefault="00247C36">
      <w:pPr>
        <w:spacing w:line="240" w:lineRule="auto"/>
        <w:jc w:val="center"/>
        <w:rPr>
          <w:rFonts w:asciiTheme="minorHAnsi" w:hAnsiTheme="minorHAnsi" w:cstheme="minorHAnsi"/>
          <w:szCs w:val="18"/>
        </w:rPr>
      </w:pPr>
    </w:p>
    <w:p w14:paraId="09E72336" w14:textId="77777777" w:rsidR="00247C36" w:rsidRDefault="00247C36">
      <w:pPr>
        <w:spacing w:line="240" w:lineRule="auto"/>
        <w:jc w:val="center"/>
        <w:rPr>
          <w:rFonts w:asciiTheme="minorHAnsi" w:hAnsiTheme="minorHAnsi" w:cstheme="minorHAnsi"/>
          <w:szCs w:val="18"/>
        </w:rPr>
      </w:pPr>
    </w:p>
    <w:p w14:paraId="033E8C4A" w14:textId="77777777" w:rsidR="00247C36" w:rsidRDefault="00247C36">
      <w:pPr>
        <w:spacing w:line="240" w:lineRule="auto"/>
        <w:jc w:val="center"/>
        <w:rPr>
          <w:rFonts w:asciiTheme="minorHAnsi" w:hAnsiTheme="minorHAnsi" w:cstheme="minorHAnsi"/>
          <w:szCs w:val="18"/>
        </w:rPr>
      </w:pPr>
    </w:p>
    <w:p w14:paraId="119892CE" w14:textId="77777777" w:rsidR="00247C36" w:rsidRDefault="00247C36">
      <w:pPr>
        <w:spacing w:line="240" w:lineRule="auto"/>
        <w:jc w:val="center"/>
        <w:rPr>
          <w:rFonts w:asciiTheme="minorHAnsi" w:hAnsiTheme="minorHAnsi" w:cstheme="minorHAnsi"/>
          <w:szCs w:val="18"/>
        </w:rPr>
      </w:pPr>
    </w:p>
    <w:p w14:paraId="2544AADA" w14:textId="77777777" w:rsidR="00247C36" w:rsidRDefault="007B2224">
      <w:pPr>
        <w:spacing w:line="240" w:lineRule="auto"/>
        <w:ind w:left="2880" w:firstLine="720"/>
        <w:rPr>
          <w:rFonts w:asciiTheme="minorHAnsi" w:hAnsiTheme="minorHAnsi" w:cstheme="minorHAnsi"/>
          <w:szCs w:val="18"/>
        </w:rPr>
      </w:pPr>
      <w:r>
        <w:rPr>
          <w:rFonts w:asciiTheme="minorHAnsi" w:hAnsiTheme="minorHAnsi" w:cstheme="minorHAnsi"/>
          <w:szCs w:val="18"/>
        </w:rPr>
        <w:t>APPROVED BY</w:t>
      </w:r>
    </w:p>
    <w:p w14:paraId="565B38A6" w14:textId="77777777" w:rsidR="00247C36" w:rsidRDefault="00247C36">
      <w:pPr>
        <w:spacing w:line="240" w:lineRule="auto"/>
        <w:ind w:left="2880"/>
        <w:rPr>
          <w:rFonts w:asciiTheme="minorHAnsi" w:hAnsiTheme="minorHAnsi" w:cstheme="minorHAnsi"/>
          <w:szCs w:val="18"/>
        </w:rPr>
      </w:pPr>
    </w:p>
    <w:p w14:paraId="04990EC7"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__________________________________________</w:t>
      </w:r>
    </w:p>
    <w:p w14:paraId="7ED88CEE"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&lt;Chair’s Name, Degree&gt;, Chair</w:t>
      </w:r>
    </w:p>
    <w:p w14:paraId="54A37FD8" w14:textId="77777777" w:rsidR="00247C36" w:rsidRDefault="00247C36">
      <w:pPr>
        <w:spacing w:line="240" w:lineRule="auto"/>
        <w:rPr>
          <w:rFonts w:asciiTheme="minorHAnsi" w:hAnsiTheme="minorHAnsi" w:cstheme="minorHAnsi"/>
          <w:szCs w:val="18"/>
        </w:rPr>
      </w:pPr>
    </w:p>
    <w:p w14:paraId="1F6C6533"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1C73264D"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Name, Degree &gt;, Committee Member</w:t>
      </w:r>
    </w:p>
    <w:p w14:paraId="08912A79" w14:textId="77777777" w:rsidR="00247C36" w:rsidRDefault="00247C36">
      <w:pPr>
        <w:spacing w:line="240" w:lineRule="auto"/>
        <w:rPr>
          <w:rFonts w:asciiTheme="minorHAnsi" w:hAnsiTheme="minorHAnsi" w:cstheme="minorHAnsi"/>
          <w:szCs w:val="18"/>
        </w:rPr>
      </w:pPr>
    </w:p>
    <w:p w14:paraId="441716E9"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44D6AFE7"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Name, Degree &gt;, Comm</w:t>
      </w:r>
      <w:r>
        <w:rPr>
          <w:rFonts w:asciiTheme="minorHAnsi" w:hAnsiTheme="minorHAnsi" w:cstheme="minorHAnsi"/>
          <w:szCs w:val="18"/>
        </w:rPr>
        <w:t>ittee Member</w:t>
      </w:r>
    </w:p>
    <w:p w14:paraId="7B2700CA" w14:textId="77777777" w:rsidR="00247C36" w:rsidRDefault="00247C36">
      <w:pPr>
        <w:spacing w:line="240" w:lineRule="auto"/>
        <w:rPr>
          <w:rFonts w:asciiTheme="minorHAnsi" w:hAnsiTheme="minorHAnsi" w:cstheme="minorHAnsi"/>
          <w:szCs w:val="18"/>
        </w:rPr>
      </w:pPr>
    </w:p>
    <w:p w14:paraId="2256375A"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609635CF"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Name, Degree &gt;, Committee Member</w:t>
      </w:r>
    </w:p>
    <w:p w14:paraId="7D9B364A" w14:textId="77777777" w:rsidR="00247C36" w:rsidRDefault="00247C36">
      <w:pPr>
        <w:spacing w:line="240" w:lineRule="auto"/>
        <w:rPr>
          <w:rFonts w:asciiTheme="minorHAnsi" w:hAnsiTheme="minorHAnsi" w:cstheme="minorHAnsi"/>
          <w:szCs w:val="18"/>
        </w:rPr>
      </w:pPr>
    </w:p>
    <w:p w14:paraId="467EAAE5" w14:textId="77777777" w:rsidR="00247C36" w:rsidRDefault="00247C36">
      <w:pPr>
        <w:spacing w:line="240" w:lineRule="auto"/>
        <w:rPr>
          <w:rFonts w:asciiTheme="minorHAnsi" w:hAnsiTheme="minorHAnsi" w:cstheme="minorHAnsi"/>
          <w:szCs w:val="18"/>
        </w:rPr>
      </w:pPr>
    </w:p>
    <w:p w14:paraId="046EF055" w14:textId="77777777" w:rsidR="00247C36" w:rsidRDefault="00247C36">
      <w:pPr>
        <w:spacing w:line="240" w:lineRule="auto"/>
        <w:rPr>
          <w:rFonts w:asciiTheme="minorHAnsi" w:hAnsiTheme="minorHAnsi" w:cstheme="minorHAnsi"/>
          <w:szCs w:val="18"/>
        </w:rPr>
      </w:pPr>
    </w:p>
    <w:p w14:paraId="2F0697E4"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RECEIVED/APPROVED BY THE COLLEGE OF &lt;COLLEGE NAME&gt;:</w:t>
      </w:r>
    </w:p>
    <w:p w14:paraId="2AFDC359" w14:textId="77777777" w:rsidR="00247C36" w:rsidRDefault="00247C36">
      <w:pPr>
        <w:spacing w:line="240" w:lineRule="auto"/>
        <w:rPr>
          <w:rFonts w:asciiTheme="minorHAnsi" w:hAnsiTheme="minorHAnsi" w:cstheme="minorHAnsi"/>
          <w:szCs w:val="18"/>
        </w:rPr>
      </w:pPr>
    </w:p>
    <w:p w14:paraId="643BE5AD" w14:textId="77777777" w:rsidR="00247C36" w:rsidRDefault="00247C36">
      <w:pPr>
        <w:spacing w:line="240" w:lineRule="auto"/>
        <w:rPr>
          <w:rFonts w:asciiTheme="minorHAnsi" w:hAnsiTheme="minorHAnsi" w:cstheme="minorHAnsi"/>
          <w:szCs w:val="18"/>
        </w:rPr>
      </w:pPr>
    </w:p>
    <w:p w14:paraId="68E70E76" w14:textId="77777777" w:rsidR="00247C36" w:rsidRDefault="007B2224">
      <w:pPr>
        <w:spacing w:line="240" w:lineRule="auto"/>
        <w:rPr>
          <w:rFonts w:asciiTheme="minorHAnsi" w:hAnsiTheme="minorHAnsi" w:cstheme="minorHAnsi"/>
          <w:szCs w:val="18"/>
          <w:u w:val="single"/>
        </w:rPr>
      </w:pP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p>
    <w:p w14:paraId="0322C54C"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&lt;Associate Dean’s Name, Degree&gt;, Associate Dean</w:t>
      </w:r>
    </w:p>
    <w:p w14:paraId="67F7B4D2" w14:textId="77777777" w:rsidR="00247C36" w:rsidRDefault="00247C36">
      <w:pPr>
        <w:spacing w:line="240" w:lineRule="auto"/>
        <w:rPr>
          <w:rFonts w:asciiTheme="minorHAnsi" w:hAnsiTheme="minorHAnsi" w:cstheme="minorHAnsi"/>
          <w:szCs w:val="18"/>
        </w:rPr>
      </w:pPr>
    </w:p>
    <w:p w14:paraId="24E0CFAF"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__________________________________________</w:t>
      </w:r>
    </w:p>
    <w:p w14:paraId="5F8C2C90" w14:textId="77777777" w:rsidR="00247C36" w:rsidRDefault="007B2224">
      <w:pPr>
        <w:spacing w:line="240" w:lineRule="auto"/>
        <w:rPr>
          <w:rFonts w:asciiTheme="minorHAnsi" w:hAnsiTheme="minorHAnsi" w:cstheme="minorHAnsi"/>
          <w:szCs w:val="18"/>
        </w:rPr>
      </w:pPr>
      <w:r>
        <w:rPr>
          <w:rFonts w:asciiTheme="minorHAnsi" w:hAnsiTheme="minorHAnsi" w:cstheme="minorHAnsi"/>
          <w:szCs w:val="18"/>
        </w:rPr>
        <w:t>&lt;Dean’s Name, Degree&gt;, Dean</w:t>
      </w:r>
    </w:p>
    <w:p w14:paraId="1F966ECD" w14:textId="77777777" w:rsidR="00247C36" w:rsidRDefault="007B2224">
      <w:pPr>
        <w:spacing w:after="160" w:line="259" w:lineRule="auto"/>
        <w:rPr>
          <w:rFonts w:asciiTheme="minorHAnsi" w:hAnsiTheme="minorHAnsi" w:cstheme="minorHAnsi"/>
          <w:szCs w:val="18"/>
        </w:rPr>
      </w:pPr>
      <w:r>
        <w:rPr>
          <w:rFonts w:asciiTheme="minorHAnsi" w:hAnsiTheme="minorHAnsi" w:cstheme="minorHAnsi"/>
          <w:szCs w:val="18"/>
        </w:rPr>
        <w:br w:type="page"/>
      </w:r>
    </w:p>
    <w:p w14:paraId="692563D2" w14:textId="77777777" w:rsidR="00247C36" w:rsidRDefault="00247C36">
      <w:pPr>
        <w:jc w:val="center"/>
        <w:rPr>
          <w:rFonts w:asciiTheme="minorHAnsi" w:hAnsiTheme="minorHAnsi" w:cstheme="minorHAnsi"/>
          <w:szCs w:val="18"/>
        </w:rPr>
        <w:sectPr w:rsidR="00247C36">
          <w:footerReference w:type="default" r:id="rId13"/>
          <w:pgSz w:w="11906" w:h="16838"/>
          <w:pgMar w:top="1800" w:right="1800" w:bottom="1800" w:left="1800" w:header="720" w:footer="720" w:gutter="0"/>
          <w:cols w:space="720"/>
          <w:docGrid w:linePitch="360"/>
        </w:sectPr>
      </w:pPr>
    </w:p>
    <w:p w14:paraId="5A7355B7" w14:textId="76B16154" w:rsidR="00247C36" w:rsidRDefault="00247C36">
      <w:pPr>
        <w:spacing w:after="160" w:line="259" w:lineRule="auto"/>
        <w:rPr>
          <w:rFonts w:asciiTheme="minorHAnsi" w:hAnsiTheme="minorHAnsi" w:cstheme="minorHAnsi"/>
        </w:rPr>
      </w:pPr>
    </w:p>
    <w:p w14:paraId="15AC32F0" w14:textId="77777777" w:rsidR="00247C36" w:rsidRDefault="007B2224">
      <w:pPr>
        <w:spacing w:after="160" w:line="259" w:lineRule="auto"/>
        <w:rPr>
          <w:rFonts w:asciiTheme="minorHAnsi" w:hAnsiTheme="minorHAnsi" w:cstheme="minorHAnsi"/>
        </w:rPr>
      </w:pPr>
      <w:r>
        <w:rPr>
          <w:rFonts w:asciiTheme="minorHAnsi" w:hAnsiTheme="minorHAnsi" w:cstheme="minorHAnsi"/>
        </w:rPr>
        <w:br w:type="page"/>
      </w:r>
    </w:p>
    <w:p w14:paraId="0A2AD26B" w14:textId="77777777" w:rsidR="00247C36" w:rsidRDefault="007B2224">
      <w:pPr>
        <w:jc w:val="center"/>
        <w:rPr>
          <w:rFonts w:asciiTheme="minorHAnsi" w:hAnsiTheme="minorHAnsi" w:cstheme="minorHAnsi"/>
          <w:b/>
          <w:sz w:val="36"/>
          <w:szCs w:val="24"/>
        </w:rPr>
      </w:pPr>
      <w:r>
        <w:rPr>
          <w:rFonts w:asciiTheme="minorHAnsi" w:hAnsiTheme="minorHAnsi" w:cstheme="minorHAnsi"/>
          <w:b/>
          <w:sz w:val="36"/>
          <w:szCs w:val="24"/>
        </w:rPr>
        <w:lastRenderedPageBreak/>
        <w:t>Acknowledgements</w:t>
      </w:r>
    </w:p>
    <w:p w14:paraId="27D71350" w14:textId="77777777" w:rsidR="00247C36" w:rsidRDefault="00247C36">
      <w:pPr>
        <w:jc w:val="center"/>
        <w:rPr>
          <w:rFonts w:asciiTheme="minorHAnsi" w:hAnsiTheme="minorHAnsi" w:cstheme="minorHAnsi"/>
          <w:b/>
          <w:sz w:val="36"/>
          <w:szCs w:val="24"/>
        </w:rPr>
      </w:pPr>
    </w:p>
    <w:p w14:paraId="010C9FA2" w14:textId="77777777" w:rsidR="00247C36" w:rsidRDefault="007B2224">
      <w:pPr>
        <w:pStyle w:val="DocumentText"/>
        <w:rPr>
          <w:rFonts w:eastAsia="Times New Roman"/>
          <w:szCs w:val="24"/>
          <w:lang w:val="en-IN" w:eastAsia="en-IN"/>
        </w:rPr>
      </w:pPr>
      <w:r>
        <w:rPr>
          <w:rFonts w:eastAsia="Times New Roman"/>
          <w:szCs w:val="24"/>
          <w:lang w:val="en-IN" w:eastAsia="en-IN"/>
        </w:rPr>
        <w:t xml:space="preserve">I would like to express my gratitude towards my parents, my college guides and all the team </w:t>
      </w:r>
      <w:r>
        <w:rPr>
          <w:rFonts w:eastAsia="Times New Roman"/>
          <w:szCs w:val="24"/>
          <w:lang w:val="en-IN" w:eastAsia="en-IN"/>
        </w:rPr>
        <w:t>members of Bluepineapple for their kind co-operation and encouragement which helped me in completion of this project.</w:t>
      </w:r>
    </w:p>
    <w:p w14:paraId="5C54CCD6" w14:textId="77777777" w:rsidR="00247C36" w:rsidRDefault="007B2224">
      <w:pPr>
        <w:pStyle w:val="DocumentText"/>
        <w:rPr>
          <w:rFonts w:eastAsia="Times New Roman"/>
          <w:szCs w:val="24"/>
          <w:lang w:val="en-IN" w:eastAsia="en-IN"/>
        </w:rPr>
      </w:pPr>
      <w:r>
        <w:rPr>
          <w:rFonts w:eastAsia="Times New Roman"/>
          <w:szCs w:val="24"/>
          <w:lang w:val="en-IN" w:eastAsia="en-IN"/>
        </w:rPr>
        <w:t>I am highly in</w:t>
      </w:r>
      <w:r>
        <w:rPr>
          <w:rFonts w:eastAsia="Times New Roman"/>
          <w:szCs w:val="24"/>
          <w:lang w:eastAsia="en-IN"/>
        </w:rPr>
        <w:t>credit</w:t>
      </w:r>
      <w:r>
        <w:rPr>
          <w:rFonts w:eastAsia="Times New Roman"/>
          <w:szCs w:val="24"/>
          <w:lang w:val="en-IN" w:eastAsia="en-IN"/>
        </w:rPr>
        <w:t>ed to Bluepineapple Organization for their guidance and constant supervision as well as for providing necessary inform</w:t>
      </w:r>
      <w:r>
        <w:rPr>
          <w:rFonts w:eastAsia="Times New Roman"/>
          <w:szCs w:val="24"/>
          <w:lang w:val="en-IN" w:eastAsia="en-IN"/>
        </w:rPr>
        <w:t xml:space="preserve">ation regarding the project &amp; also for their support in completing the project. </w:t>
      </w:r>
      <w:r>
        <w:t>I would like to show my greatest appreciation to SIR Suresh Burde (Principal Architect At Bluepineapple) for his immense support, encouragement &amp; belief on the team.</w:t>
      </w:r>
    </w:p>
    <w:p w14:paraId="3C43166B" w14:textId="77777777" w:rsidR="00247C36" w:rsidRDefault="007B2224">
      <w:pPr>
        <w:pStyle w:val="DocumentText"/>
        <w:rPr>
          <w:rFonts w:eastAsia="Times New Roman"/>
          <w:szCs w:val="24"/>
          <w:lang w:val="en-IN" w:eastAsia="en-IN"/>
        </w:rPr>
      </w:pPr>
      <w:r>
        <w:rPr>
          <w:rFonts w:eastAsia="Times New Roman"/>
          <w:szCs w:val="24"/>
          <w:lang w:val="en-IN" w:eastAsia="en-IN"/>
        </w:rPr>
        <w:t xml:space="preserve">My thanks </w:t>
      </w:r>
      <w:r>
        <w:rPr>
          <w:rFonts w:eastAsia="Times New Roman"/>
          <w:szCs w:val="24"/>
          <w:lang w:val="en-IN" w:eastAsia="en-IN"/>
        </w:rPr>
        <w:t>and appreciations also go to my colleague in developing the project and people who have willingly helped me out with their abilities</w:t>
      </w:r>
      <w:r>
        <w:t>. I would like to extend my sincere thanks to all of them.</w:t>
      </w:r>
    </w:p>
    <w:p w14:paraId="74BFE2A8" w14:textId="77777777" w:rsidR="00247C36" w:rsidRDefault="00247C36">
      <w:pPr>
        <w:pStyle w:val="DocumentText"/>
        <w:rPr>
          <w:rFonts w:eastAsia="Times New Roman"/>
          <w:szCs w:val="24"/>
          <w:lang w:val="en-IN" w:eastAsia="en-IN"/>
        </w:rPr>
      </w:pPr>
    </w:p>
    <w:p w14:paraId="0067346E" w14:textId="77777777" w:rsidR="00247C36" w:rsidRDefault="00247C36">
      <w:pPr>
        <w:pStyle w:val="DocumentText"/>
      </w:pPr>
    </w:p>
    <w:p w14:paraId="12531AEF" w14:textId="77777777" w:rsidR="00247C36" w:rsidRDefault="007B2224">
      <w:pPr>
        <w:rPr>
          <w:rFonts w:asciiTheme="minorHAnsi" w:hAnsiTheme="minorHAnsi" w:cstheme="minorHAnsi"/>
          <w:b/>
          <w:szCs w:val="18"/>
        </w:rPr>
      </w:pPr>
      <w:r>
        <w:rPr>
          <w:rFonts w:asciiTheme="minorHAnsi" w:hAnsiTheme="minorHAnsi" w:cstheme="minorHAnsi"/>
          <w:b/>
          <w:szCs w:val="18"/>
        </w:rPr>
        <w:br w:type="page"/>
      </w:r>
    </w:p>
    <w:p w14:paraId="193CF46E" w14:textId="77777777" w:rsidR="00247C36" w:rsidRDefault="00247C36">
      <w:pPr>
        <w:spacing w:line="240" w:lineRule="atLeast"/>
        <w:jc w:val="center"/>
        <w:rPr>
          <w:rFonts w:asciiTheme="minorHAnsi" w:hAnsiTheme="minorHAnsi" w:cstheme="minorHAnsi"/>
        </w:rPr>
      </w:pPr>
    </w:p>
    <w:p w14:paraId="5279EB3F" w14:textId="396331F9" w:rsidR="00247C36" w:rsidRDefault="00247C36">
      <w:pPr>
        <w:spacing w:after="160" w:line="259" w:lineRule="auto"/>
        <w:rPr>
          <w:rFonts w:asciiTheme="minorHAnsi" w:hAnsiTheme="minorHAnsi" w:cstheme="minorHAnsi"/>
        </w:rPr>
      </w:pPr>
    </w:p>
    <w:p w14:paraId="2A42A045" w14:textId="77777777" w:rsidR="00247C36" w:rsidRDefault="007B2224">
      <w:pPr>
        <w:spacing w:after="160" w:line="259" w:lineRule="auto"/>
        <w:rPr>
          <w:rFonts w:asciiTheme="minorHAnsi" w:hAnsiTheme="minorHAnsi" w:cstheme="minorHAnsi"/>
        </w:rPr>
      </w:pPr>
      <w:r>
        <w:rPr>
          <w:rFonts w:asciiTheme="minorHAnsi" w:hAnsiTheme="minorHAnsi" w:cstheme="minorHAnsi"/>
        </w:rPr>
        <w:br w:type="page"/>
      </w:r>
    </w:p>
    <w:p w14:paraId="590B2E96" w14:textId="77777777" w:rsidR="00247C36" w:rsidRDefault="00247C36">
      <w:pPr>
        <w:spacing w:line="240" w:lineRule="atLeast"/>
        <w:jc w:val="center"/>
        <w:rPr>
          <w:rFonts w:asciiTheme="minorHAnsi" w:hAnsiTheme="minorHAnsi" w:cstheme="minorHAnsi"/>
        </w:rPr>
      </w:pPr>
    </w:p>
    <w:p w14:paraId="1D072130" w14:textId="77777777" w:rsidR="00247C36" w:rsidRDefault="00247C36">
      <w:pPr>
        <w:spacing w:line="240" w:lineRule="atLeast"/>
        <w:jc w:val="center"/>
        <w:rPr>
          <w:rFonts w:asciiTheme="minorHAnsi" w:hAnsiTheme="minorHAnsi" w:cstheme="minorHAnsi"/>
        </w:rPr>
      </w:pPr>
    </w:p>
    <w:p w14:paraId="3590E91B" w14:textId="77777777" w:rsidR="00247C36" w:rsidRDefault="00247C36">
      <w:pPr>
        <w:spacing w:line="240" w:lineRule="atLeast"/>
        <w:jc w:val="center"/>
        <w:rPr>
          <w:rFonts w:asciiTheme="minorHAnsi" w:hAnsiTheme="minorHAnsi" w:cstheme="minorHAnsi"/>
        </w:rPr>
      </w:pPr>
    </w:p>
    <w:p w14:paraId="134B9344" w14:textId="77777777" w:rsidR="00247C36" w:rsidRDefault="00247C36">
      <w:pPr>
        <w:spacing w:line="240" w:lineRule="atLeast"/>
        <w:jc w:val="center"/>
        <w:rPr>
          <w:rFonts w:asciiTheme="minorHAnsi" w:hAnsiTheme="minorHAnsi" w:cstheme="minorHAnsi"/>
        </w:rPr>
      </w:pPr>
    </w:p>
    <w:p w14:paraId="555D651A" w14:textId="77777777" w:rsidR="00247C36" w:rsidRDefault="007B2224">
      <w:pPr>
        <w:jc w:val="center"/>
        <w:rPr>
          <w:rFonts w:asciiTheme="minorHAnsi" w:hAnsiTheme="minorHAnsi" w:cstheme="minorHAnsi"/>
        </w:rPr>
      </w:pPr>
      <w:r>
        <w:rPr>
          <w:rFonts w:asciiTheme="minorHAnsi" w:hAnsiTheme="minorHAnsi" w:cstheme="minorHAnsi"/>
        </w:rPr>
        <w:t>ABSTRACT</w:t>
      </w:r>
    </w:p>
    <w:p w14:paraId="7AFC88A2" w14:textId="77777777" w:rsidR="00247C36" w:rsidRDefault="007B2224">
      <w:pPr>
        <w:jc w:val="center"/>
        <w:rPr>
          <w:rFonts w:asciiTheme="minorHAnsi" w:hAnsiTheme="minorHAnsi" w:cstheme="minorHAnsi"/>
        </w:rPr>
      </w:pPr>
      <w:proofErr w:type="gramStart"/>
      <w:r>
        <w:rPr>
          <w:rFonts w:asciiTheme="minorHAnsi" w:hAnsiTheme="minorHAnsi" w:cstheme="minorHAnsi"/>
          <w:caps/>
        </w:rPr>
        <w:t>UDHAARI  BOOK</w:t>
      </w:r>
      <w:proofErr w:type="gramEnd"/>
    </w:p>
    <w:p w14:paraId="4512A829" w14:textId="77777777" w:rsidR="00247C36" w:rsidRDefault="00247C36">
      <w:pPr>
        <w:spacing w:line="240" w:lineRule="atLeast"/>
        <w:jc w:val="center"/>
        <w:rPr>
          <w:rFonts w:asciiTheme="minorHAnsi" w:hAnsiTheme="minorHAnsi" w:cstheme="minorHAnsi"/>
        </w:rPr>
      </w:pPr>
    </w:p>
    <w:p w14:paraId="77CA09BA" w14:textId="77777777" w:rsidR="00247C36" w:rsidRDefault="00247C36">
      <w:pPr>
        <w:spacing w:line="240" w:lineRule="atLeast"/>
        <w:jc w:val="center"/>
        <w:rPr>
          <w:rFonts w:asciiTheme="minorHAnsi" w:hAnsiTheme="minorHAnsi" w:cstheme="minorHAnsi"/>
        </w:rPr>
      </w:pPr>
    </w:p>
    <w:p w14:paraId="1CE426CC" w14:textId="77777777" w:rsidR="00247C36" w:rsidRDefault="00247C36">
      <w:pPr>
        <w:spacing w:line="240" w:lineRule="atLeast"/>
        <w:jc w:val="center"/>
        <w:rPr>
          <w:rFonts w:asciiTheme="minorHAnsi" w:hAnsiTheme="minorHAnsi" w:cstheme="minorHAnsi"/>
        </w:rPr>
      </w:pPr>
    </w:p>
    <w:p w14:paraId="77B12E42"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 xml:space="preserve">Anis </w:t>
      </w:r>
      <w:proofErr w:type="spellStart"/>
      <w:r>
        <w:rPr>
          <w:rFonts w:asciiTheme="minorHAnsi" w:hAnsiTheme="minorHAnsi" w:cstheme="minorHAnsi"/>
          <w:szCs w:val="24"/>
        </w:rPr>
        <w:t>Tamboli</w:t>
      </w:r>
      <w:proofErr w:type="spellEnd"/>
      <w:r>
        <w:rPr>
          <w:rFonts w:asciiTheme="minorHAnsi" w:hAnsiTheme="minorHAnsi" w:cstheme="minorHAnsi"/>
          <w:szCs w:val="24"/>
        </w:rPr>
        <w:t xml:space="preserve"> </w:t>
      </w:r>
    </w:p>
    <w:p w14:paraId="6348851F" w14:textId="77777777" w:rsidR="00247C36" w:rsidRDefault="007B2224">
      <w:pPr>
        <w:spacing w:line="240" w:lineRule="atLeast"/>
        <w:jc w:val="center"/>
        <w:rPr>
          <w:rFonts w:asciiTheme="minorHAnsi" w:hAnsiTheme="minorHAnsi" w:cstheme="minorHAnsi"/>
          <w:szCs w:val="24"/>
        </w:rPr>
      </w:pPr>
      <w:r>
        <w:rPr>
          <w:rFonts w:asciiTheme="minorHAnsi" w:hAnsiTheme="minorHAnsi" w:cstheme="minorHAnsi"/>
          <w:szCs w:val="24"/>
        </w:rPr>
        <w:t xml:space="preserve">Sruthi Sunil </w:t>
      </w:r>
    </w:p>
    <w:p w14:paraId="7027ECDF" w14:textId="77777777" w:rsidR="00247C36" w:rsidRDefault="007B2224">
      <w:pPr>
        <w:spacing w:line="240" w:lineRule="atLeast"/>
        <w:jc w:val="center"/>
        <w:rPr>
          <w:rFonts w:asciiTheme="minorHAnsi" w:hAnsiTheme="minorHAnsi" w:cstheme="minorHAnsi"/>
          <w:szCs w:val="24"/>
        </w:rPr>
      </w:pPr>
      <w:proofErr w:type="spellStart"/>
      <w:r>
        <w:rPr>
          <w:rFonts w:asciiTheme="minorHAnsi" w:hAnsiTheme="minorHAnsi" w:cstheme="minorHAnsi"/>
          <w:szCs w:val="24"/>
        </w:rPr>
        <w:t>Suyasha</w:t>
      </w:r>
      <w:proofErr w:type="spellEnd"/>
      <w:r>
        <w:rPr>
          <w:rFonts w:asciiTheme="minorHAnsi" w:hAnsiTheme="minorHAnsi" w:cstheme="minorHAnsi"/>
          <w:szCs w:val="24"/>
        </w:rPr>
        <w:t xml:space="preserve"> Vilas Pujari </w:t>
      </w:r>
    </w:p>
    <w:p w14:paraId="46B71575"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&lt;University of Name of Univ, &lt;year&gt;</w:t>
      </w:r>
    </w:p>
    <w:p w14:paraId="78BEF973" w14:textId="77777777" w:rsidR="00247C36" w:rsidRDefault="00247C36">
      <w:pPr>
        <w:spacing w:line="240" w:lineRule="atLeast"/>
        <w:jc w:val="center"/>
        <w:rPr>
          <w:rFonts w:asciiTheme="minorHAnsi" w:hAnsiTheme="minorHAnsi" w:cstheme="minorHAnsi"/>
        </w:rPr>
      </w:pPr>
    </w:p>
    <w:p w14:paraId="5174A9B6" w14:textId="77777777" w:rsidR="00247C36" w:rsidRDefault="00247C36">
      <w:pPr>
        <w:spacing w:line="240" w:lineRule="atLeast"/>
        <w:jc w:val="center"/>
        <w:rPr>
          <w:rFonts w:asciiTheme="minorHAnsi" w:hAnsiTheme="minorHAnsi" w:cstheme="minorHAnsi"/>
        </w:rPr>
      </w:pPr>
    </w:p>
    <w:p w14:paraId="039F8B8E" w14:textId="77777777" w:rsidR="00247C36" w:rsidRDefault="00247C36">
      <w:pPr>
        <w:spacing w:line="240" w:lineRule="atLeast"/>
        <w:jc w:val="center"/>
        <w:rPr>
          <w:rFonts w:asciiTheme="minorHAnsi" w:hAnsiTheme="minorHAnsi" w:cstheme="minorHAnsi"/>
        </w:rPr>
      </w:pPr>
    </w:p>
    <w:p w14:paraId="1AB9714C"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&lt; Project&gt; Chair: &lt;Chair’s Name&gt;</w:t>
      </w:r>
    </w:p>
    <w:p w14:paraId="573C389D" w14:textId="77777777" w:rsidR="00247C36" w:rsidRDefault="007B2224">
      <w:pPr>
        <w:spacing w:line="240" w:lineRule="atLeast"/>
        <w:jc w:val="center"/>
        <w:rPr>
          <w:rFonts w:asciiTheme="minorHAnsi" w:hAnsiTheme="minorHAnsi" w:cstheme="minorHAnsi"/>
        </w:rPr>
      </w:pPr>
      <w:r>
        <w:rPr>
          <w:rFonts w:asciiTheme="minorHAnsi" w:hAnsiTheme="minorHAnsi" w:cstheme="minorHAnsi"/>
        </w:rPr>
        <w:t>Co-Chair: &lt;If applicable. Co-Chair’s Name&gt;</w:t>
      </w:r>
    </w:p>
    <w:p w14:paraId="3C54CE3B" w14:textId="77777777" w:rsidR="00247C36" w:rsidRDefault="00247C36">
      <w:pPr>
        <w:spacing w:line="240" w:lineRule="atLeast"/>
        <w:jc w:val="center"/>
        <w:rPr>
          <w:rFonts w:asciiTheme="minorHAnsi" w:hAnsiTheme="minorHAnsi" w:cstheme="minorHAnsi"/>
        </w:rPr>
      </w:pPr>
    </w:p>
    <w:p w14:paraId="1C787631" w14:textId="77777777" w:rsidR="00247C36" w:rsidRDefault="00247C36">
      <w:pPr>
        <w:spacing w:line="240" w:lineRule="atLeast"/>
        <w:jc w:val="center"/>
        <w:rPr>
          <w:rFonts w:asciiTheme="minorHAnsi" w:hAnsiTheme="minorHAnsi" w:cstheme="minorHAnsi"/>
        </w:rPr>
      </w:pPr>
    </w:p>
    <w:p w14:paraId="545AF796" w14:textId="77777777" w:rsidR="00247C36" w:rsidRDefault="007B2224">
      <w:pPr>
        <w:rPr>
          <w:rFonts w:asciiTheme="minorHAnsi" w:hAnsiTheme="minorHAnsi" w:cstheme="minorHAnsi"/>
        </w:rPr>
      </w:pPr>
      <w:r>
        <w:rPr>
          <w:rFonts w:asciiTheme="minorHAnsi" w:hAnsiTheme="minorHAnsi" w:cstheme="minorHAnsi"/>
        </w:rPr>
        <w:t>Udhaari Book is a mobile application providing a platform for users namely, vendor (shopk</w:t>
      </w:r>
      <w:r>
        <w:rPr>
          <w:rFonts w:asciiTheme="minorHAnsi" w:hAnsiTheme="minorHAnsi" w:cstheme="minorHAnsi"/>
        </w:rPr>
        <w:t xml:space="preserve">eeper) and consumer to sell and buy products on </w:t>
      </w:r>
      <w:r>
        <w:rPr>
          <w:rFonts w:asciiTheme="minorHAnsi" w:hAnsiTheme="minorHAnsi" w:cstheme="minorHAnsi"/>
        </w:rPr>
        <w:t>credit</w:t>
      </w:r>
      <w:r>
        <w:rPr>
          <w:rFonts w:asciiTheme="minorHAnsi" w:hAnsiTheme="minorHAnsi" w:cstheme="minorHAnsi"/>
        </w:rPr>
        <w:t>. These products are sold to consumers who promise to pay the cost later mostly at the end of every month. The purchase and payment records of which are stored, saved and available to both the parties a</w:t>
      </w:r>
      <w:r>
        <w:rPr>
          <w:rFonts w:asciiTheme="minorHAnsi" w:hAnsiTheme="minorHAnsi" w:cstheme="minorHAnsi"/>
        </w:rPr>
        <w:t>s and when required.</w:t>
      </w:r>
    </w:p>
    <w:p w14:paraId="40D921C4" w14:textId="77777777" w:rsidR="00247C36" w:rsidRDefault="007B2224">
      <w:pPr>
        <w:rPr>
          <w:rFonts w:asciiTheme="minorHAnsi" w:hAnsiTheme="minorHAnsi" w:cstheme="minorHAnsi"/>
        </w:rPr>
      </w:pPr>
      <w:r>
        <w:rPr>
          <w:rFonts w:asciiTheme="minorHAnsi" w:hAnsiTheme="minorHAnsi" w:cstheme="minorHAnsi"/>
        </w:rPr>
        <w:br w:type="page"/>
      </w:r>
    </w:p>
    <w:p w14:paraId="64F121BC" w14:textId="77777777" w:rsidR="00247C36" w:rsidRDefault="007B2224">
      <w:pPr>
        <w:spacing w:after="160" w:line="259" w:lineRule="auto"/>
        <w:rPr>
          <w:rFonts w:asciiTheme="minorHAnsi" w:hAnsiTheme="minorHAnsi" w:cstheme="minorHAnsi"/>
        </w:rPr>
      </w:pPr>
      <w:r>
        <w:rPr>
          <w:rFonts w:asciiTheme="minorHAnsi" w:hAnsiTheme="minorHAnsi" w:cstheme="minorHAnsi"/>
        </w:rPr>
        <w:lastRenderedPageBreak/>
        <w:br w:type="page"/>
      </w:r>
    </w:p>
    <w:p w14:paraId="11A818B8" w14:textId="77777777" w:rsidR="00247C36" w:rsidRDefault="007B2224">
      <w:pPr>
        <w:spacing w:line="240" w:lineRule="atLeast"/>
        <w:jc w:val="center"/>
        <w:rPr>
          <w:rFonts w:asciiTheme="minorHAnsi" w:hAnsiTheme="minorHAnsi" w:cstheme="minorHAnsi"/>
          <w:b/>
          <w:bCs/>
          <w:sz w:val="36"/>
          <w:szCs w:val="32"/>
        </w:rPr>
      </w:pPr>
      <w:r>
        <w:rPr>
          <w:rFonts w:asciiTheme="minorHAnsi" w:hAnsiTheme="minorHAnsi" w:cstheme="minorHAnsi"/>
          <w:b/>
          <w:bCs/>
          <w:sz w:val="36"/>
          <w:szCs w:val="32"/>
        </w:rPr>
        <w:lastRenderedPageBreak/>
        <w:t>TABLE OF CONTENTS</w:t>
      </w:r>
    </w:p>
    <w:p w14:paraId="78C90223" w14:textId="77777777" w:rsidR="00247C36" w:rsidRDefault="00247C36">
      <w:pPr>
        <w:spacing w:line="240" w:lineRule="atLeast"/>
        <w:jc w:val="center"/>
        <w:rPr>
          <w:rFonts w:asciiTheme="minorHAnsi" w:hAnsiTheme="minorHAnsi" w:cstheme="minorHAnsi"/>
        </w:rPr>
      </w:pPr>
    </w:p>
    <w:p w14:paraId="2E1FCCF9" w14:textId="18EFDE87" w:rsidR="00230FEE" w:rsidRDefault="007B2224" w:rsidP="00230FEE">
      <w:pPr>
        <w:pStyle w:val="TOC1"/>
        <w:rPr>
          <w:rFonts w:eastAsiaTheme="minorEastAsia" w:cstheme="minorBidi"/>
          <w:noProof/>
          <w:sz w:val="22"/>
          <w:szCs w:val="22"/>
          <w:lang w:val="en-IN" w:eastAsia="en-IN"/>
        </w:rPr>
      </w:pPr>
      <w:r>
        <w:fldChar w:fldCharType="begin"/>
      </w:r>
      <w:r>
        <w:instrText xml:space="preserve"> TOC \f \t "Heading L1,1,Headings L2,2,Headings L3,3" </w:instrText>
      </w:r>
      <w:r>
        <w:fldChar w:fldCharType="separate"/>
      </w:r>
      <w:r w:rsidR="00230FEE">
        <w:rPr>
          <w:noProof/>
        </w:rPr>
        <w:t>Introduction</w:t>
      </w:r>
      <w:r w:rsidR="00230FEE">
        <w:rPr>
          <w:noProof/>
        </w:rPr>
        <w:tab/>
      </w:r>
      <w:r w:rsidR="00230FEE">
        <w:rPr>
          <w:noProof/>
        </w:rPr>
        <w:fldChar w:fldCharType="begin"/>
      </w:r>
      <w:r w:rsidR="00230FEE">
        <w:rPr>
          <w:noProof/>
        </w:rPr>
        <w:instrText xml:space="preserve"> PAGEREF _Toc73284544 \h </w:instrText>
      </w:r>
      <w:r w:rsidR="00230FEE">
        <w:rPr>
          <w:noProof/>
        </w:rPr>
      </w:r>
      <w:r w:rsidR="00230FEE">
        <w:rPr>
          <w:noProof/>
        </w:rPr>
        <w:fldChar w:fldCharType="separate"/>
      </w:r>
      <w:r w:rsidR="00230FEE">
        <w:rPr>
          <w:noProof/>
        </w:rPr>
        <w:t>1</w:t>
      </w:r>
      <w:r w:rsidR="00230FEE">
        <w:rPr>
          <w:noProof/>
        </w:rPr>
        <w:fldChar w:fldCharType="end"/>
      </w:r>
    </w:p>
    <w:p w14:paraId="15074001" w14:textId="3526B750" w:rsidR="00230FEE" w:rsidRDefault="00230FEE" w:rsidP="00230FEE">
      <w:pPr>
        <w:pStyle w:val="TOC2"/>
        <w:rPr>
          <w:rFonts w:eastAsiaTheme="minorEastAsia" w:cstheme="minorBidi"/>
          <w:noProof/>
          <w:sz w:val="22"/>
          <w:szCs w:val="22"/>
          <w:lang w:val="en-IN" w:eastAsia="en-IN"/>
        </w:rPr>
      </w:pPr>
      <w:r>
        <w:rPr>
          <w:noProof/>
        </w:rPr>
        <w:t>About the project</w:t>
      </w:r>
      <w:r>
        <w:rPr>
          <w:noProof/>
        </w:rPr>
        <w:tab/>
      </w:r>
      <w:r>
        <w:rPr>
          <w:noProof/>
        </w:rPr>
        <w:fldChar w:fldCharType="begin"/>
      </w:r>
      <w:r>
        <w:rPr>
          <w:noProof/>
        </w:rPr>
        <w:instrText xml:space="preserve"> PAGEREF _Toc73284545 \h </w:instrText>
      </w:r>
      <w:r>
        <w:rPr>
          <w:noProof/>
        </w:rPr>
      </w:r>
      <w:r>
        <w:rPr>
          <w:noProof/>
        </w:rPr>
        <w:fldChar w:fldCharType="separate"/>
      </w:r>
      <w:r>
        <w:rPr>
          <w:noProof/>
        </w:rPr>
        <w:t>1</w:t>
      </w:r>
      <w:r>
        <w:rPr>
          <w:noProof/>
        </w:rPr>
        <w:fldChar w:fldCharType="end"/>
      </w:r>
    </w:p>
    <w:p w14:paraId="522F2E25" w14:textId="3708C232" w:rsidR="00230FEE" w:rsidRDefault="00230FEE" w:rsidP="00230FEE">
      <w:pPr>
        <w:pStyle w:val="TOC3"/>
        <w:rPr>
          <w:rFonts w:eastAsiaTheme="minorEastAsia" w:cstheme="minorBidi"/>
          <w:noProof/>
          <w:sz w:val="22"/>
          <w:szCs w:val="22"/>
          <w:lang w:val="en-IN" w:eastAsia="en-IN"/>
        </w:rPr>
      </w:pPr>
      <w:r>
        <w:rPr>
          <w:noProof/>
        </w:rPr>
        <w:t>Application Features</w:t>
      </w:r>
      <w:r>
        <w:rPr>
          <w:noProof/>
        </w:rPr>
        <w:tab/>
      </w:r>
      <w:r>
        <w:rPr>
          <w:noProof/>
        </w:rPr>
        <w:fldChar w:fldCharType="begin"/>
      </w:r>
      <w:r>
        <w:rPr>
          <w:noProof/>
        </w:rPr>
        <w:instrText xml:space="preserve"> PAGEREF _Toc73284546 \h </w:instrText>
      </w:r>
      <w:r>
        <w:rPr>
          <w:noProof/>
        </w:rPr>
      </w:r>
      <w:r>
        <w:rPr>
          <w:noProof/>
        </w:rPr>
        <w:fldChar w:fldCharType="separate"/>
      </w:r>
      <w:r>
        <w:rPr>
          <w:noProof/>
        </w:rPr>
        <w:t>2</w:t>
      </w:r>
      <w:r>
        <w:rPr>
          <w:noProof/>
        </w:rPr>
        <w:fldChar w:fldCharType="end"/>
      </w:r>
    </w:p>
    <w:p w14:paraId="770A1BBA" w14:textId="41D97728" w:rsidR="00230FEE" w:rsidRDefault="00230FEE" w:rsidP="00230FEE">
      <w:pPr>
        <w:pStyle w:val="TOC3"/>
        <w:rPr>
          <w:rFonts w:eastAsiaTheme="minorEastAsia" w:cstheme="minorBidi"/>
          <w:noProof/>
          <w:sz w:val="22"/>
          <w:szCs w:val="22"/>
          <w:lang w:val="en-IN" w:eastAsia="en-IN"/>
        </w:rPr>
      </w:pPr>
      <w:r>
        <w:rPr>
          <w:noProof/>
        </w:rPr>
        <w:t>Assumptions</w:t>
      </w:r>
      <w:r>
        <w:rPr>
          <w:noProof/>
        </w:rPr>
        <w:tab/>
      </w:r>
      <w:r>
        <w:rPr>
          <w:noProof/>
        </w:rPr>
        <w:fldChar w:fldCharType="begin"/>
      </w:r>
      <w:r>
        <w:rPr>
          <w:noProof/>
        </w:rPr>
        <w:instrText xml:space="preserve"> PAGEREF _Toc73284547 \h </w:instrText>
      </w:r>
      <w:r>
        <w:rPr>
          <w:noProof/>
        </w:rPr>
      </w:r>
      <w:r>
        <w:rPr>
          <w:noProof/>
        </w:rPr>
        <w:fldChar w:fldCharType="separate"/>
      </w:r>
      <w:r>
        <w:rPr>
          <w:noProof/>
        </w:rPr>
        <w:t>2</w:t>
      </w:r>
      <w:r>
        <w:rPr>
          <w:noProof/>
        </w:rPr>
        <w:fldChar w:fldCharType="end"/>
      </w:r>
    </w:p>
    <w:p w14:paraId="59D6AA0D" w14:textId="12A204EA" w:rsidR="00230FEE" w:rsidRDefault="00230FEE" w:rsidP="00230FEE">
      <w:pPr>
        <w:pStyle w:val="TOC3"/>
        <w:rPr>
          <w:rFonts w:eastAsiaTheme="minorEastAsia" w:cstheme="minorBidi"/>
          <w:noProof/>
          <w:sz w:val="22"/>
          <w:szCs w:val="22"/>
          <w:lang w:val="en-IN" w:eastAsia="en-IN"/>
        </w:rPr>
      </w:pPr>
      <w:r>
        <w:rPr>
          <w:noProof/>
        </w:rPr>
        <w:t>Out-of-scope</w:t>
      </w:r>
      <w:r>
        <w:rPr>
          <w:noProof/>
        </w:rPr>
        <w:tab/>
      </w:r>
      <w:r>
        <w:rPr>
          <w:noProof/>
        </w:rPr>
        <w:fldChar w:fldCharType="begin"/>
      </w:r>
      <w:r>
        <w:rPr>
          <w:noProof/>
        </w:rPr>
        <w:instrText xml:space="preserve"> PAGEREF _Toc73284548 \h </w:instrText>
      </w:r>
      <w:r>
        <w:rPr>
          <w:noProof/>
        </w:rPr>
      </w:r>
      <w:r>
        <w:rPr>
          <w:noProof/>
        </w:rPr>
        <w:fldChar w:fldCharType="separate"/>
      </w:r>
      <w:r>
        <w:rPr>
          <w:noProof/>
        </w:rPr>
        <w:t>2</w:t>
      </w:r>
      <w:r>
        <w:rPr>
          <w:noProof/>
        </w:rPr>
        <w:fldChar w:fldCharType="end"/>
      </w:r>
    </w:p>
    <w:p w14:paraId="1B469BC0" w14:textId="1D108277" w:rsidR="00230FEE" w:rsidRDefault="00230FEE" w:rsidP="00230FEE">
      <w:pPr>
        <w:pStyle w:val="TOC3"/>
        <w:rPr>
          <w:rFonts w:eastAsiaTheme="minorEastAsia" w:cstheme="minorBidi"/>
          <w:noProof/>
          <w:sz w:val="22"/>
          <w:szCs w:val="22"/>
          <w:lang w:val="en-IN" w:eastAsia="en-IN"/>
        </w:rPr>
      </w:pPr>
      <w:r>
        <w:rPr>
          <w:noProof/>
        </w:rPr>
        <w:t>Caveats</w:t>
      </w:r>
      <w:r>
        <w:rPr>
          <w:noProof/>
        </w:rPr>
        <w:tab/>
      </w:r>
      <w:r>
        <w:rPr>
          <w:noProof/>
        </w:rPr>
        <w:fldChar w:fldCharType="begin"/>
      </w:r>
      <w:r>
        <w:rPr>
          <w:noProof/>
        </w:rPr>
        <w:instrText xml:space="preserve"> PAGEREF _Toc73284549 \h </w:instrText>
      </w:r>
      <w:r>
        <w:rPr>
          <w:noProof/>
        </w:rPr>
      </w:r>
      <w:r>
        <w:rPr>
          <w:noProof/>
        </w:rPr>
        <w:fldChar w:fldCharType="separate"/>
      </w:r>
      <w:r>
        <w:rPr>
          <w:noProof/>
        </w:rPr>
        <w:t>3</w:t>
      </w:r>
      <w:r>
        <w:rPr>
          <w:noProof/>
        </w:rPr>
        <w:fldChar w:fldCharType="end"/>
      </w:r>
    </w:p>
    <w:p w14:paraId="7ED1E538" w14:textId="03B0B20B" w:rsidR="00230FEE" w:rsidRDefault="00230FEE" w:rsidP="00230FEE">
      <w:pPr>
        <w:pStyle w:val="TOC2"/>
        <w:rPr>
          <w:rFonts w:eastAsiaTheme="minorEastAsia" w:cstheme="minorBidi"/>
          <w:noProof/>
          <w:sz w:val="22"/>
          <w:szCs w:val="22"/>
          <w:lang w:val="en-IN" w:eastAsia="en-IN"/>
        </w:rPr>
      </w:pPr>
      <w:r>
        <w:rPr>
          <w:noProof/>
        </w:rPr>
        <w:t>Feasibility study</w:t>
      </w:r>
      <w:r>
        <w:rPr>
          <w:noProof/>
        </w:rPr>
        <w:tab/>
      </w:r>
      <w:r>
        <w:rPr>
          <w:noProof/>
        </w:rPr>
        <w:fldChar w:fldCharType="begin"/>
      </w:r>
      <w:r>
        <w:rPr>
          <w:noProof/>
        </w:rPr>
        <w:instrText xml:space="preserve"> PAGEREF _Toc73284550 \h </w:instrText>
      </w:r>
      <w:r>
        <w:rPr>
          <w:noProof/>
        </w:rPr>
      </w:r>
      <w:r>
        <w:rPr>
          <w:noProof/>
        </w:rPr>
        <w:fldChar w:fldCharType="separate"/>
      </w:r>
      <w:r>
        <w:rPr>
          <w:noProof/>
        </w:rPr>
        <w:t>3</w:t>
      </w:r>
      <w:r>
        <w:rPr>
          <w:noProof/>
        </w:rPr>
        <w:fldChar w:fldCharType="end"/>
      </w:r>
    </w:p>
    <w:p w14:paraId="555398B1" w14:textId="4BA1EB0F" w:rsidR="00230FEE" w:rsidRDefault="00230FEE" w:rsidP="00230FEE">
      <w:pPr>
        <w:pStyle w:val="TOC3"/>
        <w:rPr>
          <w:rFonts w:eastAsiaTheme="minorEastAsia" w:cstheme="minorBidi"/>
          <w:noProof/>
          <w:sz w:val="22"/>
          <w:szCs w:val="22"/>
          <w:lang w:val="en-IN" w:eastAsia="en-IN"/>
        </w:rPr>
      </w:pPr>
      <w:r>
        <w:rPr>
          <w:noProof/>
        </w:rPr>
        <w:t>Technical feasibility</w:t>
      </w:r>
      <w:r>
        <w:rPr>
          <w:noProof/>
        </w:rPr>
        <w:tab/>
      </w:r>
      <w:r>
        <w:rPr>
          <w:noProof/>
        </w:rPr>
        <w:fldChar w:fldCharType="begin"/>
      </w:r>
      <w:r>
        <w:rPr>
          <w:noProof/>
        </w:rPr>
        <w:instrText xml:space="preserve"> PAGEREF _Toc73284551 \h </w:instrText>
      </w:r>
      <w:r>
        <w:rPr>
          <w:noProof/>
        </w:rPr>
      </w:r>
      <w:r>
        <w:rPr>
          <w:noProof/>
        </w:rPr>
        <w:fldChar w:fldCharType="separate"/>
      </w:r>
      <w:r>
        <w:rPr>
          <w:noProof/>
        </w:rPr>
        <w:t>4</w:t>
      </w:r>
      <w:r>
        <w:rPr>
          <w:noProof/>
        </w:rPr>
        <w:fldChar w:fldCharType="end"/>
      </w:r>
    </w:p>
    <w:p w14:paraId="0315A82E" w14:textId="6EC99FDB" w:rsidR="00230FEE" w:rsidRDefault="00230FEE" w:rsidP="00230FEE">
      <w:pPr>
        <w:pStyle w:val="TOC3"/>
        <w:rPr>
          <w:rFonts w:eastAsiaTheme="minorEastAsia" w:cstheme="minorBidi"/>
          <w:noProof/>
          <w:sz w:val="22"/>
          <w:szCs w:val="22"/>
          <w:lang w:val="en-IN" w:eastAsia="en-IN"/>
        </w:rPr>
      </w:pPr>
      <w:r>
        <w:rPr>
          <w:noProof/>
        </w:rPr>
        <w:t>Market research and analysis</w:t>
      </w:r>
      <w:r>
        <w:rPr>
          <w:noProof/>
        </w:rPr>
        <w:tab/>
      </w:r>
      <w:r>
        <w:rPr>
          <w:noProof/>
        </w:rPr>
        <w:fldChar w:fldCharType="begin"/>
      </w:r>
      <w:r>
        <w:rPr>
          <w:noProof/>
        </w:rPr>
        <w:instrText xml:space="preserve"> PAGEREF _Toc73284552 \h </w:instrText>
      </w:r>
      <w:r>
        <w:rPr>
          <w:noProof/>
        </w:rPr>
      </w:r>
      <w:r>
        <w:rPr>
          <w:noProof/>
        </w:rPr>
        <w:fldChar w:fldCharType="separate"/>
      </w:r>
      <w:r>
        <w:rPr>
          <w:noProof/>
        </w:rPr>
        <w:t>4</w:t>
      </w:r>
      <w:r>
        <w:rPr>
          <w:noProof/>
        </w:rPr>
        <w:fldChar w:fldCharType="end"/>
      </w:r>
    </w:p>
    <w:p w14:paraId="70E19312" w14:textId="5C387208" w:rsidR="00230FEE" w:rsidRDefault="00230FEE" w:rsidP="00230FEE">
      <w:pPr>
        <w:pStyle w:val="TOC3"/>
        <w:rPr>
          <w:rFonts w:eastAsiaTheme="minorEastAsia" w:cstheme="minorBidi"/>
          <w:noProof/>
          <w:sz w:val="22"/>
          <w:szCs w:val="22"/>
          <w:lang w:val="en-IN" w:eastAsia="en-IN"/>
        </w:rPr>
      </w:pPr>
      <w:r>
        <w:rPr>
          <w:noProof/>
        </w:rPr>
        <w:t>Unique preposition &amp; value creation</w:t>
      </w:r>
      <w:r>
        <w:rPr>
          <w:noProof/>
        </w:rPr>
        <w:tab/>
      </w:r>
      <w:r>
        <w:rPr>
          <w:noProof/>
        </w:rPr>
        <w:fldChar w:fldCharType="begin"/>
      </w:r>
      <w:r>
        <w:rPr>
          <w:noProof/>
        </w:rPr>
        <w:instrText xml:space="preserve"> PAGEREF _Toc73284553 \h </w:instrText>
      </w:r>
      <w:r>
        <w:rPr>
          <w:noProof/>
        </w:rPr>
      </w:r>
      <w:r>
        <w:rPr>
          <w:noProof/>
        </w:rPr>
        <w:fldChar w:fldCharType="separate"/>
      </w:r>
      <w:r>
        <w:rPr>
          <w:noProof/>
        </w:rPr>
        <w:t>5</w:t>
      </w:r>
      <w:r>
        <w:rPr>
          <w:noProof/>
        </w:rPr>
        <w:fldChar w:fldCharType="end"/>
      </w:r>
    </w:p>
    <w:p w14:paraId="18D419BF" w14:textId="454FC4C3" w:rsidR="00230FEE" w:rsidRDefault="00230FEE" w:rsidP="00230FEE">
      <w:pPr>
        <w:pStyle w:val="TOC2"/>
        <w:rPr>
          <w:rFonts w:eastAsiaTheme="minorEastAsia" w:cstheme="minorBidi"/>
          <w:noProof/>
          <w:sz w:val="22"/>
          <w:szCs w:val="22"/>
          <w:lang w:val="en-IN" w:eastAsia="en-IN"/>
        </w:rPr>
      </w:pPr>
      <w:r>
        <w:rPr>
          <w:noProof/>
        </w:rPr>
        <w:t>Stakeholder Analysis</w:t>
      </w:r>
      <w:r>
        <w:rPr>
          <w:noProof/>
        </w:rPr>
        <w:tab/>
      </w:r>
      <w:r>
        <w:rPr>
          <w:noProof/>
        </w:rPr>
        <w:fldChar w:fldCharType="begin"/>
      </w:r>
      <w:r>
        <w:rPr>
          <w:noProof/>
        </w:rPr>
        <w:instrText xml:space="preserve"> PAGEREF _Toc73284554 \h </w:instrText>
      </w:r>
      <w:r>
        <w:rPr>
          <w:noProof/>
        </w:rPr>
      </w:r>
      <w:r>
        <w:rPr>
          <w:noProof/>
        </w:rPr>
        <w:fldChar w:fldCharType="separate"/>
      </w:r>
      <w:r>
        <w:rPr>
          <w:noProof/>
        </w:rPr>
        <w:t>5</w:t>
      </w:r>
      <w:r>
        <w:rPr>
          <w:noProof/>
        </w:rPr>
        <w:fldChar w:fldCharType="end"/>
      </w:r>
    </w:p>
    <w:p w14:paraId="1BEC76B3" w14:textId="691220F7" w:rsidR="00230FEE" w:rsidRDefault="00230FEE" w:rsidP="00230FEE">
      <w:pPr>
        <w:pStyle w:val="TOC3"/>
        <w:rPr>
          <w:rFonts w:eastAsiaTheme="minorEastAsia" w:cstheme="minorBidi"/>
          <w:noProof/>
          <w:sz w:val="22"/>
          <w:szCs w:val="22"/>
          <w:lang w:val="en-IN" w:eastAsia="en-IN"/>
        </w:rPr>
      </w:pPr>
      <w:r>
        <w:rPr>
          <w:noProof/>
        </w:rPr>
        <w:t>Identification of stakeholders</w:t>
      </w:r>
      <w:r>
        <w:rPr>
          <w:noProof/>
        </w:rPr>
        <w:tab/>
      </w:r>
      <w:r>
        <w:rPr>
          <w:noProof/>
        </w:rPr>
        <w:fldChar w:fldCharType="begin"/>
      </w:r>
      <w:r>
        <w:rPr>
          <w:noProof/>
        </w:rPr>
        <w:instrText xml:space="preserve"> PAGEREF _Toc73284555 \h </w:instrText>
      </w:r>
      <w:r>
        <w:rPr>
          <w:noProof/>
        </w:rPr>
      </w:r>
      <w:r>
        <w:rPr>
          <w:noProof/>
        </w:rPr>
        <w:fldChar w:fldCharType="separate"/>
      </w:r>
      <w:r>
        <w:rPr>
          <w:noProof/>
        </w:rPr>
        <w:t>5</w:t>
      </w:r>
      <w:r>
        <w:rPr>
          <w:noProof/>
        </w:rPr>
        <w:fldChar w:fldCharType="end"/>
      </w:r>
    </w:p>
    <w:p w14:paraId="59928159" w14:textId="4C42470A" w:rsidR="00230FEE" w:rsidRDefault="00230FEE" w:rsidP="00230FEE">
      <w:pPr>
        <w:pStyle w:val="TOC3"/>
        <w:rPr>
          <w:rFonts w:eastAsiaTheme="minorEastAsia" w:cstheme="minorBidi"/>
          <w:noProof/>
          <w:sz w:val="22"/>
          <w:szCs w:val="22"/>
          <w:lang w:val="en-IN" w:eastAsia="en-IN"/>
        </w:rPr>
      </w:pPr>
      <w:r>
        <w:rPr>
          <w:noProof/>
        </w:rPr>
        <w:t>Persona identification</w:t>
      </w:r>
      <w:r>
        <w:rPr>
          <w:noProof/>
        </w:rPr>
        <w:tab/>
      </w:r>
      <w:r>
        <w:rPr>
          <w:noProof/>
        </w:rPr>
        <w:fldChar w:fldCharType="begin"/>
      </w:r>
      <w:r>
        <w:rPr>
          <w:noProof/>
        </w:rPr>
        <w:instrText xml:space="preserve"> PAGEREF _Toc73284556 \h </w:instrText>
      </w:r>
      <w:r>
        <w:rPr>
          <w:noProof/>
        </w:rPr>
      </w:r>
      <w:r>
        <w:rPr>
          <w:noProof/>
        </w:rPr>
        <w:fldChar w:fldCharType="separate"/>
      </w:r>
      <w:r>
        <w:rPr>
          <w:noProof/>
        </w:rPr>
        <w:t>6</w:t>
      </w:r>
      <w:r>
        <w:rPr>
          <w:noProof/>
        </w:rPr>
        <w:fldChar w:fldCharType="end"/>
      </w:r>
    </w:p>
    <w:p w14:paraId="647928BE" w14:textId="0E1F815E" w:rsidR="00230FEE" w:rsidRDefault="00230FEE" w:rsidP="00230FEE">
      <w:pPr>
        <w:pStyle w:val="TOC3"/>
        <w:rPr>
          <w:rFonts w:eastAsiaTheme="minorEastAsia" w:cstheme="minorBidi"/>
          <w:noProof/>
          <w:sz w:val="22"/>
          <w:szCs w:val="22"/>
          <w:lang w:val="en-IN" w:eastAsia="en-IN"/>
        </w:rPr>
      </w:pPr>
      <w:r w:rsidRPr="007B0050">
        <w:rPr>
          <w:noProof/>
        </w:rPr>
        <w:t>Stakeholder engagement</w:t>
      </w:r>
      <w:r>
        <w:rPr>
          <w:noProof/>
        </w:rPr>
        <w:tab/>
      </w:r>
      <w:r>
        <w:rPr>
          <w:noProof/>
        </w:rPr>
        <w:fldChar w:fldCharType="begin"/>
      </w:r>
      <w:r>
        <w:rPr>
          <w:noProof/>
        </w:rPr>
        <w:instrText xml:space="preserve"> PAGEREF _Toc73284557 \h </w:instrText>
      </w:r>
      <w:r>
        <w:rPr>
          <w:noProof/>
        </w:rPr>
      </w:r>
      <w:r>
        <w:rPr>
          <w:noProof/>
        </w:rPr>
        <w:fldChar w:fldCharType="separate"/>
      </w:r>
      <w:r>
        <w:rPr>
          <w:noProof/>
        </w:rPr>
        <w:t>6</w:t>
      </w:r>
      <w:r>
        <w:rPr>
          <w:noProof/>
        </w:rPr>
        <w:fldChar w:fldCharType="end"/>
      </w:r>
    </w:p>
    <w:p w14:paraId="171CF311" w14:textId="468151E2" w:rsidR="00230FEE" w:rsidRDefault="00230FEE" w:rsidP="00230FEE">
      <w:pPr>
        <w:pStyle w:val="TOC3"/>
        <w:rPr>
          <w:rFonts w:eastAsiaTheme="minorEastAsia" w:cstheme="minorBidi"/>
          <w:noProof/>
          <w:sz w:val="22"/>
          <w:szCs w:val="22"/>
          <w:lang w:val="en-IN" w:eastAsia="en-IN"/>
        </w:rPr>
      </w:pPr>
      <w:r w:rsidRPr="007B0050">
        <w:rPr>
          <w:noProof/>
        </w:rPr>
        <w:t>Stakeholder communication</w:t>
      </w:r>
      <w:r>
        <w:rPr>
          <w:noProof/>
        </w:rPr>
        <w:tab/>
      </w:r>
      <w:r>
        <w:rPr>
          <w:noProof/>
        </w:rPr>
        <w:fldChar w:fldCharType="begin"/>
      </w:r>
      <w:r>
        <w:rPr>
          <w:noProof/>
        </w:rPr>
        <w:instrText xml:space="preserve"> PAGEREF _Toc73284558 \h </w:instrText>
      </w:r>
      <w:r>
        <w:rPr>
          <w:noProof/>
        </w:rPr>
      </w:r>
      <w:r>
        <w:rPr>
          <w:noProof/>
        </w:rPr>
        <w:fldChar w:fldCharType="separate"/>
      </w:r>
      <w:r>
        <w:rPr>
          <w:noProof/>
        </w:rPr>
        <w:t>7</w:t>
      </w:r>
      <w:r>
        <w:rPr>
          <w:noProof/>
        </w:rPr>
        <w:fldChar w:fldCharType="end"/>
      </w:r>
    </w:p>
    <w:p w14:paraId="4CA5982F" w14:textId="7AB6E4EE" w:rsidR="00230FEE" w:rsidRDefault="00230FEE" w:rsidP="00230FEE">
      <w:pPr>
        <w:pStyle w:val="TOC1"/>
        <w:rPr>
          <w:rFonts w:eastAsiaTheme="minorEastAsia" w:cstheme="minorBidi"/>
          <w:noProof/>
          <w:sz w:val="22"/>
          <w:szCs w:val="22"/>
          <w:lang w:val="en-IN" w:eastAsia="en-IN"/>
        </w:rPr>
      </w:pPr>
      <w:r>
        <w:rPr>
          <w:noProof/>
        </w:rPr>
        <w:t>Project Plan</w:t>
      </w:r>
      <w:r>
        <w:rPr>
          <w:noProof/>
        </w:rPr>
        <w:tab/>
      </w:r>
      <w:r>
        <w:rPr>
          <w:noProof/>
        </w:rPr>
        <w:fldChar w:fldCharType="begin"/>
      </w:r>
      <w:r>
        <w:rPr>
          <w:noProof/>
        </w:rPr>
        <w:instrText xml:space="preserve"> PAGEREF _Toc73284559 \h </w:instrText>
      </w:r>
      <w:r>
        <w:rPr>
          <w:noProof/>
        </w:rPr>
      </w:r>
      <w:r>
        <w:rPr>
          <w:noProof/>
        </w:rPr>
        <w:fldChar w:fldCharType="separate"/>
      </w:r>
      <w:r>
        <w:rPr>
          <w:noProof/>
        </w:rPr>
        <w:t>8</w:t>
      </w:r>
      <w:r>
        <w:rPr>
          <w:noProof/>
        </w:rPr>
        <w:fldChar w:fldCharType="end"/>
      </w:r>
    </w:p>
    <w:p w14:paraId="07CC2815" w14:textId="173AC651" w:rsidR="00230FEE" w:rsidRDefault="00230FEE" w:rsidP="00230FEE">
      <w:pPr>
        <w:pStyle w:val="TOC2"/>
        <w:rPr>
          <w:rFonts w:eastAsiaTheme="minorEastAsia" w:cstheme="minorBidi"/>
          <w:noProof/>
          <w:sz w:val="22"/>
          <w:szCs w:val="22"/>
          <w:lang w:val="en-IN" w:eastAsia="en-IN"/>
        </w:rPr>
      </w:pPr>
      <w:r>
        <w:rPr>
          <w:noProof/>
        </w:rPr>
        <w:t>Project Management Plan</w:t>
      </w:r>
      <w:r>
        <w:rPr>
          <w:noProof/>
        </w:rPr>
        <w:tab/>
      </w:r>
      <w:r>
        <w:rPr>
          <w:noProof/>
        </w:rPr>
        <w:fldChar w:fldCharType="begin"/>
      </w:r>
      <w:r>
        <w:rPr>
          <w:noProof/>
        </w:rPr>
        <w:instrText xml:space="preserve"> PAGEREF _Toc73284560 \h </w:instrText>
      </w:r>
      <w:r>
        <w:rPr>
          <w:noProof/>
        </w:rPr>
      </w:r>
      <w:r>
        <w:rPr>
          <w:noProof/>
        </w:rPr>
        <w:fldChar w:fldCharType="separate"/>
      </w:r>
      <w:r>
        <w:rPr>
          <w:noProof/>
        </w:rPr>
        <w:t>8</w:t>
      </w:r>
      <w:r>
        <w:rPr>
          <w:noProof/>
        </w:rPr>
        <w:fldChar w:fldCharType="end"/>
      </w:r>
    </w:p>
    <w:p w14:paraId="3E2A5B69" w14:textId="127890AF" w:rsidR="00230FEE" w:rsidRDefault="00230FEE" w:rsidP="00230FEE">
      <w:pPr>
        <w:pStyle w:val="TOC2"/>
        <w:rPr>
          <w:rFonts w:eastAsiaTheme="minorEastAsia" w:cstheme="minorBidi"/>
          <w:noProof/>
          <w:sz w:val="22"/>
          <w:szCs w:val="22"/>
          <w:lang w:val="en-IN" w:eastAsia="en-IN"/>
        </w:rPr>
      </w:pPr>
      <w:r>
        <w:rPr>
          <w:noProof/>
        </w:rPr>
        <w:t>Project Scope</w:t>
      </w:r>
      <w:r>
        <w:rPr>
          <w:noProof/>
        </w:rPr>
        <w:tab/>
      </w:r>
      <w:r>
        <w:rPr>
          <w:noProof/>
        </w:rPr>
        <w:fldChar w:fldCharType="begin"/>
      </w:r>
      <w:r>
        <w:rPr>
          <w:noProof/>
        </w:rPr>
        <w:instrText xml:space="preserve"> PAGEREF _Toc73284561 \h </w:instrText>
      </w:r>
      <w:r>
        <w:rPr>
          <w:noProof/>
        </w:rPr>
      </w:r>
      <w:r>
        <w:rPr>
          <w:noProof/>
        </w:rPr>
        <w:fldChar w:fldCharType="separate"/>
      </w:r>
      <w:r>
        <w:rPr>
          <w:noProof/>
        </w:rPr>
        <w:t>8</w:t>
      </w:r>
      <w:r>
        <w:rPr>
          <w:noProof/>
        </w:rPr>
        <w:fldChar w:fldCharType="end"/>
      </w:r>
    </w:p>
    <w:p w14:paraId="7A01A44E" w14:textId="7FE8871C" w:rsidR="00230FEE" w:rsidRDefault="00230FEE" w:rsidP="00230FEE">
      <w:pPr>
        <w:pStyle w:val="TOC2"/>
        <w:rPr>
          <w:rFonts w:eastAsiaTheme="minorEastAsia" w:cstheme="minorBidi"/>
          <w:noProof/>
          <w:sz w:val="22"/>
          <w:szCs w:val="22"/>
          <w:lang w:val="en-IN" w:eastAsia="en-IN"/>
        </w:rPr>
      </w:pPr>
      <w:r>
        <w:rPr>
          <w:noProof/>
        </w:rPr>
        <w:t>Risk Management plan</w:t>
      </w:r>
      <w:r>
        <w:rPr>
          <w:noProof/>
        </w:rPr>
        <w:tab/>
      </w:r>
      <w:r>
        <w:rPr>
          <w:noProof/>
        </w:rPr>
        <w:fldChar w:fldCharType="begin"/>
      </w:r>
      <w:r>
        <w:rPr>
          <w:noProof/>
        </w:rPr>
        <w:instrText xml:space="preserve"> PAGEREF _Toc73284562 \h </w:instrText>
      </w:r>
      <w:r>
        <w:rPr>
          <w:noProof/>
        </w:rPr>
      </w:r>
      <w:r>
        <w:rPr>
          <w:noProof/>
        </w:rPr>
        <w:fldChar w:fldCharType="separate"/>
      </w:r>
      <w:r>
        <w:rPr>
          <w:noProof/>
        </w:rPr>
        <w:t>8</w:t>
      </w:r>
      <w:r>
        <w:rPr>
          <w:noProof/>
        </w:rPr>
        <w:fldChar w:fldCharType="end"/>
      </w:r>
    </w:p>
    <w:p w14:paraId="2C094A62" w14:textId="2C4D7A19" w:rsidR="00230FEE" w:rsidRDefault="00230FEE" w:rsidP="00230FEE">
      <w:pPr>
        <w:pStyle w:val="TOC2"/>
        <w:rPr>
          <w:rFonts w:eastAsiaTheme="minorEastAsia" w:cstheme="minorBidi"/>
          <w:noProof/>
          <w:sz w:val="22"/>
          <w:szCs w:val="22"/>
          <w:lang w:val="en-IN" w:eastAsia="en-IN"/>
        </w:rPr>
      </w:pPr>
      <w:r>
        <w:rPr>
          <w:noProof/>
        </w:rPr>
        <w:t>Identification, analysis and mitigation plan</w:t>
      </w:r>
      <w:r>
        <w:rPr>
          <w:noProof/>
        </w:rPr>
        <w:tab/>
      </w:r>
      <w:r>
        <w:rPr>
          <w:noProof/>
        </w:rPr>
        <w:fldChar w:fldCharType="begin"/>
      </w:r>
      <w:r>
        <w:rPr>
          <w:noProof/>
        </w:rPr>
        <w:instrText xml:space="preserve"> PAGEREF _Toc73284563 \h </w:instrText>
      </w:r>
      <w:r>
        <w:rPr>
          <w:noProof/>
        </w:rPr>
      </w:r>
      <w:r>
        <w:rPr>
          <w:noProof/>
        </w:rPr>
        <w:fldChar w:fldCharType="separate"/>
      </w:r>
      <w:r>
        <w:rPr>
          <w:noProof/>
        </w:rPr>
        <w:t>9</w:t>
      </w:r>
      <w:r>
        <w:rPr>
          <w:noProof/>
        </w:rPr>
        <w:fldChar w:fldCharType="end"/>
      </w:r>
    </w:p>
    <w:p w14:paraId="7B7769CA" w14:textId="6435F8B2" w:rsidR="00230FEE" w:rsidRDefault="00230FEE" w:rsidP="00230FEE">
      <w:pPr>
        <w:pStyle w:val="TOC2"/>
        <w:rPr>
          <w:rFonts w:eastAsiaTheme="minorEastAsia" w:cstheme="minorBidi"/>
          <w:noProof/>
          <w:sz w:val="22"/>
          <w:szCs w:val="22"/>
          <w:lang w:val="en-IN" w:eastAsia="en-IN"/>
        </w:rPr>
      </w:pPr>
      <w:r>
        <w:rPr>
          <w:noProof/>
        </w:rPr>
        <w:t>Risk response Strategies</w:t>
      </w:r>
      <w:r>
        <w:rPr>
          <w:noProof/>
        </w:rPr>
        <w:tab/>
      </w:r>
      <w:r>
        <w:rPr>
          <w:noProof/>
        </w:rPr>
        <w:fldChar w:fldCharType="begin"/>
      </w:r>
      <w:r>
        <w:rPr>
          <w:noProof/>
        </w:rPr>
        <w:instrText xml:space="preserve"> PAGEREF _Toc73284564 \h </w:instrText>
      </w:r>
      <w:r>
        <w:rPr>
          <w:noProof/>
        </w:rPr>
      </w:r>
      <w:r>
        <w:rPr>
          <w:noProof/>
        </w:rPr>
        <w:fldChar w:fldCharType="separate"/>
      </w:r>
      <w:r>
        <w:rPr>
          <w:noProof/>
        </w:rPr>
        <w:t>9</w:t>
      </w:r>
      <w:r>
        <w:rPr>
          <w:noProof/>
        </w:rPr>
        <w:fldChar w:fldCharType="end"/>
      </w:r>
    </w:p>
    <w:p w14:paraId="2F226292" w14:textId="11F75ECA" w:rsidR="00230FEE" w:rsidRDefault="00230FEE" w:rsidP="00230FEE">
      <w:pPr>
        <w:pStyle w:val="TOC2"/>
        <w:rPr>
          <w:rFonts w:eastAsiaTheme="minorEastAsia" w:cstheme="minorBidi"/>
          <w:noProof/>
          <w:sz w:val="22"/>
          <w:szCs w:val="22"/>
          <w:lang w:val="en-IN" w:eastAsia="en-IN"/>
        </w:rPr>
      </w:pPr>
      <w:r>
        <w:rPr>
          <w:noProof/>
        </w:rPr>
        <w:t>Project Team structure, roles and responsibilities</w:t>
      </w:r>
      <w:r>
        <w:rPr>
          <w:noProof/>
        </w:rPr>
        <w:tab/>
      </w:r>
      <w:r>
        <w:rPr>
          <w:noProof/>
        </w:rPr>
        <w:fldChar w:fldCharType="begin"/>
      </w:r>
      <w:r>
        <w:rPr>
          <w:noProof/>
        </w:rPr>
        <w:instrText xml:space="preserve"> PAGEREF _Toc73284565 \h </w:instrText>
      </w:r>
      <w:r>
        <w:rPr>
          <w:noProof/>
        </w:rPr>
      </w:r>
      <w:r>
        <w:rPr>
          <w:noProof/>
        </w:rPr>
        <w:fldChar w:fldCharType="separate"/>
      </w:r>
      <w:r>
        <w:rPr>
          <w:noProof/>
        </w:rPr>
        <w:t>10</w:t>
      </w:r>
      <w:r>
        <w:rPr>
          <w:noProof/>
        </w:rPr>
        <w:fldChar w:fldCharType="end"/>
      </w:r>
    </w:p>
    <w:p w14:paraId="552C3C00" w14:textId="26849E9E" w:rsidR="00230FEE" w:rsidRDefault="00230FEE" w:rsidP="00230FEE">
      <w:pPr>
        <w:pStyle w:val="TOC2"/>
        <w:rPr>
          <w:rFonts w:eastAsiaTheme="minorEastAsia" w:cstheme="minorBidi"/>
          <w:noProof/>
          <w:sz w:val="22"/>
          <w:szCs w:val="22"/>
          <w:lang w:val="en-IN" w:eastAsia="en-IN"/>
        </w:rPr>
      </w:pPr>
      <w:r>
        <w:rPr>
          <w:noProof/>
        </w:rPr>
        <w:t>Project Tracking, Scheduling</w:t>
      </w:r>
      <w:r>
        <w:rPr>
          <w:noProof/>
        </w:rPr>
        <w:tab/>
      </w:r>
      <w:r>
        <w:rPr>
          <w:noProof/>
        </w:rPr>
        <w:fldChar w:fldCharType="begin"/>
      </w:r>
      <w:r>
        <w:rPr>
          <w:noProof/>
        </w:rPr>
        <w:instrText xml:space="preserve"> PAGEREF _Toc73284566 \h </w:instrText>
      </w:r>
      <w:r>
        <w:rPr>
          <w:noProof/>
        </w:rPr>
      </w:r>
      <w:r>
        <w:rPr>
          <w:noProof/>
        </w:rPr>
        <w:fldChar w:fldCharType="separate"/>
      </w:r>
      <w:r>
        <w:rPr>
          <w:noProof/>
        </w:rPr>
        <w:t>10</w:t>
      </w:r>
      <w:r>
        <w:rPr>
          <w:noProof/>
        </w:rPr>
        <w:fldChar w:fldCharType="end"/>
      </w:r>
    </w:p>
    <w:p w14:paraId="1D06B859" w14:textId="74A844B6" w:rsidR="00230FEE" w:rsidRDefault="00230FEE" w:rsidP="00230FEE">
      <w:pPr>
        <w:pStyle w:val="TOC2"/>
        <w:rPr>
          <w:rFonts w:eastAsiaTheme="minorEastAsia" w:cstheme="minorBidi"/>
          <w:noProof/>
          <w:sz w:val="22"/>
          <w:szCs w:val="22"/>
          <w:lang w:val="en-IN" w:eastAsia="en-IN"/>
        </w:rPr>
      </w:pPr>
      <w:r>
        <w:rPr>
          <w:noProof/>
        </w:rPr>
        <w:lastRenderedPageBreak/>
        <w:t>Product Backlog</w:t>
      </w:r>
      <w:r>
        <w:rPr>
          <w:noProof/>
        </w:rPr>
        <w:tab/>
      </w:r>
      <w:r>
        <w:rPr>
          <w:noProof/>
        </w:rPr>
        <w:fldChar w:fldCharType="begin"/>
      </w:r>
      <w:r>
        <w:rPr>
          <w:noProof/>
        </w:rPr>
        <w:instrText xml:space="preserve"> PAGEREF _Toc73284567 \h </w:instrText>
      </w:r>
      <w:r>
        <w:rPr>
          <w:noProof/>
        </w:rPr>
      </w:r>
      <w:r>
        <w:rPr>
          <w:noProof/>
        </w:rPr>
        <w:fldChar w:fldCharType="separate"/>
      </w:r>
      <w:r>
        <w:rPr>
          <w:noProof/>
        </w:rPr>
        <w:t>15</w:t>
      </w:r>
      <w:r>
        <w:rPr>
          <w:noProof/>
        </w:rPr>
        <w:fldChar w:fldCharType="end"/>
      </w:r>
    </w:p>
    <w:p w14:paraId="25DAFAD6" w14:textId="63CF05E9" w:rsidR="00230FEE" w:rsidRDefault="00230FEE" w:rsidP="00230FEE">
      <w:pPr>
        <w:pStyle w:val="TOC2"/>
        <w:rPr>
          <w:rFonts w:eastAsiaTheme="minorEastAsia" w:cstheme="minorBidi"/>
          <w:noProof/>
          <w:sz w:val="22"/>
          <w:szCs w:val="22"/>
          <w:lang w:val="en-IN" w:eastAsia="en-IN"/>
        </w:rPr>
      </w:pPr>
      <w:r>
        <w:rPr>
          <w:noProof/>
        </w:rPr>
        <w:t>Scrum cycle, methodology</w:t>
      </w:r>
      <w:r>
        <w:rPr>
          <w:noProof/>
        </w:rPr>
        <w:tab/>
      </w:r>
      <w:r>
        <w:rPr>
          <w:noProof/>
        </w:rPr>
        <w:fldChar w:fldCharType="begin"/>
      </w:r>
      <w:r>
        <w:rPr>
          <w:noProof/>
        </w:rPr>
        <w:instrText xml:space="preserve"> PAGEREF _Toc73284568 \h </w:instrText>
      </w:r>
      <w:r>
        <w:rPr>
          <w:noProof/>
        </w:rPr>
      </w:r>
      <w:r>
        <w:rPr>
          <w:noProof/>
        </w:rPr>
        <w:fldChar w:fldCharType="separate"/>
      </w:r>
      <w:r>
        <w:rPr>
          <w:noProof/>
        </w:rPr>
        <w:t>15</w:t>
      </w:r>
      <w:r>
        <w:rPr>
          <w:noProof/>
        </w:rPr>
        <w:fldChar w:fldCharType="end"/>
      </w:r>
    </w:p>
    <w:p w14:paraId="5CD5A8AD" w14:textId="30A06B87" w:rsidR="00230FEE" w:rsidRDefault="00230FEE" w:rsidP="00230FEE">
      <w:pPr>
        <w:pStyle w:val="TOC2"/>
        <w:rPr>
          <w:rFonts w:eastAsiaTheme="minorEastAsia" w:cstheme="minorBidi"/>
          <w:noProof/>
          <w:sz w:val="22"/>
          <w:szCs w:val="22"/>
          <w:lang w:val="en-IN" w:eastAsia="en-IN"/>
        </w:rPr>
      </w:pPr>
      <w:r>
        <w:rPr>
          <w:noProof/>
        </w:rPr>
        <w:t>Requirement Analysis</w:t>
      </w:r>
      <w:r>
        <w:rPr>
          <w:noProof/>
        </w:rPr>
        <w:tab/>
      </w:r>
      <w:r>
        <w:rPr>
          <w:noProof/>
        </w:rPr>
        <w:fldChar w:fldCharType="begin"/>
      </w:r>
      <w:r>
        <w:rPr>
          <w:noProof/>
        </w:rPr>
        <w:instrText xml:space="preserve"> PAGEREF _Toc73284569 \h </w:instrText>
      </w:r>
      <w:r>
        <w:rPr>
          <w:noProof/>
        </w:rPr>
      </w:r>
      <w:r>
        <w:rPr>
          <w:noProof/>
        </w:rPr>
        <w:fldChar w:fldCharType="separate"/>
      </w:r>
      <w:r>
        <w:rPr>
          <w:noProof/>
        </w:rPr>
        <w:t>16</w:t>
      </w:r>
      <w:r>
        <w:rPr>
          <w:noProof/>
        </w:rPr>
        <w:fldChar w:fldCharType="end"/>
      </w:r>
    </w:p>
    <w:p w14:paraId="0BB4D2E3" w14:textId="354733AC" w:rsidR="00230FEE" w:rsidRDefault="00230FEE" w:rsidP="00230FEE">
      <w:pPr>
        <w:pStyle w:val="TOC3"/>
        <w:rPr>
          <w:rFonts w:eastAsiaTheme="minorEastAsia" w:cstheme="minorBidi"/>
          <w:noProof/>
          <w:sz w:val="22"/>
          <w:szCs w:val="22"/>
          <w:lang w:val="en-IN" w:eastAsia="en-IN"/>
        </w:rPr>
      </w:pPr>
      <w:r>
        <w:rPr>
          <w:noProof/>
        </w:rPr>
        <w:t>Requirement collection methods used</w:t>
      </w:r>
      <w:r>
        <w:rPr>
          <w:noProof/>
        </w:rPr>
        <w:tab/>
      </w:r>
      <w:r>
        <w:rPr>
          <w:noProof/>
        </w:rPr>
        <w:fldChar w:fldCharType="begin"/>
      </w:r>
      <w:r>
        <w:rPr>
          <w:noProof/>
        </w:rPr>
        <w:instrText xml:space="preserve"> PAGEREF _Toc73284570 \h </w:instrText>
      </w:r>
      <w:r>
        <w:rPr>
          <w:noProof/>
        </w:rPr>
      </w:r>
      <w:r>
        <w:rPr>
          <w:noProof/>
        </w:rPr>
        <w:fldChar w:fldCharType="separate"/>
      </w:r>
      <w:r>
        <w:rPr>
          <w:noProof/>
        </w:rPr>
        <w:t>16</w:t>
      </w:r>
      <w:r>
        <w:rPr>
          <w:noProof/>
        </w:rPr>
        <w:fldChar w:fldCharType="end"/>
      </w:r>
    </w:p>
    <w:p w14:paraId="330B005E" w14:textId="5F43B8C7" w:rsidR="00230FEE" w:rsidRDefault="00230FEE" w:rsidP="00230FEE">
      <w:pPr>
        <w:pStyle w:val="TOC3"/>
        <w:rPr>
          <w:rFonts w:eastAsiaTheme="minorEastAsia" w:cstheme="minorBidi"/>
          <w:noProof/>
          <w:sz w:val="22"/>
          <w:szCs w:val="22"/>
          <w:lang w:val="en-IN" w:eastAsia="en-IN"/>
        </w:rPr>
      </w:pPr>
      <w:r>
        <w:rPr>
          <w:noProof/>
        </w:rPr>
        <w:t>Requirements finalisation process</w:t>
      </w:r>
      <w:r>
        <w:rPr>
          <w:noProof/>
        </w:rPr>
        <w:tab/>
      </w:r>
      <w:r>
        <w:rPr>
          <w:noProof/>
        </w:rPr>
        <w:fldChar w:fldCharType="begin"/>
      </w:r>
      <w:r>
        <w:rPr>
          <w:noProof/>
        </w:rPr>
        <w:instrText xml:space="preserve"> PAGEREF _Toc73284571 \h </w:instrText>
      </w:r>
      <w:r>
        <w:rPr>
          <w:noProof/>
        </w:rPr>
      </w:r>
      <w:r>
        <w:rPr>
          <w:noProof/>
        </w:rPr>
        <w:fldChar w:fldCharType="separate"/>
      </w:r>
      <w:r>
        <w:rPr>
          <w:noProof/>
        </w:rPr>
        <w:t>16</w:t>
      </w:r>
      <w:r>
        <w:rPr>
          <w:noProof/>
        </w:rPr>
        <w:fldChar w:fldCharType="end"/>
      </w:r>
    </w:p>
    <w:p w14:paraId="4819EEF0" w14:textId="6F718047" w:rsidR="00230FEE" w:rsidRDefault="00230FEE" w:rsidP="00230FEE">
      <w:pPr>
        <w:pStyle w:val="TOC3"/>
        <w:rPr>
          <w:rFonts w:eastAsiaTheme="minorEastAsia" w:cstheme="minorBidi"/>
          <w:noProof/>
          <w:sz w:val="22"/>
          <w:szCs w:val="22"/>
          <w:lang w:val="en-IN" w:eastAsia="en-IN"/>
        </w:rPr>
      </w:pPr>
      <w:r>
        <w:rPr>
          <w:noProof/>
        </w:rPr>
        <w:t>Requirements documentation</w:t>
      </w:r>
      <w:r>
        <w:rPr>
          <w:noProof/>
        </w:rPr>
        <w:tab/>
      </w:r>
      <w:r>
        <w:rPr>
          <w:noProof/>
        </w:rPr>
        <w:fldChar w:fldCharType="begin"/>
      </w:r>
      <w:r>
        <w:rPr>
          <w:noProof/>
        </w:rPr>
        <w:instrText xml:space="preserve"> PAGEREF _Toc73284572 \h </w:instrText>
      </w:r>
      <w:r>
        <w:rPr>
          <w:noProof/>
        </w:rPr>
      </w:r>
      <w:r>
        <w:rPr>
          <w:noProof/>
        </w:rPr>
        <w:fldChar w:fldCharType="separate"/>
      </w:r>
      <w:r>
        <w:rPr>
          <w:noProof/>
        </w:rPr>
        <w:t>16</w:t>
      </w:r>
      <w:r>
        <w:rPr>
          <w:noProof/>
        </w:rPr>
        <w:fldChar w:fldCharType="end"/>
      </w:r>
    </w:p>
    <w:p w14:paraId="25F05065" w14:textId="2397CB80" w:rsidR="00230FEE" w:rsidRDefault="00230FEE" w:rsidP="00230FEE">
      <w:pPr>
        <w:pStyle w:val="TOC2"/>
        <w:rPr>
          <w:rFonts w:eastAsiaTheme="minorEastAsia" w:cstheme="minorBidi"/>
          <w:noProof/>
          <w:sz w:val="22"/>
          <w:szCs w:val="22"/>
          <w:lang w:val="en-IN" w:eastAsia="en-IN"/>
        </w:rPr>
      </w:pPr>
      <w:r>
        <w:rPr>
          <w:noProof/>
        </w:rPr>
        <w:t>User Stories</w:t>
      </w:r>
      <w:r>
        <w:rPr>
          <w:noProof/>
        </w:rPr>
        <w:tab/>
      </w:r>
      <w:r>
        <w:rPr>
          <w:noProof/>
        </w:rPr>
        <w:fldChar w:fldCharType="begin"/>
      </w:r>
      <w:r>
        <w:rPr>
          <w:noProof/>
        </w:rPr>
        <w:instrText xml:space="preserve"> PAGEREF _Toc73284573 \h </w:instrText>
      </w:r>
      <w:r>
        <w:rPr>
          <w:noProof/>
        </w:rPr>
      </w:r>
      <w:r>
        <w:rPr>
          <w:noProof/>
        </w:rPr>
        <w:fldChar w:fldCharType="separate"/>
      </w:r>
      <w:r>
        <w:rPr>
          <w:noProof/>
        </w:rPr>
        <w:t>20</w:t>
      </w:r>
      <w:r>
        <w:rPr>
          <w:noProof/>
        </w:rPr>
        <w:fldChar w:fldCharType="end"/>
      </w:r>
    </w:p>
    <w:p w14:paraId="0F48F90D" w14:textId="6B78E850" w:rsidR="00230FEE" w:rsidRDefault="00230FEE" w:rsidP="00230FEE">
      <w:pPr>
        <w:pStyle w:val="TOC2"/>
        <w:rPr>
          <w:rFonts w:eastAsiaTheme="minorEastAsia" w:cstheme="minorBidi"/>
          <w:noProof/>
          <w:sz w:val="22"/>
          <w:szCs w:val="22"/>
          <w:lang w:val="en-IN" w:eastAsia="en-IN"/>
        </w:rPr>
      </w:pPr>
      <w:r>
        <w:rPr>
          <w:noProof/>
        </w:rPr>
        <w:t>Detailed User stories description</w:t>
      </w:r>
      <w:r>
        <w:rPr>
          <w:noProof/>
        </w:rPr>
        <w:tab/>
      </w:r>
      <w:r>
        <w:rPr>
          <w:noProof/>
        </w:rPr>
        <w:fldChar w:fldCharType="begin"/>
      </w:r>
      <w:r>
        <w:rPr>
          <w:noProof/>
        </w:rPr>
        <w:instrText xml:space="preserve"> PAGEREF _Toc73284574 \h </w:instrText>
      </w:r>
      <w:r>
        <w:rPr>
          <w:noProof/>
        </w:rPr>
      </w:r>
      <w:r>
        <w:rPr>
          <w:noProof/>
        </w:rPr>
        <w:fldChar w:fldCharType="separate"/>
      </w:r>
      <w:r>
        <w:rPr>
          <w:noProof/>
        </w:rPr>
        <w:t>23</w:t>
      </w:r>
      <w:r>
        <w:rPr>
          <w:noProof/>
        </w:rPr>
        <w:fldChar w:fldCharType="end"/>
      </w:r>
    </w:p>
    <w:p w14:paraId="7D8730B3" w14:textId="0A2387CB" w:rsidR="00230FEE" w:rsidRDefault="00230FEE" w:rsidP="00230FEE">
      <w:pPr>
        <w:pStyle w:val="TOC2"/>
        <w:rPr>
          <w:rFonts w:eastAsiaTheme="minorEastAsia" w:cstheme="minorBidi"/>
          <w:noProof/>
          <w:sz w:val="22"/>
          <w:szCs w:val="22"/>
          <w:lang w:val="en-IN" w:eastAsia="en-IN"/>
        </w:rPr>
      </w:pPr>
      <w:r>
        <w:rPr>
          <w:noProof/>
        </w:rPr>
        <w:t>Requirements Estimation</w:t>
      </w:r>
      <w:r>
        <w:rPr>
          <w:noProof/>
        </w:rPr>
        <w:tab/>
      </w:r>
      <w:r>
        <w:rPr>
          <w:noProof/>
        </w:rPr>
        <w:fldChar w:fldCharType="begin"/>
      </w:r>
      <w:r>
        <w:rPr>
          <w:noProof/>
        </w:rPr>
        <w:instrText xml:space="preserve"> PAGEREF _Toc73284575 \h </w:instrText>
      </w:r>
      <w:r>
        <w:rPr>
          <w:noProof/>
        </w:rPr>
      </w:r>
      <w:r>
        <w:rPr>
          <w:noProof/>
        </w:rPr>
        <w:fldChar w:fldCharType="separate"/>
      </w:r>
      <w:r>
        <w:rPr>
          <w:noProof/>
        </w:rPr>
        <w:t>58</w:t>
      </w:r>
      <w:r>
        <w:rPr>
          <w:noProof/>
        </w:rPr>
        <w:fldChar w:fldCharType="end"/>
      </w:r>
    </w:p>
    <w:p w14:paraId="46644015" w14:textId="4D3E4AE3" w:rsidR="00230FEE" w:rsidRDefault="00230FEE" w:rsidP="00230FEE">
      <w:pPr>
        <w:pStyle w:val="TOC2"/>
        <w:rPr>
          <w:rFonts w:eastAsiaTheme="minorEastAsia" w:cstheme="minorBidi"/>
          <w:noProof/>
          <w:sz w:val="22"/>
          <w:szCs w:val="22"/>
          <w:lang w:val="en-IN" w:eastAsia="en-IN"/>
        </w:rPr>
      </w:pPr>
      <w:r>
        <w:rPr>
          <w:noProof/>
        </w:rPr>
        <w:t>Effort Estimation Report</w:t>
      </w:r>
      <w:r>
        <w:rPr>
          <w:noProof/>
        </w:rPr>
        <w:tab/>
      </w:r>
      <w:r>
        <w:rPr>
          <w:noProof/>
        </w:rPr>
        <w:fldChar w:fldCharType="begin"/>
      </w:r>
      <w:r>
        <w:rPr>
          <w:noProof/>
        </w:rPr>
        <w:instrText xml:space="preserve"> PAGEREF _Toc73284576 \h </w:instrText>
      </w:r>
      <w:r>
        <w:rPr>
          <w:noProof/>
        </w:rPr>
      </w:r>
      <w:r>
        <w:rPr>
          <w:noProof/>
        </w:rPr>
        <w:fldChar w:fldCharType="separate"/>
      </w:r>
      <w:r>
        <w:rPr>
          <w:noProof/>
        </w:rPr>
        <w:t>65</w:t>
      </w:r>
      <w:r>
        <w:rPr>
          <w:noProof/>
        </w:rPr>
        <w:fldChar w:fldCharType="end"/>
      </w:r>
    </w:p>
    <w:p w14:paraId="0EFB459E" w14:textId="4BC2FE53" w:rsidR="00230FEE" w:rsidRDefault="00230FEE" w:rsidP="00230FEE">
      <w:pPr>
        <w:pStyle w:val="TOC1"/>
        <w:rPr>
          <w:rFonts w:eastAsiaTheme="minorEastAsia" w:cstheme="minorBidi"/>
          <w:noProof/>
          <w:sz w:val="22"/>
          <w:szCs w:val="22"/>
          <w:lang w:val="en-IN" w:eastAsia="en-IN"/>
        </w:rPr>
      </w:pPr>
      <w:r>
        <w:rPr>
          <w:noProof/>
        </w:rPr>
        <w:t>Design</w:t>
      </w:r>
      <w:r>
        <w:rPr>
          <w:noProof/>
        </w:rPr>
        <w:tab/>
      </w:r>
      <w:r>
        <w:rPr>
          <w:noProof/>
        </w:rPr>
        <w:fldChar w:fldCharType="begin"/>
      </w:r>
      <w:r>
        <w:rPr>
          <w:noProof/>
        </w:rPr>
        <w:instrText xml:space="preserve"> PAGEREF _Toc73284577 \h </w:instrText>
      </w:r>
      <w:r>
        <w:rPr>
          <w:noProof/>
        </w:rPr>
      </w:r>
      <w:r>
        <w:rPr>
          <w:noProof/>
        </w:rPr>
        <w:fldChar w:fldCharType="separate"/>
      </w:r>
      <w:r>
        <w:rPr>
          <w:noProof/>
        </w:rPr>
        <w:t>67</w:t>
      </w:r>
      <w:r>
        <w:rPr>
          <w:noProof/>
        </w:rPr>
        <w:fldChar w:fldCharType="end"/>
      </w:r>
    </w:p>
    <w:p w14:paraId="58AA65A9" w14:textId="23879349" w:rsidR="00230FEE" w:rsidRDefault="00230FEE" w:rsidP="00230FEE">
      <w:pPr>
        <w:pStyle w:val="TOC2"/>
        <w:rPr>
          <w:rFonts w:eastAsiaTheme="minorEastAsia" w:cstheme="minorBidi"/>
          <w:noProof/>
          <w:sz w:val="22"/>
          <w:szCs w:val="22"/>
          <w:lang w:val="en-IN" w:eastAsia="en-IN"/>
        </w:rPr>
      </w:pPr>
      <w:r>
        <w:rPr>
          <w:noProof/>
        </w:rPr>
        <w:t>Software Development Methodology</w:t>
      </w:r>
      <w:r>
        <w:rPr>
          <w:noProof/>
        </w:rPr>
        <w:tab/>
      </w:r>
      <w:r>
        <w:rPr>
          <w:noProof/>
        </w:rPr>
        <w:fldChar w:fldCharType="begin"/>
      </w:r>
      <w:r>
        <w:rPr>
          <w:noProof/>
        </w:rPr>
        <w:instrText xml:space="preserve"> PAGEREF _Toc73284578 \h </w:instrText>
      </w:r>
      <w:r>
        <w:rPr>
          <w:noProof/>
        </w:rPr>
      </w:r>
      <w:r>
        <w:rPr>
          <w:noProof/>
        </w:rPr>
        <w:fldChar w:fldCharType="separate"/>
      </w:r>
      <w:r>
        <w:rPr>
          <w:noProof/>
        </w:rPr>
        <w:t>67</w:t>
      </w:r>
      <w:r>
        <w:rPr>
          <w:noProof/>
        </w:rPr>
        <w:fldChar w:fldCharType="end"/>
      </w:r>
    </w:p>
    <w:p w14:paraId="1C0AE521" w14:textId="683CFEE2" w:rsidR="00230FEE" w:rsidRDefault="00230FEE" w:rsidP="00230FEE">
      <w:pPr>
        <w:pStyle w:val="TOC2"/>
        <w:rPr>
          <w:rFonts w:eastAsiaTheme="minorEastAsia" w:cstheme="minorBidi"/>
          <w:noProof/>
          <w:sz w:val="22"/>
          <w:szCs w:val="22"/>
          <w:lang w:val="en-IN" w:eastAsia="en-IN"/>
        </w:rPr>
      </w:pPr>
      <w:r>
        <w:rPr>
          <w:noProof/>
        </w:rPr>
        <w:t>Peer review process</w:t>
      </w:r>
      <w:r>
        <w:rPr>
          <w:noProof/>
        </w:rPr>
        <w:tab/>
      </w:r>
      <w:r>
        <w:rPr>
          <w:noProof/>
        </w:rPr>
        <w:fldChar w:fldCharType="begin"/>
      </w:r>
      <w:r>
        <w:rPr>
          <w:noProof/>
        </w:rPr>
        <w:instrText xml:space="preserve"> PAGEREF _Toc73284579 \h </w:instrText>
      </w:r>
      <w:r>
        <w:rPr>
          <w:noProof/>
        </w:rPr>
      </w:r>
      <w:r>
        <w:rPr>
          <w:noProof/>
        </w:rPr>
        <w:fldChar w:fldCharType="separate"/>
      </w:r>
      <w:r>
        <w:rPr>
          <w:noProof/>
        </w:rPr>
        <w:t>67</w:t>
      </w:r>
      <w:r>
        <w:rPr>
          <w:noProof/>
        </w:rPr>
        <w:fldChar w:fldCharType="end"/>
      </w:r>
    </w:p>
    <w:p w14:paraId="6904E992" w14:textId="2012470D" w:rsidR="00230FEE" w:rsidRDefault="00230FEE" w:rsidP="00230FEE">
      <w:pPr>
        <w:pStyle w:val="TOC3"/>
        <w:rPr>
          <w:rFonts w:eastAsiaTheme="minorEastAsia" w:cstheme="minorBidi"/>
          <w:noProof/>
          <w:sz w:val="22"/>
          <w:szCs w:val="22"/>
          <w:lang w:val="en-IN" w:eastAsia="en-IN"/>
        </w:rPr>
      </w:pPr>
      <w:r>
        <w:rPr>
          <w:noProof/>
        </w:rPr>
        <w:t>Collaboration Methodology</w:t>
      </w:r>
      <w:r>
        <w:rPr>
          <w:noProof/>
        </w:rPr>
        <w:tab/>
      </w:r>
      <w:r>
        <w:rPr>
          <w:noProof/>
        </w:rPr>
        <w:fldChar w:fldCharType="begin"/>
      </w:r>
      <w:r>
        <w:rPr>
          <w:noProof/>
        </w:rPr>
        <w:instrText xml:space="preserve"> PAGEREF _Toc73284580 \h </w:instrText>
      </w:r>
      <w:r>
        <w:rPr>
          <w:noProof/>
        </w:rPr>
      </w:r>
      <w:r>
        <w:rPr>
          <w:noProof/>
        </w:rPr>
        <w:fldChar w:fldCharType="separate"/>
      </w:r>
      <w:r>
        <w:rPr>
          <w:noProof/>
        </w:rPr>
        <w:t>68</w:t>
      </w:r>
      <w:r>
        <w:rPr>
          <w:noProof/>
        </w:rPr>
        <w:fldChar w:fldCharType="end"/>
      </w:r>
    </w:p>
    <w:p w14:paraId="7C8163EC" w14:textId="4467B6A5" w:rsidR="00230FEE" w:rsidRDefault="00230FEE" w:rsidP="00230FEE">
      <w:pPr>
        <w:pStyle w:val="TOC2"/>
        <w:rPr>
          <w:rFonts w:eastAsiaTheme="minorEastAsia" w:cstheme="minorBidi"/>
          <w:noProof/>
          <w:sz w:val="22"/>
          <w:szCs w:val="22"/>
          <w:lang w:val="en-IN" w:eastAsia="en-IN"/>
        </w:rPr>
      </w:pPr>
      <w:r>
        <w:rPr>
          <w:noProof/>
        </w:rPr>
        <w:t>Coding Guidelines</w:t>
      </w:r>
      <w:r>
        <w:rPr>
          <w:noProof/>
        </w:rPr>
        <w:tab/>
      </w:r>
      <w:r>
        <w:rPr>
          <w:noProof/>
        </w:rPr>
        <w:fldChar w:fldCharType="begin"/>
      </w:r>
      <w:r>
        <w:rPr>
          <w:noProof/>
        </w:rPr>
        <w:instrText xml:space="preserve"> PAGEREF _Toc73284581 \h </w:instrText>
      </w:r>
      <w:r>
        <w:rPr>
          <w:noProof/>
        </w:rPr>
      </w:r>
      <w:r>
        <w:rPr>
          <w:noProof/>
        </w:rPr>
        <w:fldChar w:fldCharType="separate"/>
      </w:r>
      <w:r>
        <w:rPr>
          <w:noProof/>
        </w:rPr>
        <w:t>68</w:t>
      </w:r>
      <w:r>
        <w:rPr>
          <w:noProof/>
        </w:rPr>
        <w:fldChar w:fldCharType="end"/>
      </w:r>
    </w:p>
    <w:p w14:paraId="0AE3456E" w14:textId="52CEF5E6" w:rsidR="00230FEE" w:rsidRDefault="00230FEE" w:rsidP="00230FEE">
      <w:pPr>
        <w:pStyle w:val="TOC2"/>
        <w:rPr>
          <w:rFonts w:eastAsiaTheme="minorEastAsia" w:cstheme="minorBidi"/>
          <w:noProof/>
          <w:sz w:val="22"/>
          <w:szCs w:val="22"/>
          <w:lang w:val="en-IN" w:eastAsia="en-IN"/>
        </w:rPr>
      </w:pPr>
      <w:r>
        <w:rPr>
          <w:noProof/>
        </w:rPr>
        <w:t>Source Code Repository</w:t>
      </w:r>
      <w:r>
        <w:rPr>
          <w:noProof/>
        </w:rPr>
        <w:tab/>
      </w:r>
      <w:r>
        <w:rPr>
          <w:noProof/>
        </w:rPr>
        <w:fldChar w:fldCharType="begin"/>
      </w:r>
      <w:r>
        <w:rPr>
          <w:noProof/>
        </w:rPr>
        <w:instrText xml:space="preserve"> PAGEREF _Toc73284582 \h </w:instrText>
      </w:r>
      <w:r>
        <w:rPr>
          <w:noProof/>
        </w:rPr>
      </w:r>
      <w:r>
        <w:rPr>
          <w:noProof/>
        </w:rPr>
        <w:fldChar w:fldCharType="separate"/>
      </w:r>
      <w:r>
        <w:rPr>
          <w:noProof/>
        </w:rPr>
        <w:t>70</w:t>
      </w:r>
      <w:r>
        <w:rPr>
          <w:noProof/>
        </w:rPr>
        <w:fldChar w:fldCharType="end"/>
      </w:r>
    </w:p>
    <w:p w14:paraId="4BEB47A1" w14:textId="2C47F90E" w:rsidR="00230FEE" w:rsidRDefault="00230FEE" w:rsidP="00230FEE">
      <w:pPr>
        <w:pStyle w:val="TOC2"/>
        <w:rPr>
          <w:rFonts w:eastAsiaTheme="minorEastAsia" w:cstheme="minorBidi"/>
          <w:noProof/>
          <w:sz w:val="22"/>
          <w:szCs w:val="22"/>
          <w:lang w:val="en-IN" w:eastAsia="en-IN"/>
        </w:rPr>
      </w:pPr>
      <w:r>
        <w:rPr>
          <w:noProof/>
        </w:rPr>
        <w:t>Technical stack details</w:t>
      </w:r>
      <w:r>
        <w:rPr>
          <w:noProof/>
        </w:rPr>
        <w:tab/>
      </w:r>
      <w:r>
        <w:rPr>
          <w:noProof/>
        </w:rPr>
        <w:fldChar w:fldCharType="begin"/>
      </w:r>
      <w:r>
        <w:rPr>
          <w:noProof/>
        </w:rPr>
        <w:instrText xml:space="preserve"> PAGEREF _Toc73284583 \h </w:instrText>
      </w:r>
      <w:r>
        <w:rPr>
          <w:noProof/>
        </w:rPr>
      </w:r>
      <w:r>
        <w:rPr>
          <w:noProof/>
        </w:rPr>
        <w:fldChar w:fldCharType="separate"/>
      </w:r>
      <w:r>
        <w:rPr>
          <w:noProof/>
        </w:rPr>
        <w:t>70</w:t>
      </w:r>
      <w:r>
        <w:rPr>
          <w:noProof/>
        </w:rPr>
        <w:fldChar w:fldCharType="end"/>
      </w:r>
    </w:p>
    <w:p w14:paraId="1C27CDF2" w14:textId="1C3B0B46" w:rsidR="00230FEE" w:rsidRDefault="00230FEE" w:rsidP="00230FEE">
      <w:pPr>
        <w:pStyle w:val="TOC3"/>
        <w:rPr>
          <w:rFonts w:eastAsiaTheme="minorEastAsia" w:cstheme="minorBidi"/>
          <w:noProof/>
          <w:sz w:val="22"/>
          <w:szCs w:val="22"/>
          <w:lang w:val="en-IN" w:eastAsia="en-IN"/>
        </w:rPr>
      </w:pPr>
      <w:r>
        <w:rPr>
          <w:noProof/>
        </w:rPr>
        <w:t>Technologies used, their versions</w:t>
      </w:r>
      <w:r>
        <w:rPr>
          <w:noProof/>
        </w:rPr>
        <w:tab/>
      </w:r>
      <w:r>
        <w:rPr>
          <w:noProof/>
        </w:rPr>
        <w:fldChar w:fldCharType="begin"/>
      </w:r>
      <w:r>
        <w:rPr>
          <w:noProof/>
        </w:rPr>
        <w:instrText xml:space="preserve"> PAGEREF _Toc73284584 \h </w:instrText>
      </w:r>
      <w:r>
        <w:rPr>
          <w:noProof/>
        </w:rPr>
      </w:r>
      <w:r>
        <w:rPr>
          <w:noProof/>
        </w:rPr>
        <w:fldChar w:fldCharType="separate"/>
      </w:r>
      <w:r>
        <w:rPr>
          <w:noProof/>
        </w:rPr>
        <w:t>71</w:t>
      </w:r>
      <w:r>
        <w:rPr>
          <w:noProof/>
        </w:rPr>
        <w:fldChar w:fldCharType="end"/>
      </w:r>
    </w:p>
    <w:p w14:paraId="3E148A51" w14:textId="666F129F" w:rsidR="00230FEE" w:rsidRDefault="00230FEE" w:rsidP="00230FEE">
      <w:pPr>
        <w:pStyle w:val="TOC2"/>
        <w:rPr>
          <w:rFonts w:eastAsiaTheme="minorEastAsia" w:cstheme="minorBidi"/>
          <w:noProof/>
          <w:sz w:val="22"/>
          <w:szCs w:val="22"/>
          <w:lang w:val="en-IN" w:eastAsia="en-IN"/>
        </w:rPr>
      </w:pPr>
      <w:r>
        <w:rPr>
          <w:noProof/>
        </w:rPr>
        <w:t>Database Design</w:t>
      </w:r>
      <w:r>
        <w:rPr>
          <w:noProof/>
        </w:rPr>
        <w:tab/>
      </w:r>
      <w:r>
        <w:rPr>
          <w:noProof/>
        </w:rPr>
        <w:fldChar w:fldCharType="begin"/>
      </w:r>
      <w:r>
        <w:rPr>
          <w:noProof/>
        </w:rPr>
        <w:instrText xml:space="preserve"> PAGEREF _Toc73284585 \h </w:instrText>
      </w:r>
      <w:r>
        <w:rPr>
          <w:noProof/>
        </w:rPr>
      </w:r>
      <w:r>
        <w:rPr>
          <w:noProof/>
        </w:rPr>
        <w:fldChar w:fldCharType="separate"/>
      </w:r>
      <w:r>
        <w:rPr>
          <w:noProof/>
        </w:rPr>
        <w:t>73</w:t>
      </w:r>
      <w:r>
        <w:rPr>
          <w:noProof/>
        </w:rPr>
        <w:fldChar w:fldCharType="end"/>
      </w:r>
    </w:p>
    <w:p w14:paraId="350B1141" w14:textId="305BB4B7" w:rsidR="00230FEE" w:rsidRDefault="00230FEE" w:rsidP="00230FEE">
      <w:pPr>
        <w:pStyle w:val="TOC2"/>
        <w:rPr>
          <w:rFonts w:eastAsiaTheme="minorEastAsia" w:cstheme="minorBidi"/>
          <w:noProof/>
          <w:sz w:val="22"/>
          <w:szCs w:val="22"/>
          <w:lang w:val="en-IN" w:eastAsia="en-IN"/>
        </w:rPr>
      </w:pPr>
      <w:r>
        <w:rPr>
          <w:noProof/>
        </w:rPr>
        <w:t>ER Diagrams</w:t>
      </w:r>
      <w:r>
        <w:rPr>
          <w:noProof/>
        </w:rPr>
        <w:tab/>
      </w:r>
      <w:r>
        <w:rPr>
          <w:noProof/>
        </w:rPr>
        <w:fldChar w:fldCharType="begin"/>
      </w:r>
      <w:r>
        <w:rPr>
          <w:noProof/>
        </w:rPr>
        <w:instrText xml:space="preserve"> PAGEREF _Toc73284586 \h </w:instrText>
      </w:r>
      <w:r>
        <w:rPr>
          <w:noProof/>
        </w:rPr>
      </w:r>
      <w:r>
        <w:rPr>
          <w:noProof/>
        </w:rPr>
        <w:fldChar w:fldCharType="separate"/>
      </w:r>
      <w:r>
        <w:rPr>
          <w:noProof/>
        </w:rPr>
        <w:t>73</w:t>
      </w:r>
      <w:r>
        <w:rPr>
          <w:noProof/>
        </w:rPr>
        <w:fldChar w:fldCharType="end"/>
      </w:r>
    </w:p>
    <w:p w14:paraId="04A1BD90" w14:textId="32AAF1D3" w:rsidR="00230FEE" w:rsidRDefault="00230FEE" w:rsidP="00230FEE">
      <w:pPr>
        <w:pStyle w:val="TOC2"/>
        <w:rPr>
          <w:rFonts w:eastAsiaTheme="minorEastAsia" w:cstheme="minorBidi"/>
          <w:noProof/>
          <w:sz w:val="22"/>
          <w:szCs w:val="22"/>
          <w:lang w:val="en-IN" w:eastAsia="en-IN"/>
        </w:rPr>
      </w:pPr>
      <w:r>
        <w:rPr>
          <w:noProof/>
        </w:rPr>
        <w:t>Entity Description</w:t>
      </w:r>
      <w:r>
        <w:rPr>
          <w:noProof/>
        </w:rPr>
        <w:tab/>
      </w:r>
      <w:r>
        <w:rPr>
          <w:noProof/>
        </w:rPr>
        <w:fldChar w:fldCharType="begin"/>
      </w:r>
      <w:r>
        <w:rPr>
          <w:noProof/>
        </w:rPr>
        <w:instrText xml:space="preserve"> PAGEREF _Toc73284587 \h </w:instrText>
      </w:r>
      <w:r>
        <w:rPr>
          <w:noProof/>
        </w:rPr>
      </w:r>
      <w:r>
        <w:rPr>
          <w:noProof/>
        </w:rPr>
        <w:fldChar w:fldCharType="separate"/>
      </w:r>
      <w:r>
        <w:rPr>
          <w:noProof/>
        </w:rPr>
        <w:t>76</w:t>
      </w:r>
      <w:r>
        <w:rPr>
          <w:noProof/>
        </w:rPr>
        <w:fldChar w:fldCharType="end"/>
      </w:r>
    </w:p>
    <w:p w14:paraId="4BF1F3B6" w14:textId="1BAA0A73" w:rsidR="00230FEE" w:rsidRDefault="00230FEE" w:rsidP="00230FEE">
      <w:pPr>
        <w:pStyle w:val="TOC2"/>
        <w:rPr>
          <w:rFonts w:eastAsiaTheme="minorEastAsia" w:cstheme="minorBidi"/>
          <w:noProof/>
          <w:sz w:val="22"/>
          <w:szCs w:val="22"/>
          <w:lang w:val="en-IN" w:eastAsia="en-IN"/>
        </w:rPr>
      </w:pPr>
      <w:r>
        <w:rPr>
          <w:noProof/>
        </w:rPr>
        <w:t>Work Flow Diagram</w:t>
      </w:r>
      <w:r>
        <w:rPr>
          <w:noProof/>
        </w:rPr>
        <w:tab/>
      </w:r>
      <w:r>
        <w:rPr>
          <w:noProof/>
        </w:rPr>
        <w:fldChar w:fldCharType="begin"/>
      </w:r>
      <w:r>
        <w:rPr>
          <w:noProof/>
        </w:rPr>
        <w:instrText xml:space="preserve"> PAGEREF _Toc73284588 \h </w:instrText>
      </w:r>
      <w:r>
        <w:rPr>
          <w:noProof/>
        </w:rPr>
      </w:r>
      <w:r>
        <w:rPr>
          <w:noProof/>
        </w:rPr>
        <w:fldChar w:fldCharType="separate"/>
      </w:r>
      <w:r>
        <w:rPr>
          <w:noProof/>
        </w:rPr>
        <w:t>81</w:t>
      </w:r>
      <w:r>
        <w:rPr>
          <w:noProof/>
        </w:rPr>
        <w:fldChar w:fldCharType="end"/>
      </w:r>
    </w:p>
    <w:p w14:paraId="1C1F6203" w14:textId="6AF05F27" w:rsidR="00230FEE" w:rsidRDefault="00230FEE" w:rsidP="00230FEE">
      <w:pPr>
        <w:pStyle w:val="TOC2"/>
        <w:rPr>
          <w:rFonts w:eastAsiaTheme="minorEastAsia" w:cstheme="minorBidi"/>
          <w:noProof/>
          <w:sz w:val="22"/>
          <w:szCs w:val="22"/>
          <w:lang w:val="en-IN" w:eastAsia="en-IN"/>
        </w:rPr>
      </w:pPr>
      <w:r>
        <w:rPr>
          <w:noProof/>
        </w:rPr>
        <w:t>Component Diagram</w:t>
      </w:r>
      <w:r>
        <w:rPr>
          <w:noProof/>
        </w:rPr>
        <w:tab/>
      </w:r>
      <w:r>
        <w:rPr>
          <w:noProof/>
        </w:rPr>
        <w:fldChar w:fldCharType="begin"/>
      </w:r>
      <w:r>
        <w:rPr>
          <w:noProof/>
        </w:rPr>
        <w:instrText xml:space="preserve"> PAGEREF _Toc73284589 \h </w:instrText>
      </w:r>
      <w:r>
        <w:rPr>
          <w:noProof/>
        </w:rPr>
      </w:r>
      <w:r>
        <w:rPr>
          <w:noProof/>
        </w:rPr>
        <w:fldChar w:fldCharType="separate"/>
      </w:r>
      <w:r>
        <w:rPr>
          <w:noProof/>
        </w:rPr>
        <w:t>82</w:t>
      </w:r>
      <w:r>
        <w:rPr>
          <w:noProof/>
        </w:rPr>
        <w:fldChar w:fldCharType="end"/>
      </w:r>
    </w:p>
    <w:p w14:paraId="7AFFDF35" w14:textId="01C0C673" w:rsidR="00230FEE" w:rsidRDefault="00230FEE" w:rsidP="00230FEE">
      <w:pPr>
        <w:pStyle w:val="TOC2"/>
        <w:rPr>
          <w:rFonts w:eastAsiaTheme="minorEastAsia" w:cstheme="minorBidi"/>
          <w:noProof/>
          <w:sz w:val="22"/>
          <w:szCs w:val="22"/>
          <w:lang w:val="en-IN" w:eastAsia="en-IN"/>
        </w:rPr>
      </w:pPr>
      <w:r>
        <w:rPr>
          <w:noProof/>
        </w:rPr>
        <w:t>Sequence diagrams</w:t>
      </w:r>
      <w:r>
        <w:rPr>
          <w:noProof/>
        </w:rPr>
        <w:tab/>
      </w:r>
      <w:r>
        <w:rPr>
          <w:noProof/>
        </w:rPr>
        <w:fldChar w:fldCharType="begin"/>
      </w:r>
      <w:r>
        <w:rPr>
          <w:noProof/>
        </w:rPr>
        <w:instrText xml:space="preserve"> PAGEREF _Toc73284590 \h </w:instrText>
      </w:r>
      <w:r>
        <w:rPr>
          <w:noProof/>
        </w:rPr>
      </w:r>
      <w:r>
        <w:rPr>
          <w:noProof/>
        </w:rPr>
        <w:fldChar w:fldCharType="separate"/>
      </w:r>
      <w:r>
        <w:rPr>
          <w:noProof/>
        </w:rPr>
        <w:t>83</w:t>
      </w:r>
      <w:r>
        <w:rPr>
          <w:noProof/>
        </w:rPr>
        <w:fldChar w:fldCharType="end"/>
      </w:r>
    </w:p>
    <w:p w14:paraId="4522F774" w14:textId="3E5DF981" w:rsidR="00230FEE" w:rsidRDefault="00230FEE" w:rsidP="00230FEE">
      <w:pPr>
        <w:pStyle w:val="TOC2"/>
        <w:rPr>
          <w:rFonts w:eastAsiaTheme="minorEastAsia" w:cstheme="minorBidi"/>
          <w:noProof/>
          <w:sz w:val="22"/>
          <w:szCs w:val="22"/>
          <w:lang w:val="en-IN" w:eastAsia="en-IN"/>
        </w:rPr>
      </w:pPr>
      <w:r>
        <w:rPr>
          <w:noProof/>
        </w:rPr>
        <w:t>Wireframes</w:t>
      </w:r>
      <w:r>
        <w:rPr>
          <w:noProof/>
        </w:rPr>
        <w:tab/>
      </w:r>
      <w:r>
        <w:rPr>
          <w:noProof/>
        </w:rPr>
        <w:fldChar w:fldCharType="begin"/>
      </w:r>
      <w:r>
        <w:rPr>
          <w:noProof/>
        </w:rPr>
        <w:instrText xml:space="preserve"> PAGEREF _Toc73284591 \h </w:instrText>
      </w:r>
      <w:r>
        <w:rPr>
          <w:noProof/>
        </w:rPr>
      </w:r>
      <w:r>
        <w:rPr>
          <w:noProof/>
        </w:rPr>
        <w:fldChar w:fldCharType="separate"/>
      </w:r>
      <w:r>
        <w:rPr>
          <w:noProof/>
        </w:rPr>
        <w:t>86</w:t>
      </w:r>
      <w:r>
        <w:rPr>
          <w:noProof/>
        </w:rPr>
        <w:fldChar w:fldCharType="end"/>
      </w:r>
    </w:p>
    <w:p w14:paraId="697BF913" w14:textId="5164BA5C" w:rsidR="00230FEE" w:rsidRDefault="00230FEE" w:rsidP="00230FEE">
      <w:pPr>
        <w:pStyle w:val="TOC1"/>
        <w:rPr>
          <w:rFonts w:eastAsiaTheme="minorEastAsia" w:cstheme="minorBidi"/>
          <w:noProof/>
          <w:sz w:val="22"/>
          <w:szCs w:val="22"/>
          <w:lang w:val="en-IN" w:eastAsia="en-IN"/>
        </w:rPr>
      </w:pPr>
      <w:r>
        <w:rPr>
          <w:noProof/>
        </w:rPr>
        <w:lastRenderedPageBreak/>
        <w:t>Development</w:t>
      </w:r>
      <w:r>
        <w:rPr>
          <w:noProof/>
        </w:rPr>
        <w:tab/>
      </w:r>
      <w:r>
        <w:rPr>
          <w:noProof/>
        </w:rPr>
        <w:fldChar w:fldCharType="begin"/>
      </w:r>
      <w:r>
        <w:rPr>
          <w:noProof/>
        </w:rPr>
        <w:instrText xml:space="preserve"> PAGEREF _Toc73284592 \h </w:instrText>
      </w:r>
      <w:r>
        <w:rPr>
          <w:noProof/>
        </w:rPr>
      </w:r>
      <w:r>
        <w:rPr>
          <w:noProof/>
        </w:rPr>
        <w:fldChar w:fldCharType="separate"/>
      </w:r>
      <w:r>
        <w:rPr>
          <w:noProof/>
        </w:rPr>
        <w:t>105</w:t>
      </w:r>
      <w:r>
        <w:rPr>
          <w:noProof/>
        </w:rPr>
        <w:fldChar w:fldCharType="end"/>
      </w:r>
    </w:p>
    <w:p w14:paraId="540F493C" w14:textId="37AB7E37" w:rsidR="00230FEE" w:rsidRDefault="00230FEE" w:rsidP="00230FEE">
      <w:pPr>
        <w:pStyle w:val="TOC2"/>
        <w:rPr>
          <w:rFonts w:eastAsiaTheme="minorEastAsia" w:cstheme="minorBidi"/>
          <w:noProof/>
          <w:sz w:val="22"/>
          <w:szCs w:val="22"/>
          <w:lang w:val="en-IN" w:eastAsia="en-IN"/>
        </w:rPr>
      </w:pPr>
      <w:r>
        <w:rPr>
          <w:noProof/>
        </w:rPr>
        <w:t>Application flow</w:t>
      </w:r>
      <w:r>
        <w:rPr>
          <w:noProof/>
        </w:rPr>
        <w:tab/>
      </w:r>
      <w:r>
        <w:rPr>
          <w:noProof/>
        </w:rPr>
        <w:fldChar w:fldCharType="begin"/>
      </w:r>
      <w:r>
        <w:rPr>
          <w:noProof/>
        </w:rPr>
        <w:instrText xml:space="preserve"> PAGEREF _Toc73284593 \h </w:instrText>
      </w:r>
      <w:r>
        <w:rPr>
          <w:noProof/>
        </w:rPr>
      </w:r>
      <w:r>
        <w:rPr>
          <w:noProof/>
        </w:rPr>
        <w:fldChar w:fldCharType="separate"/>
      </w:r>
      <w:r>
        <w:rPr>
          <w:noProof/>
        </w:rPr>
        <w:t>105</w:t>
      </w:r>
      <w:r>
        <w:rPr>
          <w:noProof/>
        </w:rPr>
        <w:fldChar w:fldCharType="end"/>
      </w:r>
    </w:p>
    <w:p w14:paraId="69795BE2" w14:textId="596DEF5F" w:rsidR="00230FEE" w:rsidRDefault="00230FEE" w:rsidP="00230FEE">
      <w:pPr>
        <w:pStyle w:val="TOC2"/>
        <w:rPr>
          <w:rFonts w:eastAsiaTheme="minorEastAsia" w:cstheme="minorBidi"/>
          <w:noProof/>
          <w:sz w:val="22"/>
          <w:szCs w:val="22"/>
          <w:lang w:val="en-IN" w:eastAsia="en-IN"/>
        </w:rPr>
      </w:pPr>
      <w:r>
        <w:rPr>
          <w:noProof/>
        </w:rPr>
        <w:t>Application features</w:t>
      </w:r>
      <w:r>
        <w:rPr>
          <w:noProof/>
        </w:rPr>
        <w:tab/>
      </w:r>
      <w:r>
        <w:rPr>
          <w:noProof/>
        </w:rPr>
        <w:fldChar w:fldCharType="begin"/>
      </w:r>
      <w:r>
        <w:rPr>
          <w:noProof/>
        </w:rPr>
        <w:instrText xml:space="preserve"> PAGEREF _Toc73284594 \h </w:instrText>
      </w:r>
      <w:r>
        <w:rPr>
          <w:noProof/>
        </w:rPr>
      </w:r>
      <w:r>
        <w:rPr>
          <w:noProof/>
        </w:rPr>
        <w:fldChar w:fldCharType="separate"/>
      </w:r>
      <w:r>
        <w:rPr>
          <w:noProof/>
        </w:rPr>
        <w:t>107</w:t>
      </w:r>
      <w:r>
        <w:rPr>
          <w:noProof/>
        </w:rPr>
        <w:fldChar w:fldCharType="end"/>
      </w:r>
    </w:p>
    <w:p w14:paraId="6FC6EC2D" w14:textId="7C635A9D" w:rsidR="00230FEE" w:rsidRDefault="00230FEE" w:rsidP="00230FEE">
      <w:pPr>
        <w:pStyle w:val="TOC3"/>
        <w:rPr>
          <w:rFonts w:eastAsiaTheme="minorEastAsia" w:cstheme="minorBidi"/>
          <w:noProof/>
          <w:sz w:val="22"/>
          <w:szCs w:val="22"/>
          <w:lang w:val="en-IN" w:eastAsia="en-IN"/>
        </w:rPr>
      </w:pPr>
      <w:r>
        <w:rPr>
          <w:noProof/>
        </w:rPr>
        <w:t>Launching Screen</w:t>
      </w:r>
      <w:r>
        <w:rPr>
          <w:noProof/>
        </w:rPr>
        <w:tab/>
      </w:r>
      <w:r>
        <w:rPr>
          <w:noProof/>
        </w:rPr>
        <w:fldChar w:fldCharType="begin"/>
      </w:r>
      <w:r>
        <w:rPr>
          <w:noProof/>
        </w:rPr>
        <w:instrText xml:space="preserve"> PAGEREF _Toc73284595 \h </w:instrText>
      </w:r>
      <w:r>
        <w:rPr>
          <w:noProof/>
        </w:rPr>
      </w:r>
      <w:r>
        <w:rPr>
          <w:noProof/>
        </w:rPr>
        <w:fldChar w:fldCharType="separate"/>
      </w:r>
      <w:r>
        <w:rPr>
          <w:noProof/>
        </w:rPr>
        <w:t>108</w:t>
      </w:r>
      <w:r>
        <w:rPr>
          <w:noProof/>
        </w:rPr>
        <w:fldChar w:fldCharType="end"/>
      </w:r>
    </w:p>
    <w:p w14:paraId="3D5F7CF3" w14:textId="3E5DFDF9" w:rsidR="00230FEE" w:rsidRDefault="00230FEE" w:rsidP="00230FEE">
      <w:pPr>
        <w:pStyle w:val="TOC3"/>
        <w:rPr>
          <w:rFonts w:eastAsiaTheme="minorEastAsia" w:cstheme="minorBidi"/>
          <w:noProof/>
          <w:sz w:val="22"/>
          <w:szCs w:val="22"/>
          <w:lang w:val="en-IN" w:eastAsia="en-IN"/>
        </w:rPr>
      </w:pPr>
      <w:r w:rsidRPr="007B0050">
        <w:rPr>
          <w:noProof/>
          <w:lang w:val="en-IN" w:eastAsia="en-IN"/>
        </w:rPr>
        <w:t>Vendor (shopkeeper) Login</w:t>
      </w:r>
      <w:r>
        <w:rPr>
          <w:noProof/>
        </w:rPr>
        <w:tab/>
      </w:r>
      <w:r>
        <w:rPr>
          <w:noProof/>
        </w:rPr>
        <w:fldChar w:fldCharType="begin"/>
      </w:r>
      <w:r>
        <w:rPr>
          <w:noProof/>
        </w:rPr>
        <w:instrText xml:space="preserve"> PAGEREF _Toc73284596 \h </w:instrText>
      </w:r>
      <w:r>
        <w:rPr>
          <w:noProof/>
        </w:rPr>
      </w:r>
      <w:r>
        <w:rPr>
          <w:noProof/>
        </w:rPr>
        <w:fldChar w:fldCharType="separate"/>
      </w:r>
      <w:r>
        <w:rPr>
          <w:noProof/>
        </w:rPr>
        <w:t>109</w:t>
      </w:r>
      <w:r>
        <w:rPr>
          <w:noProof/>
        </w:rPr>
        <w:fldChar w:fldCharType="end"/>
      </w:r>
    </w:p>
    <w:p w14:paraId="134940D6" w14:textId="2D8B3F3D" w:rsidR="00230FEE" w:rsidRDefault="00230FEE" w:rsidP="00230FEE">
      <w:pPr>
        <w:pStyle w:val="TOC3"/>
        <w:rPr>
          <w:rFonts w:eastAsiaTheme="minorEastAsia" w:cstheme="minorBidi"/>
          <w:noProof/>
          <w:sz w:val="22"/>
          <w:szCs w:val="22"/>
          <w:lang w:val="en-IN" w:eastAsia="en-IN"/>
        </w:rPr>
      </w:pPr>
      <w:r w:rsidRPr="007B0050">
        <w:rPr>
          <w:noProof/>
          <w:lang w:val="en-IN" w:eastAsia="en-IN"/>
        </w:rPr>
        <w:t>Vendor (shopkeeper) Register</w:t>
      </w:r>
      <w:r>
        <w:rPr>
          <w:noProof/>
        </w:rPr>
        <w:tab/>
      </w:r>
      <w:r>
        <w:rPr>
          <w:noProof/>
        </w:rPr>
        <w:fldChar w:fldCharType="begin"/>
      </w:r>
      <w:r>
        <w:rPr>
          <w:noProof/>
        </w:rPr>
        <w:instrText xml:space="preserve"> PAGEREF _Toc73284597 \h </w:instrText>
      </w:r>
      <w:r>
        <w:rPr>
          <w:noProof/>
        </w:rPr>
      </w:r>
      <w:r>
        <w:rPr>
          <w:noProof/>
        </w:rPr>
        <w:fldChar w:fldCharType="separate"/>
      </w:r>
      <w:r>
        <w:rPr>
          <w:noProof/>
        </w:rPr>
        <w:t>110</w:t>
      </w:r>
      <w:r>
        <w:rPr>
          <w:noProof/>
        </w:rPr>
        <w:fldChar w:fldCharType="end"/>
      </w:r>
    </w:p>
    <w:p w14:paraId="7C48FAF3" w14:textId="519E7F41" w:rsidR="00230FEE" w:rsidRDefault="00230FEE" w:rsidP="00230FEE">
      <w:pPr>
        <w:pStyle w:val="TOC3"/>
        <w:rPr>
          <w:rFonts w:eastAsiaTheme="minorEastAsia" w:cstheme="minorBidi"/>
          <w:noProof/>
          <w:sz w:val="22"/>
          <w:szCs w:val="22"/>
          <w:lang w:val="en-IN" w:eastAsia="en-IN"/>
        </w:rPr>
      </w:pPr>
      <w:r w:rsidRPr="007B0050">
        <w:rPr>
          <w:noProof/>
          <w:lang w:val="en-IN" w:eastAsia="en-IN"/>
        </w:rPr>
        <w:t>Add New Consumer</w:t>
      </w:r>
      <w:r>
        <w:rPr>
          <w:noProof/>
        </w:rPr>
        <w:tab/>
      </w:r>
      <w:r>
        <w:rPr>
          <w:noProof/>
        </w:rPr>
        <w:fldChar w:fldCharType="begin"/>
      </w:r>
      <w:r>
        <w:rPr>
          <w:noProof/>
        </w:rPr>
        <w:instrText xml:space="preserve"> PAGEREF _Toc73284598 \h </w:instrText>
      </w:r>
      <w:r>
        <w:rPr>
          <w:noProof/>
        </w:rPr>
      </w:r>
      <w:r>
        <w:rPr>
          <w:noProof/>
        </w:rPr>
        <w:fldChar w:fldCharType="separate"/>
      </w:r>
      <w:r>
        <w:rPr>
          <w:noProof/>
        </w:rPr>
        <w:t>113</w:t>
      </w:r>
      <w:r>
        <w:rPr>
          <w:noProof/>
        </w:rPr>
        <w:fldChar w:fldCharType="end"/>
      </w:r>
    </w:p>
    <w:p w14:paraId="16D038BC" w14:textId="61643FDB" w:rsidR="00230FEE" w:rsidRDefault="00230FEE" w:rsidP="00230FEE">
      <w:pPr>
        <w:pStyle w:val="TOC3"/>
        <w:rPr>
          <w:rFonts w:eastAsiaTheme="minorEastAsia" w:cstheme="minorBidi"/>
          <w:noProof/>
          <w:sz w:val="22"/>
          <w:szCs w:val="22"/>
          <w:lang w:val="en-IN" w:eastAsia="en-IN"/>
        </w:rPr>
      </w:pPr>
      <w:r w:rsidRPr="007B0050">
        <w:rPr>
          <w:noProof/>
          <w:lang w:val="en-IN" w:eastAsia="en-IN"/>
        </w:rPr>
        <w:t>Vendor (shopkeeper) Account Details</w:t>
      </w:r>
      <w:r>
        <w:rPr>
          <w:noProof/>
        </w:rPr>
        <w:tab/>
      </w:r>
      <w:r>
        <w:rPr>
          <w:noProof/>
        </w:rPr>
        <w:fldChar w:fldCharType="begin"/>
      </w:r>
      <w:r>
        <w:rPr>
          <w:noProof/>
        </w:rPr>
        <w:instrText xml:space="preserve"> PAGEREF _Toc73284599 \h </w:instrText>
      </w:r>
      <w:r>
        <w:rPr>
          <w:noProof/>
        </w:rPr>
      </w:r>
      <w:r>
        <w:rPr>
          <w:noProof/>
        </w:rPr>
        <w:fldChar w:fldCharType="separate"/>
      </w:r>
      <w:r>
        <w:rPr>
          <w:noProof/>
        </w:rPr>
        <w:t>117</w:t>
      </w:r>
      <w:r>
        <w:rPr>
          <w:noProof/>
        </w:rPr>
        <w:fldChar w:fldCharType="end"/>
      </w:r>
    </w:p>
    <w:p w14:paraId="4D1D52E5" w14:textId="626FA572" w:rsidR="00230FEE" w:rsidRDefault="00230FEE" w:rsidP="00230FEE">
      <w:pPr>
        <w:pStyle w:val="TOC3"/>
        <w:rPr>
          <w:rFonts w:eastAsiaTheme="minorEastAsia" w:cstheme="minorBidi"/>
          <w:noProof/>
          <w:sz w:val="22"/>
          <w:szCs w:val="22"/>
          <w:lang w:val="en-IN" w:eastAsia="en-IN"/>
        </w:rPr>
      </w:pPr>
      <w:r w:rsidRPr="007B0050">
        <w:rPr>
          <w:noProof/>
          <w:lang w:val="en-IN" w:eastAsia="en-IN"/>
        </w:rPr>
        <w:t>Add Products</w:t>
      </w:r>
      <w:r>
        <w:rPr>
          <w:noProof/>
        </w:rPr>
        <w:tab/>
      </w:r>
      <w:r>
        <w:rPr>
          <w:noProof/>
        </w:rPr>
        <w:fldChar w:fldCharType="begin"/>
      </w:r>
      <w:r>
        <w:rPr>
          <w:noProof/>
        </w:rPr>
        <w:instrText xml:space="preserve"> PAGEREF _Toc73284600 \h </w:instrText>
      </w:r>
      <w:r>
        <w:rPr>
          <w:noProof/>
        </w:rPr>
      </w:r>
      <w:r>
        <w:rPr>
          <w:noProof/>
        </w:rPr>
        <w:fldChar w:fldCharType="separate"/>
      </w:r>
      <w:r>
        <w:rPr>
          <w:noProof/>
        </w:rPr>
        <w:t>121</w:t>
      </w:r>
      <w:r>
        <w:rPr>
          <w:noProof/>
        </w:rPr>
        <w:fldChar w:fldCharType="end"/>
      </w:r>
    </w:p>
    <w:p w14:paraId="790209C8" w14:textId="41916E72" w:rsidR="00230FEE" w:rsidRDefault="00230FEE" w:rsidP="00230FEE">
      <w:pPr>
        <w:pStyle w:val="TOC3"/>
        <w:rPr>
          <w:rFonts w:eastAsiaTheme="minorEastAsia" w:cstheme="minorBidi"/>
          <w:noProof/>
          <w:sz w:val="22"/>
          <w:szCs w:val="22"/>
          <w:lang w:val="en-IN" w:eastAsia="en-IN"/>
        </w:rPr>
      </w:pPr>
      <w:r w:rsidRPr="007B0050">
        <w:rPr>
          <w:noProof/>
          <w:lang w:val="en-IN" w:eastAsia="en-IN"/>
        </w:rPr>
        <w:t>View All Products</w:t>
      </w:r>
      <w:r>
        <w:rPr>
          <w:noProof/>
        </w:rPr>
        <w:tab/>
      </w:r>
      <w:r>
        <w:rPr>
          <w:noProof/>
        </w:rPr>
        <w:fldChar w:fldCharType="begin"/>
      </w:r>
      <w:r>
        <w:rPr>
          <w:noProof/>
        </w:rPr>
        <w:instrText xml:space="preserve"> PAGEREF _Toc73284601 \h </w:instrText>
      </w:r>
      <w:r>
        <w:rPr>
          <w:noProof/>
        </w:rPr>
      </w:r>
      <w:r>
        <w:rPr>
          <w:noProof/>
        </w:rPr>
        <w:fldChar w:fldCharType="separate"/>
      </w:r>
      <w:r>
        <w:rPr>
          <w:noProof/>
        </w:rPr>
        <w:t>124</w:t>
      </w:r>
      <w:r>
        <w:rPr>
          <w:noProof/>
        </w:rPr>
        <w:fldChar w:fldCharType="end"/>
      </w:r>
    </w:p>
    <w:p w14:paraId="5E3E41C1" w14:textId="555D1B64" w:rsidR="00230FEE" w:rsidRDefault="00230FEE" w:rsidP="00230FEE">
      <w:pPr>
        <w:pStyle w:val="TOC3"/>
        <w:rPr>
          <w:rFonts w:eastAsiaTheme="minorEastAsia" w:cstheme="minorBidi"/>
          <w:noProof/>
          <w:sz w:val="22"/>
          <w:szCs w:val="22"/>
          <w:lang w:val="en-IN" w:eastAsia="en-IN"/>
        </w:rPr>
      </w:pPr>
      <w:r w:rsidRPr="007B0050">
        <w:rPr>
          <w:noProof/>
          <w:lang w:val="en-IN" w:eastAsia="en-IN"/>
        </w:rPr>
        <w:t>Add new Product</w:t>
      </w:r>
      <w:r>
        <w:rPr>
          <w:noProof/>
        </w:rPr>
        <w:tab/>
      </w:r>
      <w:r>
        <w:rPr>
          <w:noProof/>
        </w:rPr>
        <w:fldChar w:fldCharType="begin"/>
      </w:r>
      <w:r>
        <w:rPr>
          <w:noProof/>
        </w:rPr>
        <w:instrText xml:space="preserve"> PAGEREF _Toc73284602 \h </w:instrText>
      </w:r>
      <w:r>
        <w:rPr>
          <w:noProof/>
        </w:rPr>
      </w:r>
      <w:r>
        <w:rPr>
          <w:noProof/>
        </w:rPr>
        <w:fldChar w:fldCharType="separate"/>
      </w:r>
      <w:r>
        <w:rPr>
          <w:noProof/>
        </w:rPr>
        <w:t>126</w:t>
      </w:r>
      <w:r>
        <w:rPr>
          <w:noProof/>
        </w:rPr>
        <w:fldChar w:fldCharType="end"/>
      </w:r>
    </w:p>
    <w:p w14:paraId="156D6BF2" w14:textId="56077983" w:rsidR="00230FEE" w:rsidRDefault="00230FEE" w:rsidP="00230FEE">
      <w:pPr>
        <w:pStyle w:val="TOC3"/>
        <w:rPr>
          <w:rFonts w:eastAsiaTheme="minorEastAsia" w:cstheme="minorBidi"/>
          <w:noProof/>
          <w:sz w:val="22"/>
          <w:szCs w:val="22"/>
          <w:lang w:val="en-IN" w:eastAsia="en-IN"/>
        </w:rPr>
      </w:pPr>
      <w:r>
        <w:rPr>
          <w:noProof/>
        </w:rPr>
        <w:t>Udhaari Records</w:t>
      </w:r>
      <w:r>
        <w:rPr>
          <w:noProof/>
        </w:rPr>
        <w:tab/>
      </w:r>
      <w:r>
        <w:rPr>
          <w:noProof/>
        </w:rPr>
        <w:fldChar w:fldCharType="begin"/>
      </w:r>
      <w:r>
        <w:rPr>
          <w:noProof/>
        </w:rPr>
        <w:instrText xml:space="preserve"> PAGEREF _Toc73284603 \h </w:instrText>
      </w:r>
      <w:r>
        <w:rPr>
          <w:noProof/>
        </w:rPr>
      </w:r>
      <w:r>
        <w:rPr>
          <w:noProof/>
        </w:rPr>
        <w:fldChar w:fldCharType="separate"/>
      </w:r>
      <w:r>
        <w:rPr>
          <w:noProof/>
        </w:rPr>
        <w:t>127</w:t>
      </w:r>
      <w:r>
        <w:rPr>
          <w:noProof/>
        </w:rPr>
        <w:fldChar w:fldCharType="end"/>
      </w:r>
    </w:p>
    <w:p w14:paraId="21D2ECCC" w14:textId="27C37FE7" w:rsidR="00230FEE" w:rsidRDefault="00230FEE" w:rsidP="00230FEE">
      <w:pPr>
        <w:pStyle w:val="TOC3"/>
        <w:rPr>
          <w:rFonts w:eastAsiaTheme="minorEastAsia" w:cstheme="minorBidi"/>
          <w:noProof/>
          <w:sz w:val="22"/>
          <w:szCs w:val="22"/>
          <w:lang w:val="en-IN" w:eastAsia="en-IN"/>
        </w:rPr>
      </w:pPr>
      <w:r w:rsidRPr="007B0050">
        <w:rPr>
          <w:noProof/>
          <w:lang w:val="en-IN" w:eastAsia="en-IN"/>
        </w:rPr>
        <w:t>Purchase</w:t>
      </w:r>
      <w:r>
        <w:rPr>
          <w:noProof/>
        </w:rPr>
        <w:tab/>
      </w:r>
      <w:r>
        <w:rPr>
          <w:noProof/>
        </w:rPr>
        <w:fldChar w:fldCharType="begin"/>
      </w:r>
      <w:r>
        <w:rPr>
          <w:noProof/>
        </w:rPr>
        <w:instrText xml:space="preserve"> PAGEREF _Toc73284604 \h </w:instrText>
      </w:r>
      <w:r>
        <w:rPr>
          <w:noProof/>
        </w:rPr>
      </w:r>
      <w:r>
        <w:rPr>
          <w:noProof/>
        </w:rPr>
        <w:fldChar w:fldCharType="separate"/>
      </w:r>
      <w:r>
        <w:rPr>
          <w:noProof/>
        </w:rPr>
        <w:t>131</w:t>
      </w:r>
      <w:r>
        <w:rPr>
          <w:noProof/>
        </w:rPr>
        <w:fldChar w:fldCharType="end"/>
      </w:r>
    </w:p>
    <w:p w14:paraId="33D30555" w14:textId="7E9DB56C" w:rsidR="00230FEE" w:rsidRDefault="00230FEE" w:rsidP="00230FEE">
      <w:pPr>
        <w:pStyle w:val="TOC3"/>
        <w:rPr>
          <w:rFonts w:eastAsiaTheme="minorEastAsia" w:cstheme="minorBidi"/>
          <w:noProof/>
          <w:sz w:val="22"/>
          <w:szCs w:val="22"/>
          <w:lang w:val="en-IN" w:eastAsia="en-IN"/>
        </w:rPr>
      </w:pPr>
      <w:r w:rsidRPr="007B0050">
        <w:rPr>
          <w:noProof/>
          <w:lang w:val="en-IN" w:eastAsia="en-IN"/>
        </w:rPr>
        <w:t>Payment</w:t>
      </w:r>
      <w:r>
        <w:rPr>
          <w:noProof/>
        </w:rPr>
        <w:tab/>
      </w:r>
      <w:r>
        <w:rPr>
          <w:noProof/>
        </w:rPr>
        <w:fldChar w:fldCharType="begin"/>
      </w:r>
      <w:r>
        <w:rPr>
          <w:noProof/>
        </w:rPr>
        <w:instrText xml:space="preserve"> PAGEREF _Toc73284605 \h </w:instrText>
      </w:r>
      <w:r>
        <w:rPr>
          <w:noProof/>
        </w:rPr>
      </w:r>
      <w:r>
        <w:rPr>
          <w:noProof/>
        </w:rPr>
        <w:fldChar w:fldCharType="separate"/>
      </w:r>
      <w:r>
        <w:rPr>
          <w:noProof/>
        </w:rPr>
        <w:t>132</w:t>
      </w:r>
      <w:r>
        <w:rPr>
          <w:noProof/>
        </w:rPr>
        <w:fldChar w:fldCharType="end"/>
      </w:r>
    </w:p>
    <w:p w14:paraId="418062B3" w14:textId="21A1ACD0" w:rsidR="00230FEE" w:rsidRDefault="00230FEE" w:rsidP="00230FEE">
      <w:pPr>
        <w:pStyle w:val="TOC3"/>
        <w:rPr>
          <w:rFonts w:eastAsiaTheme="minorEastAsia" w:cstheme="minorBidi"/>
          <w:noProof/>
          <w:sz w:val="22"/>
          <w:szCs w:val="22"/>
          <w:lang w:val="en-IN" w:eastAsia="en-IN"/>
        </w:rPr>
      </w:pPr>
      <w:r w:rsidRPr="007B0050">
        <w:rPr>
          <w:noProof/>
          <w:lang w:val="en-IN" w:eastAsia="en-IN"/>
        </w:rPr>
        <w:t>Make Payment</w:t>
      </w:r>
      <w:r>
        <w:rPr>
          <w:noProof/>
        </w:rPr>
        <w:tab/>
      </w:r>
      <w:r>
        <w:rPr>
          <w:noProof/>
        </w:rPr>
        <w:fldChar w:fldCharType="begin"/>
      </w:r>
      <w:r>
        <w:rPr>
          <w:noProof/>
        </w:rPr>
        <w:instrText xml:space="preserve"> PAGEREF _Toc73284606 \h </w:instrText>
      </w:r>
      <w:r>
        <w:rPr>
          <w:noProof/>
        </w:rPr>
      </w:r>
      <w:r>
        <w:rPr>
          <w:noProof/>
        </w:rPr>
        <w:fldChar w:fldCharType="separate"/>
      </w:r>
      <w:r>
        <w:rPr>
          <w:noProof/>
        </w:rPr>
        <w:t>133</w:t>
      </w:r>
      <w:r>
        <w:rPr>
          <w:noProof/>
        </w:rPr>
        <w:fldChar w:fldCharType="end"/>
      </w:r>
    </w:p>
    <w:p w14:paraId="7557382D" w14:textId="3FA271C2" w:rsidR="00230FEE" w:rsidRDefault="00230FEE" w:rsidP="00230FEE">
      <w:pPr>
        <w:pStyle w:val="TOC3"/>
        <w:rPr>
          <w:rFonts w:eastAsiaTheme="minorEastAsia" w:cstheme="minorBidi"/>
          <w:noProof/>
          <w:sz w:val="22"/>
          <w:szCs w:val="22"/>
          <w:lang w:val="en-IN" w:eastAsia="en-IN"/>
        </w:rPr>
      </w:pPr>
      <w:r w:rsidRPr="007B0050">
        <w:rPr>
          <w:noProof/>
          <w:lang w:val="en-IN" w:eastAsia="en-IN"/>
        </w:rPr>
        <w:t>Consumer Login</w:t>
      </w:r>
      <w:r>
        <w:rPr>
          <w:noProof/>
        </w:rPr>
        <w:tab/>
      </w:r>
      <w:r>
        <w:rPr>
          <w:noProof/>
        </w:rPr>
        <w:fldChar w:fldCharType="begin"/>
      </w:r>
      <w:r>
        <w:rPr>
          <w:noProof/>
        </w:rPr>
        <w:instrText xml:space="preserve"> PAGEREF _Toc73284607 \h </w:instrText>
      </w:r>
      <w:r>
        <w:rPr>
          <w:noProof/>
        </w:rPr>
      </w:r>
      <w:r>
        <w:rPr>
          <w:noProof/>
        </w:rPr>
        <w:fldChar w:fldCharType="separate"/>
      </w:r>
      <w:r>
        <w:rPr>
          <w:noProof/>
        </w:rPr>
        <w:t>136</w:t>
      </w:r>
      <w:r>
        <w:rPr>
          <w:noProof/>
        </w:rPr>
        <w:fldChar w:fldCharType="end"/>
      </w:r>
    </w:p>
    <w:p w14:paraId="2E131DAB" w14:textId="1EA80582" w:rsidR="00230FEE" w:rsidRDefault="00230FEE" w:rsidP="00230FEE">
      <w:pPr>
        <w:pStyle w:val="TOC3"/>
        <w:rPr>
          <w:rFonts w:eastAsiaTheme="minorEastAsia" w:cstheme="minorBidi"/>
          <w:noProof/>
          <w:sz w:val="22"/>
          <w:szCs w:val="22"/>
          <w:lang w:val="en-IN" w:eastAsia="en-IN"/>
        </w:rPr>
      </w:pPr>
      <w:r w:rsidRPr="007B0050">
        <w:rPr>
          <w:noProof/>
          <w:lang w:val="en-IN" w:eastAsia="en-IN"/>
        </w:rPr>
        <w:t>Consumer Register</w:t>
      </w:r>
      <w:r>
        <w:rPr>
          <w:noProof/>
        </w:rPr>
        <w:tab/>
      </w:r>
      <w:r>
        <w:rPr>
          <w:noProof/>
        </w:rPr>
        <w:fldChar w:fldCharType="begin"/>
      </w:r>
      <w:r>
        <w:rPr>
          <w:noProof/>
        </w:rPr>
        <w:instrText xml:space="preserve"> PAGEREF _Toc73284608 \h </w:instrText>
      </w:r>
      <w:r>
        <w:rPr>
          <w:noProof/>
        </w:rPr>
      </w:r>
      <w:r>
        <w:rPr>
          <w:noProof/>
        </w:rPr>
        <w:fldChar w:fldCharType="separate"/>
      </w:r>
      <w:r>
        <w:rPr>
          <w:noProof/>
        </w:rPr>
        <w:t>138</w:t>
      </w:r>
      <w:r>
        <w:rPr>
          <w:noProof/>
        </w:rPr>
        <w:fldChar w:fldCharType="end"/>
      </w:r>
    </w:p>
    <w:p w14:paraId="2E6604C3" w14:textId="1533AF53" w:rsidR="00230FEE" w:rsidRDefault="00230FEE" w:rsidP="00230FEE">
      <w:pPr>
        <w:pStyle w:val="TOC3"/>
        <w:rPr>
          <w:rFonts w:eastAsiaTheme="minorEastAsia" w:cstheme="minorBidi"/>
          <w:noProof/>
          <w:sz w:val="22"/>
          <w:szCs w:val="22"/>
          <w:lang w:val="en-IN" w:eastAsia="en-IN"/>
        </w:rPr>
      </w:pPr>
      <w:r>
        <w:rPr>
          <w:noProof/>
        </w:rPr>
        <w:t>Consumer Dashboard</w:t>
      </w:r>
      <w:r>
        <w:rPr>
          <w:noProof/>
        </w:rPr>
        <w:tab/>
      </w:r>
      <w:r>
        <w:rPr>
          <w:noProof/>
        </w:rPr>
        <w:fldChar w:fldCharType="begin"/>
      </w:r>
      <w:r>
        <w:rPr>
          <w:noProof/>
        </w:rPr>
        <w:instrText xml:space="preserve"> PAGEREF _Toc73284609 \h </w:instrText>
      </w:r>
      <w:r>
        <w:rPr>
          <w:noProof/>
        </w:rPr>
      </w:r>
      <w:r>
        <w:rPr>
          <w:noProof/>
        </w:rPr>
        <w:fldChar w:fldCharType="separate"/>
      </w:r>
      <w:r>
        <w:rPr>
          <w:noProof/>
        </w:rPr>
        <w:t>140</w:t>
      </w:r>
      <w:r>
        <w:rPr>
          <w:noProof/>
        </w:rPr>
        <w:fldChar w:fldCharType="end"/>
      </w:r>
    </w:p>
    <w:p w14:paraId="1AD165F0" w14:textId="482083F0" w:rsidR="00230FEE" w:rsidRDefault="00230FEE" w:rsidP="00230FEE">
      <w:pPr>
        <w:pStyle w:val="TOC3"/>
        <w:rPr>
          <w:rFonts w:eastAsiaTheme="minorEastAsia" w:cstheme="minorBidi"/>
          <w:noProof/>
          <w:sz w:val="22"/>
          <w:szCs w:val="22"/>
          <w:lang w:val="en-IN" w:eastAsia="en-IN"/>
        </w:rPr>
      </w:pPr>
      <w:r w:rsidRPr="007B0050">
        <w:rPr>
          <w:noProof/>
          <w:lang w:val="en-IN" w:eastAsia="en-IN"/>
        </w:rPr>
        <w:t>My Udhaari</w:t>
      </w:r>
      <w:r>
        <w:rPr>
          <w:noProof/>
        </w:rPr>
        <w:tab/>
      </w:r>
      <w:r>
        <w:rPr>
          <w:noProof/>
        </w:rPr>
        <w:fldChar w:fldCharType="begin"/>
      </w:r>
      <w:r>
        <w:rPr>
          <w:noProof/>
        </w:rPr>
        <w:instrText xml:space="preserve"> PAGEREF _Toc73284610 \h </w:instrText>
      </w:r>
      <w:r>
        <w:rPr>
          <w:noProof/>
        </w:rPr>
      </w:r>
      <w:r>
        <w:rPr>
          <w:noProof/>
        </w:rPr>
        <w:fldChar w:fldCharType="separate"/>
      </w:r>
      <w:r>
        <w:rPr>
          <w:noProof/>
        </w:rPr>
        <w:t>141</w:t>
      </w:r>
      <w:r>
        <w:rPr>
          <w:noProof/>
        </w:rPr>
        <w:fldChar w:fldCharType="end"/>
      </w:r>
    </w:p>
    <w:p w14:paraId="6E406B65" w14:textId="2A67FB7B" w:rsidR="00230FEE" w:rsidRDefault="00230FEE" w:rsidP="00230FEE">
      <w:pPr>
        <w:pStyle w:val="TOC3"/>
        <w:rPr>
          <w:rFonts w:eastAsiaTheme="minorEastAsia" w:cstheme="minorBidi"/>
          <w:noProof/>
          <w:sz w:val="22"/>
          <w:szCs w:val="22"/>
          <w:lang w:val="en-IN" w:eastAsia="en-IN"/>
        </w:rPr>
      </w:pPr>
      <w:r w:rsidRPr="007B0050">
        <w:rPr>
          <w:noProof/>
          <w:lang w:val="en-IN" w:eastAsia="en-IN"/>
        </w:rPr>
        <w:t>Purchase</w:t>
      </w:r>
      <w:r>
        <w:rPr>
          <w:noProof/>
        </w:rPr>
        <w:tab/>
      </w:r>
      <w:r>
        <w:rPr>
          <w:noProof/>
        </w:rPr>
        <w:fldChar w:fldCharType="begin"/>
      </w:r>
      <w:r>
        <w:rPr>
          <w:noProof/>
        </w:rPr>
        <w:instrText xml:space="preserve"> PAGEREF _Toc73284611 \h </w:instrText>
      </w:r>
      <w:r>
        <w:rPr>
          <w:noProof/>
        </w:rPr>
      </w:r>
      <w:r>
        <w:rPr>
          <w:noProof/>
        </w:rPr>
        <w:fldChar w:fldCharType="separate"/>
      </w:r>
      <w:r>
        <w:rPr>
          <w:noProof/>
        </w:rPr>
        <w:t>144</w:t>
      </w:r>
      <w:r>
        <w:rPr>
          <w:noProof/>
        </w:rPr>
        <w:fldChar w:fldCharType="end"/>
      </w:r>
    </w:p>
    <w:p w14:paraId="3864FF46" w14:textId="790724BA" w:rsidR="00230FEE" w:rsidRDefault="00230FEE" w:rsidP="00230FEE">
      <w:pPr>
        <w:pStyle w:val="TOC3"/>
        <w:rPr>
          <w:rFonts w:eastAsiaTheme="minorEastAsia" w:cstheme="minorBidi"/>
          <w:noProof/>
          <w:sz w:val="22"/>
          <w:szCs w:val="22"/>
          <w:lang w:val="en-IN" w:eastAsia="en-IN"/>
        </w:rPr>
      </w:pPr>
      <w:r w:rsidRPr="007B0050">
        <w:rPr>
          <w:noProof/>
          <w:lang w:val="en-IN" w:eastAsia="en-IN"/>
        </w:rPr>
        <w:t>Payment</w:t>
      </w:r>
      <w:r>
        <w:rPr>
          <w:noProof/>
        </w:rPr>
        <w:tab/>
      </w:r>
      <w:r>
        <w:rPr>
          <w:noProof/>
        </w:rPr>
        <w:fldChar w:fldCharType="begin"/>
      </w:r>
      <w:r>
        <w:rPr>
          <w:noProof/>
        </w:rPr>
        <w:instrText xml:space="preserve"> PAGEREF _Toc73284612 \h </w:instrText>
      </w:r>
      <w:r>
        <w:rPr>
          <w:noProof/>
        </w:rPr>
      </w:r>
      <w:r>
        <w:rPr>
          <w:noProof/>
        </w:rPr>
        <w:fldChar w:fldCharType="separate"/>
      </w:r>
      <w:r>
        <w:rPr>
          <w:noProof/>
        </w:rPr>
        <w:t>145</w:t>
      </w:r>
      <w:r>
        <w:rPr>
          <w:noProof/>
        </w:rPr>
        <w:fldChar w:fldCharType="end"/>
      </w:r>
    </w:p>
    <w:p w14:paraId="15A1E464" w14:textId="7FB81D31" w:rsidR="00230FEE" w:rsidRDefault="00230FEE" w:rsidP="00230FEE">
      <w:pPr>
        <w:pStyle w:val="TOC3"/>
        <w:rPr>
          <w:rFonts w:eastAsiaTheme="minorEastAsia" w:cstheme="minorBidi"/>
          <w:noProof/>
          <w:sz w:val="22"/>
          <w:szCs w:val="22"/>
          <w:lang w:val="en-IN" w:eastAsia="en-IN"/>
        </w:rPr>
      </w:pPr>
      <w:r w:rsidRPr="007B0050">
        <w:rPr>
          <w:noProof/>
          <w:lang w:val="en-IN" w:eastAsia="en-IN"/>
        </w:rPr>
        <w:t>Consumer Account Details</w:t>
      </w:r>
      <w:r>
        <w:rPr>
          <w:noProof/>
        </w:rPr>
        <w:tab/>
      </w:r>
      <w:r>
        <w:rPr>
          <w:noProof/>
        </w:rPr>
        <w:fldChar w:fldCharType="begin"/>
      </w:r>
      <w:r>
        <w:rPr>
          <w:noProof/>
        </w:rPr>
        <w:instrText xml:space="preserve"> PAGEREF _Toc73284613 \h </w:instrText>
      </w:r>
      <w:r>
        <w:rPr>
          <w:noProof/>
        </w:rPr>
      </w:r>
      <w:r>
        <w:rPr>
          <w:noProof/>
        </w:rPr>
        <w:fldChar w:fldCharType="separate"/>
      </w:r>
      <w:r>
        <w:rPr>
          <w:noProof/>
        </w:rPr>
        <w:t>146</w:t>
      </w:r>
      <w:r>
        <w:rPr>
          <w:noProof/>
        </w:rPr>
        <w:fldChar w:fldCharType="end"/>
      </w:r>
    </w:p>
    <w:p w14:paraId="7EC3A07F" w14:textId="586FDA80" w:rsidR="00230FEE" w:rsidRDefault="00230FEE" w:rsidP="00230FEE">
      <w:pPr>
        <w:pStyle w:val="TOC1"/>
        <w:rPr>
          <w:rFonts w:eastAsiaTheme="minorEastAsia" w:cstheme="minorBidi"/>
          <w:noProof/>
          <w:sz w:val="22"/>
          <w:szCs w:val="22"/>
          <w:lang w:val="en-IN" w:eastAsia="en-IN"/>
        </w:rPr>
      </w:pPr>
      <w:r>
        <w:rPr>
          <w:noProof/>
        </w:rPr>
        <w:t>Testing</w:t>
      </w:r>
      <w:r>
        <w:rPr>
          <w:noProof/>
        </w:rPr>
        <w:tab/>
      </w:r>
      <w:r>
        <w:rPr>
          <w:noProof/>
        </w:rPr>
        <w:fldChar w:fldCharType="begin"/>
      </w:r>
      <w:r>
        <w:rPr>
          <w:noProof/>
        </w:rPr>
        <w:instrText xml:space="preserve"> PAGEREF _Toc73284614 \h </w:instrText>
      </w:r>
      <w:r>
        <w:rPr>
          <w:noProof/>
        </w:rPr>
      </w:r>
      <w:r>
        <w:rPr>
          <w:noProof/>
        </w:rPr>
        <w:fldChar w:fldCharType="separate"/>
      </w:r>
      <w:r>
        <w:rPr>
          <w:noProof/>
        </w:rPr>
        <w:t>147</w:t>
      </w:r>
      <w:r>
        <w:rPr>
          <w:noProof/>
        </w:rPr>
        <w:fldChar w:fldCharType="end"/>
      </w:r>
    </w:p>
    <w:p w14:paraId="31F135FA" w14:textId="1C0BDC00" w:rsidR="00230FEE" w:rsidRDefault="00230FEE" w:rsidP="00230FEE">
      <w:pPr>
        <w:pStyle w:val="TOC2"/>
        <w:rPr>
          <w:rFonts w:eastAsiaTheme="minorEastAsia" w:cstheme="minorBidi"/>
          <w:noProof/>
          <w:sz w:val="22"/>
          <w:szCs w:val="22"/>
          <w:lang w:val="en-IN" w:eastAsia="en-IN"/>
        </w:rPr>
      </w:pPr>
      <w:r>
        <w:rPr>
          <w:noProof/>
        </w:rPr>
        <w:t>Quality process</w:t>
      </w:r>
      <w:r>
        <w:rPr>
          <w:noProof/>
        </w:rPr>
        <w:tab/>
      </w:r>
      <w:r>
        <w:rPr>
          <w:noProof/>
        </w:rPr>
        <w:fldChar w:fldCharType="begin"/>
      </w:r>
      <w:r>
        <w:rPr>
          <w:noProof/>
        </w:rPr>
        <w:instrText xml:space="preserve"> PAGEREF _Toc73284615 \h </w:instrText>
      </w:r>
      <w:r>
        <w:rPr>
          <w:noProof/>
        </w:rPr>
      </w:r>
      <w:r>
        <w:rPr>
          <w:noProof/>
        </w:rPr>
        <w:fldChar w:fldCharType="separate"/>
      </w:r>
      <w:r>
        <w:rPr>
          <w:noProof/>
        </w:rPr>
        <w:t>147</w:t>
      </w:r>
      <w:r>
        <w:rPr>
          <w:noProof/>
        </w:rPr>
        <w:fldChar w:fldCharType="end"/>
      </w:r>
    </w:p>
    <w:p w14:paraId="0DB08BD1" w14:textId="304F15AD" w:rsidR="00230FEE" w:rsidRDefault="00230FEE" w:rsidP="00230FEE">
      <w:pPr>
        <w:pStyle w:val="TOC3"/>
        <w:rPr>
          <w:rFonts w:eastAsiaTheme="minorEastAsia" w:cstheme="minorBidi"/>
          <w:noProof/>
          <w:sz w:val="22"/>
          <w:szCs w:val="22"/>
          <w:lang w:val="en-IN" w:eastAsia="en-IN"/>
        </w:rPr>
      </w:pPr>
      <w:r>
        <w:rPr>
          <w:noProof/>
        </w:rPr>
        <w:t>Test Cases identification</w:t>
      </w:r>
      <w:r>
        <w:rPr>
          <w:noProof/>
        </w:rPr>
        <w:tab/>
      </w:r>
      <w:r>
        <w:rPr>
          <w:noProof/>
        </w:rPr>
        <w:fldChar w:fldCharType="begin"/>
      </w:r>
      <w:r>
        <w:rPr>
          <w:noProof/>
        </w:rPr>
        <w:instrText xml:space="preserve"> PAGEREF _Toc73284616 \h </w:instrText>
      </w:r>
      <w:r>
        <w:rPr>
          <w:noProof/>
        </w:rPr>
      </w:r>
      <w:r>
        <w:rPr>
          <w:noProof/>
        </w:rPr>
        <w:fldChar w:fldCharType="separate"/>
      </w:r>
      <w:r>
        <w:rPr>
          <w:noProof/>
        </w:rPr>
        <w:t>147</w:t>
      </w:r>
      <w:r>
        <w:rPr>
          <w:noProof/>
        </w:rPr>
        <w:fldChar w:fldCharType="end"/>
      </w:r>
    </w:p>
    <w:p w14:paraId="48F09C27" w14:textId="50C7D118" w:rsidR="00230FEE" w:rsidRDefault="00230FEE" w:rsidP="00230FEE">
      <w:pPr>
        <w:pStyle w:val="TOC3"/>
        <w:rPr>
          <w:rFonts w:eastAsiaTheme="minorEastAsia" w:cstheme="minorBidi"/>
          <w:noProof/>
          <w:sz w:val="22"/>
          <w:szCs w:val="22"/>
          <w:lang w:val="en-IN" w:eastAsia="en-IN"/>
        </w:rPr>
      </w:pPr>
      <w:r>
        <w:rPr>
          <w:noProof/>
        </w:rPr>
        <w:lastRenderedPageBreak/>
        <w:t>Test Cases Execution</w:t>
      </w:r>
      <w:r>
        <w:rPr>
          <w:noProof/>
        </w:rPr>
        <w:tab/>
      </w:r>
      <w:r>
        <w:rPr>
          <w:noProof/>
        </w:rPr>
        <w:fldChar w:fldCharType="begin"/>
      </w:r>
      <w:r>
        <w:rPr>
          <w:noProof/>
        </w:rPr>
        <w:instrText xml:space="preserve"> PAGEREF _Toc73284617 \h </w:instrText>
      </w:r>
      <w:r>
        <w:rPr>
          <w:noProof/>
        </w:rPr>
      </w:r>
      <w:r>
        <w:rPr>
          <w:noProof/>
        </w:rPr>
        <w:fldChar w:fldCharType="separate"/>
      </w:r>
      <w:r>
        <w:rPr>
          <w:noProof/>
        </w:rPr>
        <w:t>190</w:t>
      </w:r>
      <w:r>
        <w:rPr>
          <w:noProof/>
        </w:rPr>
        <w:fldChar w:fldCharType="end"/>
      </w:r>
    </w:p>
    <w:p w14:paraId="51A36C18" w14:textId="4855A145" w:rsidR="00230FEE" w:rsidRDefault="00230FEE" w:rsidP="00230FEE">
      <w:pPr>
        <w:pStyle w:val="TOC3"/>
        <w:rPr>
          <w:rFonts w:eastAsiaTheme="minorEastAsia" w:cstheme="minorBidi"/>
          <w:noProof/>
          <w:sz w:val="22"/>
          <w:szCs w:val="22"/>
          <w:lang w:val="en-IN" w:eastAsia="en-IN"/>
        </w:rPr>
      </w:pPr>
      <w:r>
        <w:rPr>
          <w:noProof/>
        </w:rPr>
        <w:t>Defect Tracking and analysis</w:t>
      </w:r>
      <w:r>
        <w:rPr>
          <w:noProof/>
        </w:rPr>
        <w:tab/>
      </w:r>
      <w:r>
        <w:rPr>
          <w:noProof/>
        </w:rPr>
        <w:fldChar w:fldCharType="begin"/>
      </w:r>
      <w:r>
        <w:rPr>
          <w:noProof/>
        </w:rPr>
        <w:instrText xml:space="preserve"> PAGEREF _Toc73284618 \h </w:instrText>
      </w:r>
      <w:r>
        <w:rPr>
          <w:noProof/>
        </w:rPr>
      </w:r>
      <w:r>
        <w:rPr>
          <w:noProof/>
        </w:rPr>
        <w:fldChar w:fldCharType="separate"/>
      </w:r>
      <w:r>
        <w:rPr>
          <w:noProof/>
        </w:rPr>
        <w:t>217</w:t>
      </w:r>
      <w:r>
        <w:rPr>
          <w:noProof/>
        </w:rPr>
        <w:fldChar w:fldCharType="end"/>
      </w:r>
    </w:p>
    <w:p w14:paraId="0576AC17" w14:textId="1C191589" w:rsidR="00230FEE" w:rsidRDefault="00230FEE" w:rsidP="00230FEE">
      <w:pPr>
        <w:pStyle w:val="TOC1"/>
        <w:rPr>
          <w:rFonts w:eastAsiaTheme="minorEastAsia" w:cstheme="minorBidi"/>
          <w:noProof/>
          <w:sz w:val="22"/>
          <w:szCs w:val="22"/>
          <w:lang w:val="en-IN" w:eastAsia="en-IN"/>
        </w:rPr>
      </w:pPr>
      <w:r>
        <w:rPr>
          <w:noProof/>
        </w:rPr>
        <w:t>Deployment &amp; Implementation</w:t>
      </w:r>
      <w:r>
        <w:rPr>
          <w:noProof/>
        </w:rPr>
        <w:tab/>
      </w:r>
      <w:r>
        <w:rPr>
          <w:noProof/>
        </w:rPr>
        <w:fldChar w:fldCharType="begin"/>
      </w:r>
      <w:r>
        <w:rPr>
          <w:noProof/>
        </w:rPr>
        <w:instrText xml:space="preserve"> PAGEREF _Toc73284619 \h </w:instrText>
      </w:r>
      <w:r>
        <w:rPr>
          <w:noProof/>
        </w:rPr>
      </w:r>
      <w:r>
        <w:rPr>
          <w:noProof/>
        </w:rPr>
        <w:fldChar w:fldCharType="separate"/>
      </w:r>
      <w:r>
        <w:rPr>
          <w:noProof/>
        </w:rPr>
        <w:t>218</w:t>
      </w:r>
      <w:r>
        <w:rPr>
          <w:noProof/>
        </w:rPr>
        <w:fldChar w:fldCharType="end"/>
      </w:r>
    </w:p>
    <w:p w14:paraId="34B499E4" w14:textId="0DF46BCF" w:rsidR="00230FEE" w:rsidRDefault="00230FEE" w:rsidP="00230FEE">
      <w:pPr>
        <w:pStyle w:val="TOC1"/>
        <w:rPr>
          <w:rFonts w:eastAsiaTheme="minorEastAsia" w:cstheme="minorBidi"/>
          <w:noProof/>
          <w:sz w:val="22"/>
          <w:szCs w:val="22"/>
          <w:lang w:val="en-IN" w:eastAsia="en-IN"/>
        </w:rPr>
      </w:pPr>
      <w:r>
        <w:rPr>
          <w:noProof/>
        </w:rPr>
        <w:t>Limitations &amp; Future Enhancements</w:t>
      </w:r>
      <w:r>
        <w:rPr>
          <w:noProof/>
        </w:rPr>
        <w:tab/>
      </w:r>
      <w:r>
        <w:rPr>
          <w:noProof/>
        </w:rPr>
        <w:fldChar w:fldCharType="begin"/>
      </w:r>
      <w:r>
        <w:rPr>
          <w:noProof/>
        </w:rPr>
        <w:instrText xml:space="preserve"> PAGEREF _Toc73284620 \h </w:instrText>
      </w:r>
      <w:r>
        <w:rPr>
          <w:noProof/>
        </w:rPr>
      </w:r>
      <w:r>
        <w:rPr>
          <w:noProof/>
        </w:rPr>
        <w:fldChar w:fldCharType="separate"/>
      </w:r>
      <w:r>
        <w:rPr>
          <w:noProof/>
        </w:rPr>
        <w:t>219</w:t>
      </w:r>
      <w:r>
        <w:rPr>
          <w:noProof/>
        </w:rPr>
        <w:fldChar w:fldCharType="end"/>
      </w:r>
    </w:p>
    <w:p w14:paraId="0F8087C3" w14:textId="18CA0FED" w:rsidR="00230FEE" w:rsidRDefault="00230FEE" w:rsidP="00230FEE">
      <w:pPr>
        <w:pStyle w:val="TOC3"/>
        <w:rPr>
          <w:rFonts w:eastAsiaTheme="minorEastAsia" w:cstheme="minorBidi"/>
          <w:noProof/>
          <w:sz w:val="22"/>
          <w:szCs w:val="22"/>
          <w:lang w:val="en-IN" w:eastAsia="en-IN"/>
        </w:rPr>
      </w:pPr>
      <w:r>
        <w:rPr>
          <w:noProof/>
        </w:rPr>
        <w:t>Limitations</w:t>
      </w:r>
      <w:r>
        <w:rPr>
          <w:noProof/>
        </w:rPr>
        <w:tab/>
      </w:r>
      <w:r>
        <w:rPr>
          <w:noProof/>
        </w:rPr>
        <w:fldChar w:fldCharType="begin"/>
      </w:r>
      <w:r>
        <w:rPr>
          <w:noProof/>
        </w:rPr>
        <w:instrText xml:space="preserve"> PAGEREF _Toc73284621 \h </w:instrText>
      </w:r>
      <w:r>
        <w:rPr>
          <w:noProof/>
        </w:rPr>
      </w:r>
      <w:r>
        <w:rPr>
          <w:noProof/>
        </w:rPr>
        <w:fldChar w:fldCharType="separate"/>
      </w:r>
      <w:r>
        <w:rPr>
          <w:noProof/>
        </w:rPr>
        <w:t>219</w:t>
      </w:r>
      <w:r>
        <w:rPr>
          <w:noProof/>
        </w:rPr>
        <w:fldChar w:fldCharType="end"/>
      </w:r>
    </w:p>
    <w:p w14:paraId="50E505B3" w14:textId="737C2C56" w:rsidR="00230FEE" w:rsidRDefault="00230FEE" w:rsidP="00230FEE">
      <w:pPr>
        <w:pStyle w:val="TOC3"/>
        <w:rPr>
          <w:rFonts w:eastAsiaTheme="minorEastAsia" w:cstheme="minorBidi"/>
          <w:noProof/>
          <w:sz w:val="22"/>
          <w:szCs w:val="22"/>
          <w:lang w:val="en-IN" w:eastAsia="en-IN"/>
        </w:rPr>
      </w:pPr>
      <w:r>
        <w:rPr>
          <w:noProof/>
        </w:rPr>
        <w:t>Future Enhancement</w:t>
      </w:r>
      <w:r>
        <w:rPr>
          <w:noProof/>
        </w:rPr>
        <w:tab/>
      </w:r>
      <w:r>
        <w:rPr>
          <w:noProof/>
        </w:rPr>
        <w:fldChar w:fldCharType="begin"/>
      </w:r>
      <w:r>
        <w:rPr>
          <w:noProof/>
        </w:rPr>
        <w:instrText xml:space="preserve"> PAGEREF _Toc73284622 \h </w:instrText>
      </w:r>
      <w:r>
        <w:rPr>
          <w:noProof/>
        </w:rPr>
      </w:r>
      <w:r>
        <w:rPr>
          <w:noProof/>
        </w:rPr>
        <w:fldChar w:fldCharType="separate"/>
      </w:r>
      <w:r>
        <w:rPr>
          <w:noProof/>
        </w:rPr>
        <w:t>219</w:t>
      </w:r>
      <w:r>
        <w:rPr>
          <w:noProof/>
        </w:rPr>
        <w:fldChar w:fldCharType="end"/>
      </w:r>
    </w:p>
    <w:p w14:paraId="7D189743" w14:textId="1070C184" w:rsidR="00230FEE" w:rsidRDefault="00230FEE" w:rsidP="00230FEE">
      <w:pPr>
        <w:pStyle w:val="TOC1"/>
        <w:rPr>
          <w:rFonts w:eastAsiaTheme="minorEastAsia" w:cstheme="minorBidi"/>
          <w:noProof/>
          <w:sz w:val="22"/>
          <w:szCs w:val="22"/>
          <w:lang w:val="en-IN" w:eastAsia="en-IN"/>
        </w:rPr>
      </w:pPr>
      <w:r>
        <w:rPr>
          <w:noProof/>
        </w:rPr>
        <w:t>Conclusion</w:t>
      </w:r>
      <w:r>
        <w:rPr>
          <w:noProof/>
        </w:rPr>
        <w:tab/>
      </w:r>
      <w:r>
        <w:rPr>
          <w:noProof/>
        </w:rPr>
        <w:fldChar w:fldCharType="begin"/>
      </w:r>
      <w:r>
        <w:rPr>
          <w:noProof/>
        </w:rPr>
        <w:instrText xml:space="preserve"> PAGEREF _Toc73284623 \h </w:instrText>
      </w:r>
      <w:r>
        <w:rPr>
          <w:noProof/>
        </w:rPr>
      </w:r>
      <w:r>
        <w:rPr>
          <w:noProof/>
        </w:rPr>
        <w:fldChar w:fldCharType="separate"/>
      </w:r>
      <w:r>
        <w:rPr>
          <w:noProof/>
        </w:rPr>
        <w:t>221</w:t>
      </w:r>
      <w:r>
        <w:rPr>
          <w:noProof/>
        </w:rPr>
        <w:fldChar w:fldCharType="end"/>
      </w:r>
    </w:p>
    <w:p w14:paraId="336FF37B" w14:textId="57EDE0E0" w:rsidR="00230FEE" w:rsidRDefault="00230FEE" w:rsidP="00230FEE">
      <w:pPr>
        <w:pStyle w:val="TOC1"/>
        <w:rPr>
          <w:rFonts w:eastAsiaTheme="minorEastAsia" w:cstheme="minorBidi"/>
          <w:noProof/>
          <w:sz w:val="22"/>
          <w:szCs w:val="22"/>
          <w:lang w:val="en-IN" w:eastAsia="en-IN"/>
        </w:rPr>
      </w:pPr>
      <w:r>
        <w:rPr>
          <w:noProof/>
        </w:rPr>
        <w:t>References</w:t>
      </w:r>
      <w:r>
        <w:rPr>
          <w:noProof/>
        </w:rPr>
        <w:tab/>
      </w:r>
      <w:r>
        <w:rPr>
          <w:noProof/>
        </w:rPr>
        <w:fldChar w:fldCharType="begin"/>
      </w:r>
      <w:r>
        <w:rPr>
          <w:noProof/>
        </w:rPr>
        <w:instrText xml:space="preserve"> PAGEREF _Toc73284624 \h </w:instrText>
      </w:r>
      <w:r>
        <w:rPr>
          <w:noProof/>
        </w:rPr>
      </w:r>
      <w:r>
        <w:rPr>
          <w:noProof/>
        </w:rPr>
        <w:fldChar w:fldCharType="separate"/>
      </w:r>
      <w:r>
        <w:rPr>
          <w:noProof/>
        </w:rPr>
        <w:t>222</w:t>
      </w:r>
      <w:r>
        <w:rPr>
          <w:noProof/>
        </w:rPr>
        <w:fldChar w:fldCharType="end"/>
      </w:r>
    </w:p>
    <w:p w14:paraId="68DC7F30" w14:textId="492DA10A" w:rsidR="00230FEE" w:rsidRDefault="00230FEE" w:rsidP="00230FEE">
      <w:pPr>
        <w:pStyle w:val="TOC1"/>
        <w:rPr>
          <w:rFonts w:eastAsiaTheme="minorEastAsia" w:cstheme="minorBidi"/>
          <w:noProof/>
          <w:sz w:val="22"/>
          <w:szCs w:val="22"/>
          <w:lang w:val="en-IN" w:eastAsia="en-IN"/>
        </w:rPr>
      </w:pPr>
      <w:r>
        <w:rPr>
          <w:noProof/>
        </w:rPr>
        <w:t>Glossary:</w:t>
      </w:r>
      <w:r>
        <w:rPr>
          <w:noProof/>
        </w:rPr>
        <w:tab/>
      </w:r>
      <w:r>
        <w:rPr>
          <w:noProof/>
        </w:rPr>
        <w:fldChar w:fldCharType="begin"/>
      </w:r>
      <w:r>
        <w:rPr>
          <w:noProof/>
        </w:rPr>
        <w:instrText xml:space="preserve"> PAGEREF _Toc73284625 \h </w:instrText>
      </w:r>
      <w:r>
        <w:rPr>
          <w:noProof/>
        </w:rPr>
      </w:r>
      <w:r>
        <w:rPr>
          <w:noProof/>
        </w:rPr>
        <w:fldChar w:fldCharType="separate"/>
      </w:r>
      <w:r>
        <w:rPr>
          <w:noProof/>
        </w:rPr>
        <w:t>223</w:t>
      </w:r>
      <w:r>
        <w:rPr>
          <w:noProof/>
        </w:rPr>
        <w:fldChar w:fldCharType="end"/>
      </w:r>
    </w:p>
    <w:p w14:paraId="2EF337EA" w14:textId="6E08358B" w:rsidR="00247C36" w:rsidRDefault="007B2224" w:rsidP="00230FEE">
      <w:pPr>
        <w:pStyle w:val="TOC1"/>
      </w:pPr>
      <w:r>
        <w:fldChar w:fldCharType="end"/>
      </w:r>
    </w:p>
    <w:p w14:paraId="43B4C82D" w14:textId="77777777" w:rsidR="00247C36" w:rsidRDefault="00247C36">
      <w:pPr>
        <w:spacing w:line="240" w:lineRule="atLeast"/>
        <w:rPr>
          <w:rFonts w:asciiTheme="minorHAnsi" w:hAnsiTheme="minorHAnsi" w:cstheme="minorHAnsi"/>
        </w:rPr>
      </w:pPr>
    </w:p>
    <w:p w14:paraId="09703AB8" w14:textId="77777777" w:rsidR="00247C36" w:rsidRDefault="007B2224">
      <w:pPr>
        <w:spacing w:line="240" w:lineRule="atLeast"/>
        <w:rPr>
          <w:rStyle w:val="Emphasis"/>
          <w:rFonts w:asciiTheme="minorHAnsi" w:hAnsiTheme="minorHAnsi" w:cstheme="minorHAnsi"/>
          <w:i w:val="0"/>
          <w:iCs w:val="0"/>
        </w:rPr>
      </w:pPr>
      <w:r>
        <w:rPr>
          <w:rFonts w:asciiTheme="minorHAnsi" w:hAnsiTheme="minorHAnsi" w:cstheme="minorHAnsi"/>
          <w:b/>
          <w:szCs w:val="18"/>
        </w:rPr>
        <w:br w:type="page"/>
      </w:r>
    </w:p>
    <w:p w14:paraId="31896C8D" w14:textId="77777777" w:rsidR="00247C36" w:rsidRDefault="007B2224">
      <w:pPr>
        <w:pStyle w:val="ListofTablesFiguresHeadings"/>
        <w:rPr>
          <w:rFonts w:cstheme="minorHAnsi"/>
          <w:bCs/>
          <w:caps w:val="0"/>
          <w:sz w:val="36"/>
          <w:szCs w:val="32"/>
        </w:rPr>
      </w:pPr>
      <w:bookmarkStart w:id="1" w:name="_Toc468701102"/>
      <w:bookmarkStart w:id="2" w:name="_Toc516572158"/>
      <w:bookmarkStart w:id="3" w:name="_Toc468459832"/>
      <w:bookmarkStart w:id="4" w:name="_Toc520717056"/>
      <w:bookmarkStart w:id="5" w:name="_Toc481573599"/>
      <w:bookmarkStart w:id="6" w:name="_Toc481675032"/>
      <w:bookmarkStart w:id="7" w:name="_Toc468460151"/>
      <w:bookmarkStart w:id="8" w:name="_Toc481573581"/>
      <w:r>
        <w:rPr>
          <w:rFonts w:cstheme="minorHAnsi"/>
          <w:bCs/>
          <w:caps w:val="0"/>
          <w:sz w:val="36"/>
          <w:szCs w:val="32"/>
        </w:rPr>
        <w:lastRenderedPageBreak/>
        <w:t>List of Tables</w:t>
      </w:r>
      <w:bookmarkEnd w:id="1"/>
      <w:bookmarkEnd w:id="2"/>
      <w:bookmarkEnd w:id="3"/>
      <w:bookmarkEnd w:id="4"/>
      <w:bookmarkEnd w:id="5"/>
      <w:bookmarkEnd w:id="6"/>
      <w:bookmarkEnd w:id="7"/>
      <w:bookmarkEnd w:id="8"/>
    </w:p>
    <w:p w14:paraId="47027506" w14:textId="029B1FAB" w:rsidR="00230FEE" w:rsidRDefault="007B2224" w:rsidP="00230FEE">
      <w:pPr>
        <w:pStyle w:val="TOC5"/>
        <w:ind w:left="0"/>
        <w:rPr>
          <w:rFonts w:eastAsiaTheme="minorEastAsia" w:cstheme="minorBidi"/>
          <w:noProof/>
          <w:sz w:val="22"/>
          <w:szCs w:val="22"/>
          <w:lang w:val="en-IN" w:eastAsia="en-IN"/>
        </w:rPr>
      </w:pPr>
      <w:r>
        <w:fldChar w:fldCharType="begin"/>
      </w:r>
      <w:r>
        <w:instrText xml:space="preserve"> TOC \f \t "Table Caption,5" </w:instrText>
      </w:r>
      <w:r>
        <w:fldChar w:fldCharType="separate"/>
      </w:r>
      <w:r w:rsidR="00230FEE" w:rsidRPr="0051632B">
        <w:rPr>
          <w:noProof/>
        </w:rPr>
        <w:t xml:space="preserve">Table 1 </w:t>
      </w:r>
      <w:r w:rsidR="00230FEE">
        <w:rPr>
          <w:noProof/>
        </w:rPr>
        <w:t>Risk Identification</w:t>
      </w:r>
      <w:r w:rsidR="00230FEE">
        <w:rPr>
          <w:noProof/>
        </w:rPr>
        <w:tab/>
      </w:r>
      <w:r w:rsidR="00230FEE">
        <w:rPr>
          <w:noProof/>
        </w:rPr>
        <w:fldChar w:fldCharType="begin"/>
      </w:r>
      <w:r w:rsidR="00230FEE">
        <w:rPr>
          <w:noProof/>
        </w:rPr>
        <w:instrText xml:space="preserve"> PAGEREF _Toc73284626 \h </w:instrText>
      </w:r>
      <w:r w:rsidR="00230FEE">
        <w:rPr>
          <w:noProof/>
        </w:rPr>
      </w:r>
      <w:r w:rsidR="00230FEE">
        <w:rPr>
          <w:noProof/>
        </w:rPr>
        <w:fldChar w:fldCharType="separate"/>
      </w:r>
      <w:r w:rsidR="00230FEE">
        <w:rPr>
          <w:noProof/>
        </w:rPr>
        <w:t>9</w:t>
      </w:r>
      <w:r w:rsidR="00230FEE">
        <w:rPr>
          <w:noProof/>
        </w:rPr>
        <w:fldChar w:fldCharType="end"/>
      </w:r>
    </w:p>
    <w:p w14:paraId="445044EA" w14:textId="6622500F" w:rsidR="00230FEE" w:rsidRDefault="00230FEE" w:rsidP="00230FEE">
      <w:pPr>
        <w:pStyle w:val="TOC5"/>
        <w:ind w:left="0"/>
        <w:rPr>
          <w:rFonts w:eastAsiaTheme="minorEastAsia" w:cstheme="minorBidi"/>
          <w:noProof/>
          <w:sz w:val="22"/>
          <w:szCs w:val="22"/>
          <w:lang w:val="en-IN" w:eastAsia="en-IN"/>
        </w:rPr>
      </w:pPr>
      <w:r w:rsidRPr="0051632B">
        <w:rPr>
          <w:noProof/>
        </w:rPr>
        <w:t>Table 2.1 Categorized Features</w:t>
      </w:r>
      <w:r>
        <w:rPr>
          <w:noProof/>
        </w:rPr>
        <w:tab/>
      </w:r>
      <w:r>
        <w:rPr>
          <w:noProof/>
        </w:rPr>
        <w:fldChar w:fldCharType="begin"/>
      </w:r>
      <w:r>
        <w:rPr>
          <w:noProof/>
        </w:rPr>
        <w:instrText xml:space="preserve"> PAGEREF _Toc73284627 \h </w:instrText>
      </w:r>
      <w:r>
        <w:rPr>
          <w:noProof/>
        </w:rPr>
      </w:r>
      <w:r>
        <w:rPr>
          <w:noProof/>
        </w:rPr>
        <w:fldChar w:fldCharType="separate"/>
      </w:r>
      <w:r>
        <w:rPr>
          <w:noProof/>
        </w:rPr>
        <w:t>17</w:t>
      </w:r>
      <w:r>
        <w:rPr>
          <w:noProof/>
        </w:rPr>
        <w:fldChar w:fldCharType="end"/>
      </w:r>
    </w:p>
    <w:p w14:paraId="5670A7C3" w14:textId="0BC3257F" w:rsidR="00230FEE" w:rsidRDefault="00230FEE" w:rsidP="00230FEE">
      <w:pPr>
        <w:pStyle w:val="TOC5"/>
        <w:ind w:left="0"/>
        <w:rPr>
          <w:rFonts w:eastAsiaTheme="minorEastAsia" w:cstheme="minorBidi"/>
          <w:noProof/>
          <w:sz w:val="22"/>
          <w:szCs w:val="22"/>
          <w:lang w:val="en-IN" w:eastAsia="en-IN"/>
        </w:rPr>
      </w:pPr>
      <w:r w:rsidRPr="0051632B">
        <w:rPr>
          <w:noProof/>
        </w:rPr>
        <w:t>Table 2.2 List Of Must Have User Stories</w:t>
      </w:r>
      <w:r>
        <w:rPr>
          <w:noProof/>
        </w:rPr>
        <w:tab/>
      </w:r>
      <w:r>
        <w:rPr>
          <w:noProof/>
        </w:rPr>
        <w:fldChar w:fldCharType="begin"/>
      </w:r>
      <w:r>
        <w:rPr>
          <w:noProof/>
        </w:rPr>
        <w:instrText xml:space="preserve"> PAGEREF _Toc73284628 \h </w:instrText>
      </w:r>
      <w:r>
        <w:rPr>
          <w:noProof/>
        </w:rPr>
      </w:r>
      <w:r>
        <w:rPr>
          <w:noProof/>
        </w:rPr>
        <w:fldChar w:fldCharType="separate"/>
      </w:r>
      <w:r>
        <w:rPr>
          <w:noProof/>
        </w:rPr>
        <w:t>20</w:t>
      </w:r>
      <w:r>
        <w:rPr>
          <w:noProof/>
        </w:rPr>
        <w:fldChar w:fldCharType="end"/>
      </w:r>
    </w:p>
    <w:p w14:paraId="3AE0CD1D" w14:textId="254BF99B" w:rsidR="00230FEE" w:rsidRDefault="00230FEE" w:rsidP="00230FEE">
      <w:pPr>
        <w:pStyle w:val="TOC5"/>
        <w:ind w:left="0"/>
        <w:rPr>
          <w:rFonts w:eastAsiaTheme="minorEastAsia" w:cstheme="minorBidi"/>
          <w:noProof/>
          <w:sz w:val="22"/>
          <w:szCs w:val="22"/>
          <w:lang w:val="en-IN" w:eastAsia="en-IN"/>
        </w:rPr>
      </w:pPr>
      <w:r>
        <w:rPr>
          <w:noProof/>
        </w:rPr>
        <w:t>Table 3.1 User Story Description &amp; Tasks - Launching Page</w:t>
      </w:r>
      <w:r>
        <w:rPr>
          <w:noProof/>
        </w:rPr>
        <w:tab/>
      </w:r>
      <w:r>
        <w:rPr>
          <w:noProof/>
        </w:rPr>
        <w:fldChar w:fldCharType="begin"/>
      </w:r>
      <w:r>
        <w:rPr>
          <w:noProof/>
        </w:rPr>
        <w:instrText xml:space="preserve"> PAGEREF _Toc73284629 \h </w:instrText>
      </w:r>
      <w:r>
        <w:rPr>
          <w:noProof/>
        </w:rPr>
      </w:r>
      <w:r>
        <w:rPr>
          <w:noProof/>
        </w:rPr>
        <w:fldChar w:fldCharType="separate"/>
      </w:r>
      <w:r>
        <w:rPr>
          <w:noProof/>
        </w:rPr>
        <w:t>23</w:t>
      </w:r>
      <w:r>
        <w:rPr>
          <w:noProof/>
        </w:rPr>
        <w:fldChar w:fldCharType="end"/>
      </w:r>
    </w:p>
    <w:p w14:paraId="5D29B33D" w14:textId="4D0A0AEC" w:rsidR="00230FEE" w:rsidRDefault="00230FEE" w:rsidP="00230FEE">
      <w:pPr>
        <w:pStyle w:val="TOC5"/>
        <w:ind w:left="0"/>
        <w:rPr>
          <w:rFonts w:eastAsiaTheme="minorEastAsia" w:cstheme="minorBidi"/>
          <w:noProof/>
          <w:sz w:val="22"/>
          <w:szCs w:val="22"/>
          <w:lang w:val="en-IN" w:eastAsia="en-IN"/>
        </w:rPr>
      </w:pPr>
      <w:r>
        <w:rPr>
          <w:noProof/>
        </w:rPr>
        <w:t>Table 3.2 Vendor Registration</w:t>
      </w:r>
      <w:r>
        <w:rPr>
          <w:noProof/>
        </w:rPr>
        <w:tab/>
      </w:r>
      <w:r>
        <w:rPr>
          <w:noProof/>
        </w:rPr>
        <w:fldChar w:fldCharType="begin"/>
      </w:r>
      <w:r>
        <w:rPr>
          <w:noProof/>
        </w:rPr>
        <w:instrText xml:space="preserve"> PAGEREF _Toc73284630 \h </w:instrText>
      </w:r>
      <w:r>
        <w:rPr>
          <w:noProof/>
        </w:rPr>
      </w:r>
      <w:r>
        <w:rPr>
          <w:noProof/>
        </w:rPr>
        <w:fldChar w:fldCharType="separate"/>
      </w:r>
      <w:r>
        <w:rPr>
          <w:noProof/>
        </w:rPr>
        <w:t>24</w:t>
      </w:r>
      <w:r>
        <w:rPr>
          <w:noProof/>
        </w:rPr>
        <w:fldChar w:fldCharType="end"/>
      </w:r>
    </w:p>
    <w:p w14:paraId="23CE25F8" w14:textId="20E58B3A" w:rsidR="00230FEE" w:rsidRDefault="00230FEE" w:rsidP="00230FEE">
      <w:pPr>
        <w:pStyle w:val="TOC5"/>
        <w:ind w:left="0"/>
        <w:rPr>
          <w:rFonts w:eastAsiaTheme="minorEastAsia" w:cstheme="minorBidi"/>
          <w:noProof/>
          <w:sz w:val="22"/>
          <w:szCs w:val="22"/>
          <w:lang w:val="en-IN" w:eastAsia="en-IN"/>
        </w:rPr>
      </w:pPr>
      <w:r>
        <w:rPr>
          <w:noProof/>
        </w:rPr>
        <w:t>Table 3.3 Vendor Login</w:t>
      </w:r>
      <w:r>
        <w:rPr>
          <w:noProof/>
        </w:rPr>
        <w:tab/>
      </w:r>
      <w:r>
        <w:rPr>
          <w:noProof/>
        </w:rPr>
        <w:fldChar w:fldCharType="begin"/>
      </w:r>
      <w:r>
        <w:rPr>
          <w:noProof/>
        </w:rPr>
        <w:instrText xml:space="preserve"> PAGEREF _Toc73284631 \h </w:instrText>
      </w:r>
      <w:r>
        <w:rPr>
          <w:noProof/>
        </w:rPr>
      </w:r>
      <w:r>
        <w:rPr>
          <w:noProof/>
        </w:rPr>
        <w:fldChar w:fldCharType="separate"/>
      </w:r>
      <w:r>
        <w:rPr>
          <w:noProof/>
        </w:rPr>
        <w:t>26</w:t>
      </w:r>
      <w:r>
        <w:rPr>
          <w:noProof/>
        </w:rPr>
        <w:fldChar w:fldCharType="end"/>
      </w:r>
    </w:p>
    <w:p w14:paraId="369369C5" w14:textId="11289D58" w:rsidR="00230FEE" w:rsidRDefault="00230FEE" w:rsidP="00230FEE">
      <w:pPr>
        <w:pStyle w:val="TOC5"/>
        <w:ind w:left="0"/>
        <w:rPr>
          <w:rFonts w:eastAsiaTheme="minorEastAsia" w:cstheme="minorBidi"/>
          <w:noProof/>
          <w:sz w:val="22"/>
          <w:szCs w:val="22"/>
          <w:lang w:val="en-IN" w:eastAsia="en-IN"/>
        </w:rPr>
      </w:pPr>
      <w:r>
        <w:rPr>
          <w:noProof/>
        </w:rPr>
        <w:t>Table 3.4 Vendor Dashboard</w:t>
      </w:r>
      <w:r>
        <w:rPr>
          <w:noProof/>
        </w:rPr>
        <w:tab/>
      </w:r>
      <w:r>
        <w:rPr>
          <w:noProof/>
        </w:rPr>
        <w:fldChar w:fldCharType="begin"/>
      </w:r>
      <w:r>
        <w:rPr>
          <w:noProof/>
        </w:rPr>
        <w:instrText xml:space="preserve"> PAGEREF _Toc73284632 \h </w:instrText>
      </w:r>
      <w:r>
        <w:rPr>
          <w:noProof/>
        </w:rPr>
      </w:r>
      <w:r>
        <w:rPr>
          <w:noProof/>
        </w:rPr>
        <w:fldChar w:fldCharType="separate"/>
      </w:r>
      <w:r>
        <w:rPr>
          <w:noProof/>
        </w:rPr>
        <w:t>27</w:t>
      </w:r>
      <w:r>
        <w:rPr>
          <w:noProof/>
        </w:rPr>
        <w:fldChar w:fldCharType="end"/>
      </w:r>
    </w:p>
    <w:p w14:paraId="504D79C4" w14:textId="1B502100" w:rsidR="00230FEE" w:rsidRDefault="00230FEE" w:rsidP="00230FEE">
      <w:pPr>
        <w:pStyle w:val="TOC5"/>
        <w:ind w:left="0"/>
        <w:rPr>
          <w:rFonts w:eastAsiaTheme="minorEastAsia" w:cstheme="minorBidi"/>
          <w:noProof/>
          <w:sz w:val="22"/>
          <w:szCs w:val="22"/>
          <w:lang w:val="en-IN" w:eastAsia="en-IN"/>
        </w:rPr>
      </w:pPr>
      <w:r>
        <w:rPr>
          <w:noProof/>
        </w:rPr>
        <w:t>Table 3.5 Vendor Dashboard - Search Bar</w:t>
      </w:r>
      <w:r>
        <w:rPr>
          <w:noProof/>
        </w:rPr>
        <w:tab/>
      </w:r>
      <w:r>
        <w:rPr>
          <w:noProof/>
        </w:rPr>
        <w:fldChar w:fldCharType="begin"/>
      </w:r>
      <w:r>
        <w:rPr>
          <w:noProof/>
        </w:rPr>
        <w:instrText xml:space="preserve"> PAGEREF _Toc73284633 \h </w:instrText>
      </w:r>
      <w:r>
        <w:rPr>
          <w:noProof/>
        </w:rPr>
      </w:r>
      <w:r>
        <w:rPr>
          <w:noProof/>
        </w:rPr>
        <w:fldChar w:fldCharType="separate"/>
      </w:r>
      <w:r>
        <w:rPr>
          <w:noProof/>
        </w:rPr>
        <w:t>28</w:t>
      </w:r>
      <w:r>
        <w:rPr>
          <w:noProof/>
        </w:rPr>
        <w:fldChar w:fldCharType="end"/>
      </w:r>
    </w:p>
    <w:p w14:paraId="47452DD1" w14:textId="35E220D2" w:rsidR="00230FEE" w:rsidRDefault="00230FEE" w:rsidP="00230FEE">
      <w:pPr>
        <w:pStyle w:val="TOC5"/>
        <w:ind w:left="0"/>
        <w:rPr>
          <w:rFonts w:eastAsiaTheme="minorEastAsia" w:cstheme="minorBidi"/>
          <w:noProof/>
          <w:sz w:val="22"/>
          <w:szCs w:val="22"/>
          <w:lang w:val="en-IN" w:eastAsia="en-IN"/>
        </w:rPr>
      </w:pPr>
      <w:r>
        <w:rPr>
          <w:noProof/>
        </w:rPr>
        <w:t>Table 3.6 Add New Consumer</w:t>
      </w:r>
      <w:r>
        <w:rPr>
          <w:noProof/>
        </w:rPr>
        <w:tab/>
      </w:r>
      <w:r>
        <w:rPr>
          <w:noProof/>
        </w:rPr>
        <w:fldChar w:fldCharType="begin"/>
      </w:r>
      <w:r>
        <w:rPr>
          <w:noProof/>
        </w:rPr>
        <w:instrText xml:space="preserve"> PAGEREF _Toc73284634 \h </w:instrText>
      </w:r>
      <w:r>
        <w:rPr>
          <w:noProof/>
        </w:rPr>
      </w:r>
      <w:r>
        <w:rPr>
          <w:noProof/>
        </w:rPr>
        <w:fldChar w:fldCharType="separate"/>
      </w:r>
      <w:r>
        <w:rPr>
          <w:noProof/>
        </w:rPr>
        <w:t>29</w:t>
      </w:r>
      <w:r>
        <w:rPr>
          <w:noProof/>
        </w:rPr>
        <w:fldChar w:fldCharType="end"/>
      </w:r>
    </w:p>
    <w:p w14:paraId="43FB8E0E" w14:textId="57350261" w:rsidR="00230FEE" w:rsidRDefault="00230FEE" w:rsidP="00230FEE">
      <w:pPr>
        <w:pStyle w:val="TOC5"/>
        <w:ind w:left="0"/>
        <w:rPr>
          <w:rFonts w:eastAsiaTheme="minorEastAsia" w:cstheme="minorBidi"/>
          <w:noProof/>
          <w:sz w:val="22"/>
          <w:szCs w:val="22"/>
          <w:lang w:val="en-IN" w:eastAsia="en-IN"/>
        </w:rPr>
      </w:pPr>
      <w:r>
        <w:rPr>
          <w:noProof/>
        </w:rPr>
        <w:t>Table 3.7 Vendor – Navigation Tab</w:t>
      </w:r>
      <w:r>
        <w:rPr>
          <w:noProof/>
        </w:rPr>
        <w:tab/>
      </w:r>
      <w:r>
        <w:rPr>
          <w:noProof/>
        </w:rPr>
        <w:fldChar w:fldCharType="begin"/>
      </w:r>
      <w:r>
        <w:rPr>
          <w:noProof/>
        </w:rPr>
        <w:instrText xml:space="preserve"> PAGEREF _Toc73284635 \h </w:instrText>
      </w:r>
      <w:r>
        <w:rPr>
          <w:noProof/>
        </w:rPr>
      </w:r>
      <w:r>
        <w:rPr>
          <w:noProof/>
        </w:rPr>
        <w:fldChar w:fldCharType="separate"/>
      </w:r>
      <w:r>
        <w:rPr>
          <w:noProof/>
        </w:rPr>
        <w:t>31</w:t>
      </w:r>
      <w:r>
        <w:rPr>
          <w:noProof/>
        </w:rPr>
        <w:fldChar w:fldCharType="end"/>
      </w:r>
    </w:p>
    <w:p w14:paraId="248594D7" w14:textId="0D351796" w:rsidR="00230FEE" w:rsidRDefault="00230FEE" w:rsidP="00230FEE">
      <w:pPr>
        <w:pStyle w:val="TOC5"/>
        <w:ind w:left="0"/>
        <w:rPr>
          <w:rFonts w:eastAsiaTheme="minorEastAsia" w:cstheme="minorBidi"/>
          <w:noProof/>
          <w:sz w:val="22"/>
          <w:szCs w:val="22"/>
          <w:lang w:val="en-IN" w:eastAsia="en-IN"/>
        </w:rPr>
      </w:pPr>
      <w:r>
        <w:rPr>
          <w:noProof/>
        </w:rPr>
        <w:t>Table 3.8 Account Details</w:t>
      </w:r>
      <w:r>
        <w:rPr>
          <w:noProof/>
        </w:rPr>
        <w:tab/>
      </w:r>
      <w:r>
        <w:rPr>
          <w:noProof/>
        </w:rPr>
        <w:fldChar w:fldCharType="begin"/>
      </w:r>
      <w:r>
        <w:rPr>
          <w:noProof/>
        </w:rPr>
        <w:instrText xml:space="preserve"> PAGEREF _Toc73284636 \h </w:instrText>
      </w:r>
      <w:r>
        <w:rPr>
          <w:noProof/>
        </w:rPr>
      </w:r>
      <w:r>
        <w:rPr>
          <w:noProof/>
        </w:rPr>
        <w:fldChar w:fldCharType="separate"/>
      </w:r>
      <w:r>
        <w:rPr>
          <w:noProof/>
        </w:rPr>
        <w:t>32</w:t>
      </w:r>
      <w:r>
        <w:rPr>
          <w:noProof/>
        </w:rPr>
        <w:fldChar w:fldCharType="end"/>
      </w:r>
    </w:p>
    <w:p w14:paraId="33ABC935" w14:textId="5100048B" w:rsidR="00230FEE" w:rsidRDefault="00230FEE" w:rsidP="00230FEE">
      <w:pPr>
        <w:pStyle w:val="TOC5"/>
        <w:ind w:left="0"/>
        <w:rPr>
          <w:rFonts w:eastAsiaTheme="minorEastAsia" w:cstheme="minorBidi"/>
          <w:noProof/>
          <w:sz w:val="22"/>
          <w:szCs w:val="22"/>
          <w:lang w:val="en-IN" w:eastAsia="en-IN"/>
        </w:rPr>
      </w:pPr>
      <w:r>
        <w:rPr>
          <w:noProof/>
        </w:rPr>
        <w:t>Table 3.9 Delete A Consumer Account</w:t>
      </w:r>
      <w:r>
        <w:rPr>
          <w:noProof/>
        </w:rPr>
        <w:tab/>
      </w:r>
      <w:r>
        <w:rPr>
          <w:noProof/>
        </w:rPr>
        <w:fldChar w:fldCharType="begin"/>
      </w:r>
      <w:r>
        <w:rPr>
          <w:noProof/>
        </w:rPr>
        <w:instrText xml:space="preserve"> PAGEREF _Toc73284637 \h </w:instrText>
      </w:r>
      <w:r>
        <w:rPr>
          <w:noProof/>
        </w:rPr>
      </w:r>
      <w:r>
        <w:rPr>
          <w:noProof/>
        </w:rPr>
        <w:fldChar w:fldCharType="separate"/>
      </w:r>
      <w:r>
        <w:rPr>
          <w:noProof/>
        </w:rPr>
        <w:t>34</w:t>
      </w:r>
      <w:r>
        <w:rPr>
          <w:noProof/>
        </w:rPr>
        <w:fldChar w:fldCharType="end"/>
      </w:r>
    </w:p>
    <w:p w14:paraId="6052CC92" w14:textId="4655D420" w:rsidR="00230FEE" w:rsidRDefault="00230FEE" w:rsidP="00230FEE">
      <w:pPr>
        <w:pStyle w:val="TOC5"/>
        <w:ind w:left="0"/>
        <w:rPr>
          <w:rFonts w:eastAsiaTheme="minorEastAsia" w:cstheme="minorBidi"/>
          <w:noProof/>
          <w:sz w:val="22"/>
          <w:szCs w:val="22"/>
          <w:lang w:val="en-IN" w:eastAsia="en-IN"/>
        </w:rPr>
      </w:pPr>
      <w:r>
        <w:rPr>
          <w:noProof/>
        </w:rPr>
        <w:t>Table 3.10 View Products</w:t>
      </w:r>
      <w:r>
        <w:rPr>
          <w:noProof/>
        </w:rPr>
        <w:tab/>
      </w:r>
      <w:r>
        <w:rPr>
          <w:noProof/>
        </w:rPr>
        <w:fldChar w:fldCharType="begin"/>
      </w:r>
      <w:r>
        <w:rPr>
          <w:noProof/>
        </w:rPr>
        <w:instrText xml:space="preserve"> PAGEREF _Toc73284638 \h </w:instrText>
      </w:r>
      <w:r>
        <w:rPr>
          <w:noProof/>
        </w:rPr>
      </w:r>
      <w:r>
        <w:rPr>
          <w:noProof/>
        </w:rPr>
        <w:fldChar w:fldCharType="separate"/>
      </w:r>
      <w:r>
        <w:rPr>
          <w:noProof/>
        </w:rPr>
        <w:t>35</w:t>
      </w:r>
      <w:r>
        <w:rPr>
          <w:noProof/>
        </w:rPr>
        <w:fldChar w:fldCharType="end"/>
      </w:r>
    </w:p>
    <w:p w14:paraId="637EE078" w14:textId="54F3EBDA" w:rsidR="00230FEE" w:rsidRDefault="00230FEE" w:rsidP="00230FEE">
      <w:pPr>
        <w:pStyle w:val="TOC5"/>
        <w:ind w:left="0"/>
        <w:rPr>
          <w:rFonts w:eastAsiaTheme="minorEastAsia" w:cstheme="minorBidi"/>
          <w:noProof/>
          <w:sz w:val="22"/>
          <w:szCs w:val="22"/>
          <w:lang w:val="en-IN" w:eastAsia="en-IN"/>
        </w:rPr>
      </w:pPr>
      <w:r>
        <w:rPr>
          <w:noProof/>
        </w:rPr>
        <w:t>Table 3.11 Add A New Product</w:t>
      </w:r>
      <w:r>
        <w:rPr>
          <w:noProof/>
        </w:rPr>
        <w:tab/>
      </w:r>
      <w:r>
        <w:rPr>
          <w:noProof/>
        </w:rPr>
        <w:fldChar w:fldCharType="begin"/>
      </w:r>
      <w:r>
        <w:rPr>
          <w:noProof/>
        </w:rPr>
        <w:instrText xml:space="preserve"> PAGEREF _Toc73284639 \h </w:instrText>
      </w:r>
      <w:r>
        <w:rPr>
          <w:noProof/>
        </w:rPr>
      </w:r>
      <w:r>
        <w:rPr>
          <w:noProof/>
        </w:rPr>
        <w:fldChar w:fldCharType="separate"/>
      </w:r>
      <w:r>
        <w:rPr>
          <w:noProof/>
        </w:rPr>
        <w:t>36</w:t>
      </w:r>
      <w:r>
        <w:rPr>
          <w:noProof/>
        </w:rPr>
        <w:fldChar w:fldCharType="end"/>
      </w:r>
    </w:p>
    <w:p w14:paraId="157636DC" w14:textId="4B2933A1" w:rsidR="00230FEE" w:rsidRDefault="00230FEE" w:rsidP="00230FEE">
      <w:pPr>
        <w:pStyle w:val="TOC5"/>
        <w:ind w:left="0"/>
        <w:rPr>
          <w:rFonts w:eastAsiaTheme="minorEastAsia" w:cstheme="minorBidi"/>
          <w:noProof/>
          <w:sz w:val="22"/>
          <w:szCs w:val="22"/>
          <w:lang w:val="en-IN" w:eastAsia="en-IN"/>
        </w:rPr>
      </w:pPr>
      <w:r>
        <w:rPr>
          <w:noProof/>
        </w:rPr>
        <w:t>Table 3.12 Add Udhaari/Products</w:t>
      </w:r>
      <w:r>
        <w:rPr>
          <w:noProof/>
        </w:rPr>
        <w:tab/>
      </w:r>
      <w:r>
        <w:rPr>
          <w:noProof/>
        </w:rPr>
        <w:fldChar w:fldCharType="begin"/>
      </w:r>
      <w:r>
        <w:rPr>
          <w:noProof/>
        </w:rPr>
        <w:instrText xml:space="preserve"> PAGEREF _Toc73284640 \h </w:instrText>
      </w:r>
      <w:r>
        <w:rPr>
          <w:noProof/>
        </w:rPr>
      </w:r>
      <w:r>
        <w:rPr>
          <w:noProof/>
        </w:rPr>
        <w:fldChar w:fldCharType="separate"/>
      </w:r>
      <w:r>
        <w:rPr>
          <w:noProof/>
        </w:rPr>
        <w:t>37</w:t>
      </w:r>
      <w:r>
        <w:rPr>
          <w:noProof/>
        </w:rPr>
        <w:fldChar w:fldCharType="end"/>
      </w:r>
    </w:p>
    <w:p w14:paraId="73235289" w14:textId="1FDDD037" w:rsidR="00230FEE" w:rsidRDefault="00230FEE" w:rsidP="00230FEE">
      <w:pPr>
        <w:pStyle w:val="TOC5"/>
        <w:ind w:left="0"/>
        <w:rPr>
          <w:rFonts w:eastAsiaTheme="minorEastAsia" w:cstheme="minorBidi"/>
          <w:noProof/>
          <w:sz w:val="22"/>
          <w:szCs w:val="22"/>
          <w:lang w:val="en-IN" w:eastAsia="en-IN"/>
        </w:rPr>
      </w:pPr>
      <w:r>
        <w:rPr>
          <w:noProof/>
        </w:rPr>
        <w:t>Table 3.13 Total Amount/Current Bill</w:t>
      </w:r>
      <w:r>
        <w:rPr>
          <w:noProof/>
        </w:rPr>
        <w:tab/>
      </w:r>
      <w:r>
        <w:rPr>
          <w:noProof/>
        </w:rPr>
        <w:fldChar w:fldCharType="begin"/>
      </w:r>
      <w:r>
        <w:rPr>
          <w:noProof/>
        </w:rPr>
        <w:instrText xml:space="preserve"> PAGEREF _Toc73284641 \h </w:instrText>
      </w:r>
      <w:r>
        <w:rPr>
          <w:noProof/>
        </w:rPr>
      </w:r>
      <w:r>
        <w:rPr>
          <w:noProof/>
        </w:rPr>
        <w:fldChar w:fldCharType="separate"/>
      </w:r>
      <w:r>
        <w:rPr>
          <w:noProof/>
        </w:rPr>
        <w:t>39</w:t>
      </w:r>
      <w:r>
        <w:rPr>
          <w:noProof/>
        </w:rPr>
        <w:fldChar w:fldCharType="end"/>
      </w:r>
    </w:p>
    <w:p w14:paraId="2D224FF3" w14:textId="6D955F70" w:rsidR="00230FEE" w:rsidRDefault="00230FEE" w:rsidP="00230FEE">
      <w:pPr>
        <w:pStyle w:val="TOC5"/>
        <w:ind w:left="0"/>
        <w:rPr>
          <w:rFonts w:eastAsiaTheme="minorEastAsia" w:cstheme="minorBidi"/>
          <w:noProof/>
          <w:sz w:val="22"/>
          <w:szCs w:val="22"/>
          <w:lang w:val="en-IN" w:eastAsia="en-IN"/>
        </w:rPr>
      </w:pPr>
      <w:r>
        <w:rPr>
          <w:noProof/>
        </w:rPr>
        <w:t>Table 3.14 Udhaari Records - Transaction History</w:t>
      </w:r>
      <w:r>
        <w:rPr>
          <w:noProof/>
        </w:rPr>
        <w:tab/>
      </w:r>
      <w:r>
        <w:rPr>
          <w:noProof/>
        </w:rPr>
        <w:fldChar w:fldCharType="begin"/>
      </w:r>
      <w:r>
        <w:rPr>
          <w:noProof/>
        </w:rPr>
        <w:instrText xml:space="preserve"> PAGEREF _Toc73284642 \h </w:instrText>
      </w:r>
      <w:r>
        <w:rPr>
          <w:noProof/>
        </w:rPr>
      </w:r>
      <w:r>
        <w:rPr>
          <w:noProof/>
        </w:rPr>
        <w:fldChar w:fldCharType="separate"/>
      </w:r>
      <w:r>
        <w:rPr>
          <w:noProof/>
        </w:rPr>
        <w:t>40</w:t>
      </w:r>
      <w:r>
        <w:rPr>
          <w:noProof/>
        </w:rPr>
        <w:fldChar w:fldCharType="end"/>
      </w:r>
    </w:p>
    <w:p w14:paraId="1861F2A0" w14:textId="07703946" w:rsidR="00230FEE" w:rsidRDefault="00230FEE" w:rsidP="00230FEE">
      <w:pPr>
        <w:pStyle w:val="TOC5"/>
        <w:ind w:left="0"/>
        <w:rPr>
          <w:rFonts w:eastAsiaTheme="minorEastAsia" w:cstheme="minorBidi"/>
          <w:noProof/>
          <w:sz w:val="22"/>
          <w:szCs w:val="22"/>
          <w:lang w:val="en-IN" w:eastAsia="en-IN"/>
        </w:rPr>
      </w:pPr>
      <w:r>
        <w:rPr>
          <w:noProof/>
        </w:rPr>
        <w:t>Table 3.15 Purchase Transactions</w:t>
      </w:r>
      <w:r>
        <w:rPr>
          <w:noProof/>
        </w:rPr>
        <w:tab/>
      </w:r>
      <w:r>
        <w:rPr>
          <w:noProof/>
        </w:rPr>
        <w:fldChar w:fldCharType="begin"/>
      </w:r>
      <w:r>
        <w:rPr>
          <w:noProof/>
        </w:rPr>
        <w:instrText xml:space="preserve"> PAGEREF _Toc73284643 \h </w:instrText>
      </w:r>
      <w:r>
        <w:rPr>
          <w:noProof/>
        </w:rPr>
      </w:r>
      <w:r>
        <w:rPr>
          <w:noProof/>
        </w:rPr>
        <w:fldChar w:fldCharType="separate"/>
      </w:r>
      <w:r>
        <w:rPr>
          <w:noProof/>
        </w:rPr>
        <w:t>41</w:t>
      </w:r>
      <w:r>
        <w:rPr>
          <w:noProof/>
        </w:rPr>
        <w:fldChar w:fldCharType="end"/>
      </w:r>
    </w:p>
    <w:p w14:paraId="00A59356" w14:textId="21205EF3" w:rsidR="00230FEE" w:rsidRDefault="00230FEE" w:rsidP="00230FEE">
      <w:pPr>
        <w:pStyle w:val="TOC5"/>
        <w:ind w:left="0"/>
        <w:rPr>
          <w:rFonts w:eastAsiaTheme="minorEastAsia" w:cstheme="minorBidi"/>
          <w:noProof/>
          <w:sz w:val="22"/>
          <w:szCs w:val="22"/>
          <w:lang w:val="en-IN" w:eastAsia="en-IN"/>
        </w:rPr>
      </w:pPr>
      <w:r>
        <w:rPr>
          <w:noProof/>
        </w:rPr>
        <w:t>Table 3.16 Payment Transactions</w:t>
      </w:r>
      <w:r>
        <w:rPr>
          <w:noProof/>
        </w:rPr>
        <w:tab/>
      </w:r>
      <w:r>
        <w:rPr>
          <w:noProof/>
        </w:rPr>
        <w:fldChar w:fldCharType="begin"/>
      </w:r>
      <w:r>
        <w:rPr>
          <w:noProof/>
        </w:rPr>
        <w:instrText xml:space="preserve"> PAGEREF _Toc73284644 \h </w:instrText>
      </w:r>
      <w:r>
        <w:rPr>
          <w:noProof/>
        </w:rPr>
      </w:r>
      <w:r>
        <w:rPr>
          <w:noProof/>
        </w:rPr>
        <w:fldChar w:fldCharType="separate"/>
      </w:r>
      <w:r>
        <w:rPr>
          <w:noProof/>
        </w:rPr>
        <w:t>42</w:t>
      </w:r>
      <w:r>
        <w:rPr>
          <w:noProof/>
        </w:rPr>
        <w:fldChar w:fldCharType="end"/>
      </w:r>
    </w:p>
    <w:p w14:paraId="6B11E7FD" w14:textId="5EF5B1F9" w:rsidR="00230FEE" w:rsidRDefault="00230FEE" w:rsidP="00230FEE">
      <w:pPr>
        <w:pStyle w:val="TOC5"/>
        <w:ind w:left="0"/>
        <w:rPr>
          <w:rFonts w:eastAsiaTheme="minorEastAsia" w:cstheme="minorBidi"/>
          <w:noProof/>
          <w:sz w:val="22"/>
          <w:szCs w:val="22"/>
          <w:lang w:val="en-IN" w:eastAsia="en-IN"/>
        </w:rPr>
      </w:pPr>
      <w:r>
        <w:rPr>
          <w:noProof/>
        </w:rPr>
        <w:t>Table 3.17 Make Payment</w:t>
      </w:r>
      <w:r>
        <w:rPr>
          <w:noProof/>
        </w:rPr>
        <w:tab/>
      </w:r>
      <w:r>
        <w:rPr>
          <w:noProof/>
        </w:rPr>
        <w:fldChar w:fldCharType="begin"/>
      </w:r>
      <w:r>
        <w:rPr>
          <w:noProof/>
        </w:rPr>
        <w:instrText xml:space="preserve"> PAGEREF _Toc73284645 \h </w:instrText>
      </w:r>
      <w:r>
        <w:rPr>
          <w:noProof/>
        </w:rPr>
      </w:r>
      <w:r>
        <w:rPr>
          <w:noProof/>
        </w:rPr>
        <w:fldChar w:fldCharType="separate"/>
      </w:r>
      <w:r>
        <w:rPr>
          <w:noProof/>
        </w:rPr>
        <w:t>43</w:t>
      </w:r>
      <w:r>
        <w:rPr>
          <w:noProof/>
        </w:rPr>
        <w:fldChar w:fldCharType="end"/>
      </w:r>
    </w:p>
    <w:p w14:paraId="28FDB306" w14:textId="6C0331C1" w:rsidR="00230FEE" w:rsidRDefault="00230FEE" w:rsidP="00230FEE">
      <w:pPr>
        <w:pStyle w:val="TOC5"/>
        <w:ind w:left="0"/>
        <w:rPr>
          <w:rFonts w:eastAsiaTheme="minorEastAsia" w:cstheme="minorBidi"/>
          <w:noProof/>
          <w:sz w:val="22"/>
          <w:szCs w:val="22"/>
          <w:lang w:val="en-IN" w:eastAsia="en-IN"/>
        </w:rPr>
      </w:pPr>
      <w:r>
        <w:rPr>
          <w:noProof/>
        </w:rPr>
        <w:t>Table 3.18 Back To Vendor Dashboard</w:t>
      </w:r>
      <w:r>
        <w:rPr>
          <w:noProof/>
        </w:rPr>
        <w:tab/>
      </w:r>
      <w:r>
        <w:rPr>
          <w:noProof/>
        </w:rPr>
        <w:fldChar w:fldCharType="begin"/>
      </w:r>
      <w:r>
        <w:rPr>
          <w:noProof/>
        </w:rPr>
        <w:instrText xml:space="preserve"> PAGEREF _Toc73284646 \h </w:instrText>
      </w:r>
      <w:r>
        <w:rPr>
          <w:noProof/>
        </w:rPr>
      </w:r>
      <w:r>
        <w:rPr>
          <w:noProof/>
        </w:rPr>
        <w:fldChar w:fldCharType="separate"/>
      </w:r>
      <w:r>
        <w:rPr>
          <w:noProof/>
        </w:rPr>
        <w:t>45</w:t>
      </w:r>
      <w:r>
        <w:rPr>
          <w:noProof/>
        </w:rPr>
        <w:fldChar w:fldCharType="end"/>
      </w:r>
    </w:p>
    <w:p w14:paraId="27C9B197" w14:textId="55303815" w:rsidR="00230FEE" w:rsidRDefault="00230FEE" w:rsidP="00230FEE">
      <w:pPr>
        <w:pStyle w:val="TOC5"/>
        <w:ind w:left="0"/>
        <w:rPr>
          <w:rFonts w:eastAsiaTheme="minorEastAsia" w:cstheme="minorBidi"/>
          <w:noProof/>
          <w:sz w:val="22"/>
          <w:szCs w:val="22"/>
          <w:lang w:val="en-IN" w:eastAsia="en-IN"/>
        </w:rPr>
      </w:pPr>
      <w:r>
        <w:rPr>
          <w:noProof/>
        </w:rPr>
        <w:t>Table 3.19 Vendor Logout</w:t>
      </w:r>
      <w:r>
        <w:rPr>
          <w:noProof/>
        </w:rPr>
        <w:tab/>
      </w:r>
      <w:r>
        <w:rPr>
          <w:noProof/>
        </w:rPr>
        <w:fldChar w:fldCharType="begin"/>
      </w:r>
      <w:r>
        <w:rPr>
          <w:noProof/>
        </w:rPr>
        <w:instrText xml:space="preserve"> PAGEREF _Toc73284647 \h </w:instrText>
      </w:r>
      <w:r>
        <w:rPr>
          <w:noProof/>
        </w:rPr>
      </w:r>
      <w:r>
        <w:rPr>
          <w:noProof/>
        </w:rPr>
        <w:fldChar w:fldCharType="separate"/>
      </w:r>
      <w:r>
        <w:rPr>
          <w:noProof/>
        </w:rPr>
        <w:t>46</w:t>
      </w:r>
      <w:r>
        <w:rPr>
          <w:noProof/>
        </w:rPr>
        <w:fldChar w:fldCharType="end"/>
      </w:r>
    </w:p>
    <w:p w14:paraId="7FAEC179" w14:textId="2FDEC1D0" w:rsidR="00230FEE" w:rsidRDefault="00230FEE" w:rsidP="00230FEE">
      <w:pPr>
        <w:pStyle w:val="TOC5"/>
        <w:ind w:left="0"/>
        <w:rPr>
          <w:rFonts w:eastAsiaTheme="minorEastAsia" w:cstheme="minorBidi"/>
          <w:noProof/>
          <w:sz w:val="22"/>
          <w:szCs w:val="22"/>
          <w:lang w:val="en-IN" w:eastAsia="en-IN"/>
        </w:rPr>
      </w:pPr>
      <w:r>
        <w:rPr>
          <w:noProof/>
        </w:rPr>
        <w:t>Table 3.20 Consumer Registration</w:t>
      </w:r>
      <w:r>
        <w:rPr>
          <w:noProof/>
        </w:rPr>
        <w:tab/>
      </w:r>
      <w:r>
        <w:rPr>
          <w:noProof/>
        </w:rPr>
        <w:fldChar w:fldCharType="begin"/>
      </w:r>
      <w:r>
        <w:rPr>
          <w:noProof/>
        </w:rPr>
        <w:instrText xml:space="preserve"> PAGEREF _Toc73284648 \h </w:instrText>
      </w:r>
      <w:r>
        <w:rPr>
          <w:noProof/>
        </w:rPr>
      </w:r>
      <w:r>
        <w:rPr>
          <w:noProof/>
        </w:rPr>
        <w:fldChar w:fldCharType="separate"/>
      </w:r>
      <w:r>
        <w:rPr>
          <w:noProof/>
        </w:rPr>
        <w:t>47</w:t>
      </w:r>
      <w:r>
        <w:rPr>
          <w:noProof/>
        </w:rPr>
        <w:fldChar w:fldCharType="end"/>
      </w:r>
    </w:p>
    <w:p w14:paraId="6E413411" w14:textId="3FF82C48" w:rsidR="00230FEE" w:rsidRDefault="00230FEE" w:rsidP="00230FEE">
      <w:pPr>
        <w:pStyle w:val="TOC5"/>
        <w:ind w:left="0"/>
        <w:rPr>
          <w:rFonts w:eastAsiaTheme="minorEastAsia" w:cstheme="minorBidi"/>
          <w:noProof/>
          <w:sz w:val="22"/>
          <w:szCs w:val="22"/>
          <w:lang w:val="en-IN" w:eastAsia="en-IN"/>
        </w:rPr>
      </w:pPr>
      <w:r>
        <w:rPr>
          <w:noProof/>
        </w:rPr>
        <w:t>Table 3.21 Consumer Login</w:t>
      </w:r>
      <w:r>
        <w:rPr>
          <w:noProof/>
        </w:rPr>
        <w:tab/>
      </w:r>
      <w:r>
        <w:rPr>
          <w:noProof/>
        </w:rPr>
        <w:fldChar w:fldCharType="begin"/>
      </w:r>
      <w:r>
        <w:rPr>
          <w:noProof/>
        </w:rPr>
        <w:instrText xml:space="preserve"> PAGEREF _Toc73284649 \h </w:instrText>
      </w:r>
      <w:r>
        <w:rPr>
          <w:noProof/>
        </w:rPr>
      </w:r>
      <w:r>
        <w:rPr>
          <w:noProof/>
        </w:rPr>
        <w:fldChar w:fldCharType="separate"/>
      </w:r>
      <w:r>
        <w:rPr>
          <w:noProof/>
        </w:rPr>
        <w:t>48</w:t>
      </w:r>
      <w:r>
        <w:rPr>
          <w:noProof/>
        </w:rPr>
        <w:fldChar w:fldCharType="end"/>
      </w:r>
    </w:p>
    <w:p w14:paraId="56776CC8" w14:textId="30D481C5" w:rsidR="00230FEE" w:rsidRDefault="00230FEE" w:rsidP="00230FEE">
      <w:pPr>
        <w:pStyle w:val="TOC5"/>
        <w:ind w:left="0"/>
        <w:rPr>
          <w:rFonts w:eastAsiaTheme="minorEastAsia" w:cstheme="minorBidi"/>
          <w:noProof/>
          <w:sz w:val="22"/>
          <w:szCs w:val="22"/>
          <w:lang w:val="en-IN" w:eastAsia="en-IN"/>
        </w:rPr>
      </w:pPr>
      <w:r>
        <w:rPr>
          <w:noProof/>
        </w:rPr>
        <w:lastRenderedPageBreak/>
        <w:t>Table 3.22 Consumer Dashboard</w:t>
      </w:r>
      <w:r>
        <w:rPr>
          <w:noProof/>
        </w:rPr>
        <w:tab/>
      </w:r>
      <w:r>
        <w:rPr>
          <w:noProof/>
        </w:rPr>
        <w:fldChar w:fldCharType="begin"/>
      </w:r>
      <w:r>
        <w:rPr>
          <w:noProof/>
        </w:rPr>
        <w:instrText xml:space="preserve"> PAGEREF _Toc73284650 \h </w:instrText>
      </w:r>
      <w:r>
        <w:rPr>
          <w:noProof/>
        </w:rPr>
      </w:r>
      <w:r>
        <w:rPr>
          <w:noProof/>
        </w:rPr>
        <w:fldChar w:fldCharType="separate"/>
      </w:r>
      <w:r>
        <w:rPr>
          <w:noProof/>
        </w:rPr>
        <w:t>49</w:t>
      </w:r>
      <w:r>
        <w:rPr>
          <w:noProof/>
        </w:rPr>
        <w:fldChar w:fldCharType="end"/>
      </w:r>
    </w:p>
    <w:p w14:paraId="3E951131" w14:textId="428492E8" w:rsidR="00230FEE" w:rsidRDefault="00230FEE" w:rsidP="00230FEE">
      <w:pPr>
        <w:pStyle w:val="TOC5"/>
        <w:ind w:left="0"/>
        <w:rPr>
          <w:rFonts w:eastAsiaTheme="minorEastAsia" w:cstheme="minorBidi"/>
          <w:noProof/>
          <w:sz w:val="22"/>
          <w:szCs w:val="22"/>
          <w:lang w:val="en-IN" w:eastAsia="en-IN"/>
        </w:rPr>
      </w:pPr>
      <w:r>
        <w:rPr>
          <w:noProof/>
        </w:rPr>
        <w:t>Table 3.23 Consumer Dashboard – Search Bar</w:t>
      </w:r>
      <w:r>
        <w:rPr>
          <w:noProof/>
        </w:rPr>
        <w:tab/>
      </w:r>
      <w:r>
        <w:rPr>
          <w:noProof/>
        </w:rPr>
        <w:fldChar w:fldCharType="begin"/>
      </w:r>
      <w:r>
        <w:rPr>
          <w:noProof/>
        </w:rPr>
        <w:instrText xml:space="preserve"> PAGEREF _Toc73284651 \h </w:instrText>
      </w:r>
      <w:r>
        <w:rPr>
          <w:noProof/>
        </w:rPr>
      </w:r>
      <w:r>
        <w:rPr>
          <w:noProof/>
        </w:rPr>
        <w:fldChar w:fldCharType="separate"/>
      </w:r>
      <w:r>
        <w:rPr>
          <w:noProof/>
        </w:rPr>
        <w:t>50</w:t>
      </w:r>
      <w:r>
        <w:rPr>
          <w:noProof/>
        </w:rPr>
        <w:fldChar w:fldCharType="end"/>
      </w:r>
    </w:p>
    <w:p w14:paraId="77C16B26" w14:textId="10B18521" w:rsidR="00230FEE" w:rsidRDefault="00230FEE" w:rsidP="00230FEE">
      <w:pPr>
        <w:pStyle w:val="TOC5"/>
        <w:ind w:left="0"/>
        <w:rPr>
          <w:rFonts w:eastAsiaTheme="minorEastAsia" w:cstheme="minorBidi"/>
          <w:noProof/>
          <w:sz w:val="22"/>
          <w:szCs w:val="22"/>
          <w:lang w:val="en-IN" w:eastAsia="en-IN"/>
        </w:rPr>
      </w:pPr>
      <w:r>
        <w:rPr>
          <w:noProof/>
        </w:rPr>
        <w:t>Table 3.24 Consumer – Navigation Tab</w:t>
      </w:r>
      <w:r>
        <w:rPr>
          <w:noProof/>
        </w:rPr>
        <w:tab/>
      </w:r>
      <w:r>
        <w:rPr>
          <w:noProof/>
        </w:rPr>
        <w:fldChar w:fldCharType="begin"/>
      </w:r>
      <w:r>
        <w:rPr>
          <w:noProof/>
        </w:rPr>
        <w:instrText xml:space="preserve"> PAGEREF _Toc73284652 \h </w:instrText>
      </w:r>
      <w:r>
        <w:rPr>
          <w:noProof/>
        </w:rPr>
      </w:r>
      <w:r>
        <w:rPr>
          <w:noProof/>
        </w:rPr>
        <w:fldChar w:fldCharType="separate"/>
      </w:r>
      <w:r>
        <w:rPr>
          <w:noProof/>
        </w:rPr>
        <w:t>51</w:t>
      </w:r>
      <w:r>
        <w:rPr>
          <w:noProof/>
        </w:rPr>
        <w:fldChar w:fldCharType="end"/>
      </w:r>
    </w:p>
    <w:p w14:paraId="523895A7" w14:textId="6F546ECA" w:rsidR="00230FEE" w:rsidRDefault="00230FEE" w:rsidP="00230FEE">
      <w:pPr>
        <w:pStyle w:val="TOC5"/>
        <w:ind w:left="0"/>
        <w:rPr>
          <w:rFonts w:eastAsiaTheme="minorEastAsia" w:cstheme="minorBidi"/>
          <w:noProof/>
          <w:sz w:val="22"/>
          <w:szCs w:val="22"/>
          <w:lang w:val="en-IN" w:eastAsia="en-IN"/>
        </w:rPr>
      </w:pPr>
      <w:r>
        <w:rPr>
          <w:noProof/>
        </w:rPr>
        <w:t>Table 3.25 My Udhaari – Transaction History</w:t>
      </w:r>
      <w:r>
        <w:rPr>
          <w:noProof/>
        </w:rPr>
        <w:tab/>
      </w:r>
      <w:r>
        <w:rPr>
          <w:noProof/>
        </w:rPr>
        <w:fldChar w:fldCharType="begin"/>
      </w:r>
      <w:r>
        <w:rPr>
          <w:noProof/>
        </w:rPr>
        <w:instrText xml:space="preserve"> PAGEREF _Toc73284653 \h </w:instrText>
      </w:r>
      <w:r>
        <w:rPr>
          <w:noProof/>
        </w:rPr>
      </w:r>
      <w:r>
        <w:rPr>
          <w:noProof/>
        </w:rPr>
        <w:fldChar w:fldCharType="separate"/>
      </w:r>
      <w:r>
        <w:rPr>
          <w:noProof/>
        </w:rPr>
        <w:t>52</w:t>
      </w:r>
      <w:r>
        <w:rPr>
          <w:noProof/>
        </w:rPr>
        <w:fldChar w:fldCharType="end"/>
      </w:r>
    </w:p>
    <w:p w14:paraId="5FD20374" w14:textId="07B067E5" w:rsidR="00230FEE" w:rsidRDefault="00230FEE" w:rsidP="00230FEE">
      <w:pPr>
        <w:pStyle w:val="TOC5"/>
        <w:ind w:left="0"/>
        <w:rPr>
          <w:rFonts w:eastAsiaTheme="minorEastAsia" w:cstheme="minorBidi"/>
          <w:noProof/>
          <w:sz w:val="22"/>
          <w:szCs w:val="22"/>
          <w:lang w:val="en-IN" w:eastAsia="en-IN"/>
        </w:rPr>
      </w:pPr>
      <w:r>
        <w:rPr>
          <w:noProof/>
        </w:rPr>
        <w:t>Table 3.26 Purchase Transaction</w:t>
      </w:r>
      <w:r>
        <w:rPr>
          <w:noProof/>
        </w:rPr>
        <w:tab/>
      </w:r>
      <w:r>
        <w:rPr>
          <w:noProof/>
        </w:rPr>
        <w:fldChar w:fldCharType="begin"/>
      </w:r>
      <w:r>
        <w:rPr>
          <w:noProof/>
        </w:rPr>
        <w:instrText xml:space="preserve"> PAGEREF _Toc73284654 \h </w:instrText>
      </w:r>
      <w:r>
        <w:rPr>
          <w:noProof/>
        </w:rPr>
      </w:r>
      <w:r>
        <w:rPr>
          <w:noProof/>
        </w:rPr>
        <w:fldChar w:fldCharType="separate"/>
      </w:r>
      <w:r>
        <w:rPr>
          <w:noProof/>
        </w:rPr>
        <w:t>53</w:t>
      </w:r>
      <w:r>
        <w:rPr>
          <w:noProof/>
        </w:rPr>
        <w:fldChar w:fldCharType="end"/>
      </w:r>
    </w:p>
    <w:p w14:paraId="16DB668A" w14:textId="02BEA9FD" w:rsidR="00230FEE" w:rsidRDefault="00230FEE" w:rsidP="00230FEE">
      <w:pPr>
        <w:pStyle w:val="TOC5"/>
        <w:ind w:left="0"/>
        <w:rPr>
          <w:rFonts w:eastAsiaTheme="minorEastAsia" w:cstheme="minorBidi"/>
          <w:noProof/>
          <w:sz w:val="22"/>
          <w:szCs w:val="22"/>
          <w:lang w:val="en-IN" w:eastAsia="en-IN"/>
        </w:rPr>
      </w:pPr>
      <w:r>
        <w:rPr>
          <w:noProof/>
        </w:rPr>
        <w:t>Table 3.27 Payment Transaction</w:t>
      </w:r>
      <w:r>
        <w:rPr>
          <w:noProof/>
        </w:rPr>
        <w:tab/>
      </w:r>
      <w:r>
        <w:rPr>
          <w:noProof/>
        </w:rPr>
        <w:fldChar w:fldCharType="begin"/>
      </w:r>
      <w:r>
        <w:rPr>
          <w:noProof/>
        </w:rPr>
        <w:instrText xml:space="preserve"> PAGEREF _Toc73284655 \h </w:instrText>
      </w:r>
      <w:r>
        <w:rPr>
          <w:noProof/>
        </w:rPr>
      </w:r>
      <w:r>
        <w:rPr>
          <w:noProof/>
        </w:rPr>
        <w:fldChar w:fldCharType="separate"/>
      </w:r>
      <w:r>
        <w:rPr>
          <w:noProof/>
        </w:rPr>
        <w:t>54</w:t>
      </w:r>
      <w:r>
        <w:rPr>
          <w:noProof/>
        </w:rPr>
        <w:fldChar w:fldCharType="end"/>
      </w:r>
    </w:p>
    <w:p w14:paraId="79F97719" w14:textId="1633A9C7" w:rsidR="00230FEE" w:rsidRDefault="00230FEE" w:rsidP="00230FEE">
      <w:pPr>
        <w:pStyle w:val="TOC5"/>
        <w:ind w:left="0"/>
        <w:rPr>
          <w:rFonts w:eastAsiaTheme="minorEastAsia" w:cstheme="minorBidi"/>
          <w:noProof/>
          <w:sz w:val="22"/>
          <w:szCs w:val="22"/>
          <w:lang w:val="en-IN" w:eastAsia="en-IN"/>
        </w:rPr>
      </w:pPr>
      <w:r>
        <w:rPr>
          <w:noProof/>
        </w:rPr>
        <w:t>Table 3.28 My Account</w:t>
      </w:r>
      <w:r>
        <w:rPr>
          <w:noProof/>
        </w:rPr>
        <w:tab/>
      </w:r>
      <w:r>
        <w:rPr>
          <w:noProof/>
        </w:rPr>
        <w:fldChar w:fldCharType="begin"/>
      </w:r>
      <w:r>
        <w:rPr>
          <w:noProof/>
        </w:rPr>
        <w:instrText xml:space="preserve"> PAGEREF _Toc73284656 \h </w:instrText>
      </w:r>
      <w:r>
        <w:rPr>
          <w:noProof/>
        </w:rPr>
      </w:r>
      <w:r>
        <w:rPr>
          <w:noProof/>
        </w:rPr>
        <w:fldChar w:fldCharType="separate"/>
      </w:r>
      <w:r>
        <w:rPr>
          <w:noProof/>
        </w:rPr>
        <w:t>55</w:t>
      </w:r>
      <w:r>
        <w:rPr>
          <w:noProof/>
        </w:rPr>
        <w:fldChar w:fldCharType="end"/>
      </w:r>
    </w:p>
    <w:p w14:paraId="725AF869" w14:textId="4A186E7C" w:rsidR="00230FEE" w:rsidRDefault="00230FEE" w:rsidP="00230FEE">
      <w:pPr>
        <w:pStyle w:val="TOC5"/>
        <w:ind w:left="0"/>
        <w:rPr>
          <w:rFonts w:eastAsiaTheme="minorEastAsia" w:cstheme="minorBidi"/>
          <w:noProof/>
          <w:sz w:val="22"/>
          <w:szCs w:val="22"/>
          <w:lang w:val="en-IN" w:eastAsia="en-IN"/>
        </w:rPr>
      </w:pPr>
      <w:r>
        <w:rPr>
          <w:noProof/>
        </w:rPr>
        <w:t>Table 3.29 Back To Consumer Dashboard</w:t>
      </w:r>
      <w:r>
        <w:rPr>
          <w:noProof/>
        </w:rPr>
        <w:tab/>
      </w:r>
      <w:r>
        <w:rPr>
          <w:noProof/>
        </w:rPr>
        <w:fldChar w:fldCharType="begin"/>
      </w:r>
      <w:r>
        <w:rPr>
          <w:noProof/>
        </w:rPr>
        <w:instrText xml:space="preserve"> PAGEREF _Toc73284657 \h </w:instrText>
      </w:r>
      <w:r>
        <w:rPr>
          <w:noProof/>
        </w:rPr>
      </w:r>
      <w:r>
        <w:rPr>
          <w:noProof/>
        </w:rPr>
        <w:fldChar w:fldCharType="separate"/>
      </w:r>
      <w:r>
        <w:rPr>
          <w:noProof/>
        </w:rPr>
        <w:t>56</w:t>
      </w:r>
      <w:r>
        <w:rPr>
          <w:noProof/>
        </w:rPr>
        <w:fldChar w:fldCharType="end"/>
      </w:r>
    </w:p>
    <w:p w14:paraId="26F8B794" w14:textId="601CFAA4" w:rsidR="00230FEE" w:rsidRDefault="00230FEE" w:rsidP="00230FEE">
      <w:pPr>
        <w:pStyle w:val="TOC5"/>
        <w:ind w:left="0"/>
        <w:rPr>
          <w:rFonts w:eastAsiaTheme="minorEastAsia" w:cstheme="minorBidi"/>
          <w:noProof/>
          <w:sz w:val="22"/>
          <w:szCs w:val="22"/>
          <w:lang w:val="en-IN" w:eastAsia="en-IN"/>
        </w:rPr>
      </w:pPr>
      <w:r>
        <w:rPr>
          <w:noProof/>
        </w:rPr>
        <w:t>Table 3.30 Consumer Logout</w:t>
      </w:r>
      <w:r>
        <w:rPr>
          <w:noProof/>
        </w:rPr>
        <w:tab/>
      </w:r>
      <w:r>
        <w:rPr>
          <w:noProof/>
        </w:rPr>
        <w:fldChar w:fldCharType="begin"/>
      </w:r>
      <w:r>
        <w:rPr>
          <w:noProof/>
        </w:rPr>
        <w:instrText xml:space="preserve"> PAGEREF _Toc73284658 \h </w:instrText>
      </w:r>
      <w:r>
        <w:rPr>
          <w:noProof/>
        </w:rPr>
      </w:r>
      <w:r>
        <w:rPr>
          <w:noProof/>
        </w:rPr>
        <w:fldChar w:fldCharType="separate"/>
      </w:r>
      <w:r>
        <w:rPr>
          <w:noProof/>
        </w:rPr>
        <w:t>57</w:t>
      </w:r>
      <w:r>
        <w:rPr>
          <w:noProof/>
        </w:rPr>
        <w:fldChar w:fldCharType="end"/>
      </w:r>
    </w:p>
    <w:p w14:paraId="2EA75DBE" w14:textId="230B9481" w:rsidR="00230FEE" w:rsidRDefault="00230FEE" w:rsidP="00230FEE">
      <w:pPr>
        <w:pStyle w:val="TOC5"/>
        <w:ind w:left="0"/>
        <w:rPr>
          <w:rFonts w:eastAsiaTheme="minorEastAsia" w:cstheme="minorBidi"/>
          <w:noProof/>
          <w:sz w:val="22"/>
          <w:szCs w:val="22"/>
          <w:lang w:val="en-IN" w:eastAsia="en-IN"/>
        </w:rPr>
      </w:pPr>
      <w:r>
        <w:rPr>
          <w:noProof/>
        </w:rPr>
        <w:t>Table 3.31 Development Estimation</w:t>
      </w:r>
      <w:r>
        <w:rPr>
          <w:noProof/>
        </w:rPr>
        <w:tab/>
      </w:r>
      <w:r>
        <w:rPr>
          <w:noProof/>
        </w:rPr>
        <w:fldChar w:fldCharType="begin"/>
      </w:r>
      <w:r>
        <w:rPr>
          <w:noProof/>
        </w:rPr>
        <w:instrText xml:space="preserve"> PAGEREF _Toc73284659 \h </w:instrText>
      </w:r>
      <w:r>
        <w:rPr>
          <w:noProof/>
        </w:rPr>
      </w:r>
      <w:r>
        <w:rPr>
          <w:noProof/>
        </w:rPr>
        <w:fldChar w:fldCharType="separate"/>
      </w:r>
      <w:r>
        <w:rPr>
          <w:noProof/>
        </w:rPr>
        <w:t>57</w:t>
      </w:r>
      <w:r>
        <w:rPr>
          <w:noProof/>
        </w:rPr>
        <w:fldChar w:fldCharType="end"/>
      </w:r>
    </w:p>
    <w:p w14:paraId="65C4059B" w14:textId="661F8733" w:rsidR="00230FEE" w:rsidRDefault="00230FEE" w:rsidP="00230FEE">
      <w:pPr>
        <w:pStyle w:val="TOC5"/>
        <w:ind w:left="0"/>
        <w:rPr>
          <w:rFonts w:eastAsiaTheme="minorEastAsia" w:cstheme="minorBidi"/>
          <w:noProof/>
          <w:sz w:val="22"/>
          <w:szCs w:val="22"/>
          <w:lang w:val="en-IN" w:eastAsia="en-IN"/>
        </w:rPr>
      </w:pPr>
      <w:r>
        <w:rPr>
          <w:noProof/>
        </w:rPr>
        <w:t>Table 4.1 Requirement Estimation</w:t>
      </w:r>
      <w:r>
        <w:rPr>
          <w:noProof/>
        </w:rPr>
        <w:tab/>
      </w:r>
      <w:r>
        <w:rPr>
          <w:noProof/>
        </w:rPr>
        <w:fldChar w:fldCharType="begin"/>
      </w:r>
      <w:r>
        <w:rPr>
          <w:noProof/>
        </w:rPr>
        <w:instrText xml:space="preserve"> PAGEREF _Toc73284660 \h </w:instrText>
      </w:r>
      <w:r>
        <w:rPr>
          <w:noProof/>
        </w:rPr>
      </w:r>
      <w:r>
        <w:rPr>
          <w:noProof/>
        </w:rPr>
        <w:fldChar w:fldCharType="separate"/>
      </w:r>
      <w:r>
        <w:rPr>
          <w:noProof/>
        </w:rPr>
        <w:t>58</w:t>
      </w:r>
      <w:r>
        <w:rPr>
          <w:noProof/>
        </w:rPr>
        <w:fldChar w:fldCharType="end"/>
      </w:r>
    </w:p>
    <w:p w14:paraId="2C18055E" w14:textId="2D9C1BA2" w:rsidR="00230FEE" w:rsidRDefault="00230FEE" w:rsidP="00230FEE">
      <w:pPr>
        <w:pStyle w:val="TOC5"/>
        <w:ind w:left="0"/>
        <w:rPr>
          <w:rFonts w:eastAsiaTheme="minorEastAsia" w:cstheme="minorBidi"/>
          <w:noProof/>
          <w:sz w:val="22"/>
          <w:szCs w:val="22"/>
          <w:lang w:val="en-IN" w:eastAsia="en-IN"/>
        </w:rPr>
      </w:pPr>
      <w:r>
        <w:rPr>
          <w:noProof/>
        </w:rPr>
        <w:t>Table 4.2 Estimating Document Estimation</w:t>
      </w:r>
      <w:r>
        <w:rPr>
          <w:noProof/>
        </w:rPr>
        <w:tab/>
      </w:r>
      <w:r>
        <w:rPr>
          <w:noProof/>
        </w:rPr>
        <w:fldChar w:fldCharType="begin"/>
      </w:r>
      <w:r>
        <w:rPr>
          <w:noProof/>
        </w:rPr>
        <w:instrText xml:space="preserve"> PAGEREF _Toc73284661 \h </w:instrText>
      </w:r>
      <w:r>
        <w:rPr>
          <w:noProof/>
        </w:rPr>
      </w:r>
      <w:r>
        <w:rPr>
          <w:noProof/>
        </w:rPr>
        <w:fldChar w:fldCharType="separate"/>
      </w:r>
      <w:r>
        <w:rPr>
          <w:noProof/>
        </w:rPr>
        <w:t>59</w:t>
      </w:r>
      <w:r>
        <w:rPr>
          <w:noProof/>
        </w:rPr>
        <w:fldChar w:fldCharType="end"/>
      </w:r>
    </w:p>
    <w:p w14:paraId="3092BCDE" w14:textId="6E91D490" w:rsidR="00230FEE" w:rsidRDefault="00230FEE" w:rsidP="00230FEE">
      <w:pPr>
        <w:pStyle w:val="TOC5"/>
        <w:ind w:left="0"/>
        <w:rPr>
          <w:rFonts w:eastAsiaTheme="minorEastAsia" w:cstheme="minorBidi"/>
          <w:noProof/>
          <w:sz w:val="22"/>
          <w:szCs w:val="22"/>
          <w:lang w:val="en-IN" w:eastAsia="en-IN"/>
        </w:rPr>
      </w:pPr>
      <w:r>
        <w:rPr>
          <w:noProof/>
        </w:rPr>
        <w:t>Table 4.3 Design Estimation</w:t>
      </w:r>
      <w:r>
        <w:rPr>
          <w:noProof/>
        </w:rPr>
        <w:tab/>
      </w:r>
      <w:r>
        <w:rPr>
          <w:noProof/>
        </w:rPr>
        <w:fldChar w:fldCharType="begin"/>
      </w:r>
      <w:r>
        <w:rPr>
          <w:noProof/>
        </w:rPr>
        <w:instrText xml:space="preserve"> PAGEREF _Toc73284662 \h </w:instrText>
      </w:r>
      <w:r>
        <w:rPr>
          <w:noProof/>
        </w:rPr>
      </w:r>
      <w:r>
        <w:rPr>
          <w:noProof/>
        </w:rPr>
        <w:fldChar w:fldCharType="separate"/>
      </w:r>
      <w:r>
        <w:rPr>
          <w:noProof/>
        </w:rPr>
        <w:t>60</w:t>
      </w:r>
      <w:r>
        <w:rPr>
          <w:noProof/>
        </w:rPr>
        <w:fldChar w:fldCharType="end"/>
      </w:r>
    </w:p>
    <w:p w14:paraId="086462B3" w14:textId="393B6EE1" w:rsidR="00230FEE" w:rsidRDefault="00230FEE" w:rsidP="00230FEE">
      <w:pPr>
        <w:pStyle w:val="TOC5"/>
        <w:ind w:left="0"/>
        <w:rPr>
          <w:rFonts w:eastAsiaTheme="minorEastAsia" w:cstheme="minorBidi"/>
          <w:noProof/>
          <w:sz w:val="22"/>
          <w:szCs w:val="22"/>
          <w:lang w:val="en-IN" w:eastAsia="en-IN"/>
        </w:rPr>
      </w:pPr>
      <w:r>
        <w:rPr>
          <w:noProof/>
        </w:rPr>
        <w:t>Table 4.4 Planning Estimation</w:t>
      </w:r>
      <w:r>
        <w:rPr>
          <w:noProof/>
        </w:rPr>
        <w:tab/>
      </w:r>
      <w:r>
        <w:rPr>
          <w:noProof/>
        </w:rPr>
        <w:fldChar w:fldCharType="begin"/>
      </w:r>
      <w:r>
        <w:rPr>
          <w:noProof/>
        </w:rPr>
        <w:instrText xml:space="preserve"> PAGEREF _Toc73284663 \h </w:instrText>
      </w:r>
      <w:r>
        <w:rPr>
          <w:noProof/>
        </w:rPr>
      </w:r>
      <w:r>
        <w:rPr>
          <w:noProof/>
        </w:rPr>
        <w:fldChar w:fldCharType="separate"/>
      </w:r>
      <w:r>
        <w:rPr>
          <w:noProof/>
        </w:rPr>
        <w:t>61</w:t>
      </w:r>
      <w:r>
        <w:rPr>
          <w:noProof/>
        </w:rPr>
        <w:fldChar w:fldCharType="end"/>
      </w:r>
    </w:p>
    <w:p w14:paraId="0E2B1C89" w14:textId="6A34C79D" w:rsidR="00230FEE" w:rsidRDefault="00230FEE" w:rsidP="00230FEE">
      <w:pPr>
        <w:pStyle w:val="TOC5"/>
        <w:ind w:left="0"/>
        <w:rPr>
          <w:rFonts w:eastAsiaTheme="minorEastAsia" w:cstheme="minorBidi"/>
          <w:noProof/>
          <w:sz w:val="22"/>
          <w:szCs w:val="22"/>
          <w:lang w:val="en-IN" w:eastAsia="en-IN"/>
        </w:rPr>
      </w:pPr>
      <w:r>
        <w:rPr>
          <w:noProof/>
        </w:rPr>
        <w:t>Table 4.5 Study &amp; Setup Estimation</w:t>
      </w:r>
      <w:r>
        <w:rPr>
          <w:noProof/>
        </w:rPr>
        <w:tab/>
      </w:r>
      <w:r>
        <w:rPr>
          <w:noProof/>
        </w:rPr>
        <w:fldChar w:fldCharType="begin"/>
      </w:r>
      <w:r>
        <w:rPr>
          <w:noProof/>
        </w:rPr>
        <w:instrText xml:space="preserve"> PAGEREF _Toc73284664 \h </w:instrText>
      </w:r>
      <w:r>
        <w:rPr>
          <w:noProof/>
        </w:rPr>
      </w:r>
      <w:r>
        <w:rPr>
          <w:noProof/>
        </w:rPr>
        <w:fldChar w:fldCharType="separate"/>
      </w:r>
      <w:r>
        <w:rPr>
          <w:noProof/>
        </w:rPr>
        <w:t>62</w:t>
      </w:r>
      <w:r>
        <w:rPr>
          <w:noProof/>
        </w:rPr>
        <w:fldChar w:fldCharType="end"/>
      </w:r>
    </w:p>
    <w:p w14:paraId="26F26D64" w14:textId="1075AC74" w:rsidR="00230FEE" w:rsidRDefault="00230FEE" w:rsidP="00230FEE">
      <w:pPr>
        <w:pStyle w:val="TOC5"/>
        <w:ind w:left="0"/>
        <w:rPr>
          <w:rFonts w:eastAsiaTheme="minorEastAsia" w:cstheme="minorBidi"/>
          <w:noProof/>
          <w:sz w:val="22"/>
          <w:szCs w:val="22"/>
          <w:lang w:val="en-IN" w:eastAsia="en-IN"/>
        </w:rPr>
      </w:pPr>
      <w:r>
        <w:rPr>
          <w:noProof/>
        </w:rPr>
        <w:t>Table 4.6 Testing Estimation</w:t>
      </w:r>
      <w:r>
        <w:rPr>
          <w:noProof/>
        </w:rPr>
        <w:tab/>
      </w:r>
      <w:r>
        <w:rPr>
          <w:noProof/>
        </w:rPr>
        <w:fldChar w:fldCharType="begin"/>
      </w:r>
      <w:r>
        <w:rPr>
          <w:noProof/>
        </w:rPr>
        <w:instrText xml:space="preserve"> PAGEREF _Toc73284665 \h </w:instrText>
      </w:r>
      <w:r>
        <w:rPr>
          <w:noProof/>
        </w:rPr>
      </w:r>
      <w:r>
        <w:rPr>
          <w:noProof/>
        </w:rPr>
        <w:fldChar w:fldCharType="separate"/>
      </w:r>
      <w:r>
        <w:rPr>
          <w:noProof/>
        </w:rPr>
        <w:t>63</w:t>
      </w:r>
      <w:r>
        <w:rPr>
          <w:noProof/>
        </w:rPr>
        <w:fldChar w:fldCharType="end"/>
      </w:r>
    </w:p>
    <w:p w14:paraId="3D5B62F4" w14:textId="0F751255" w:rsidR="00230FEE" w:rsidRDefault="00230FEE" w:rsidP="00230FEE">
      <w:pPr>
        <w:pStyle w:val="TOC5"/>
        <w:ind w:left="0"/>
        <w:rPr>
          <w:rFonts w:eastAsiaTheme="minorEastAsia" w:cstheme="minorBidi"/>
          <w:noProof/>
          <w:sz w:val="22"/>
          <w:szCs w:val="22"/>
          <w:lang w:val="en-IN" w:eastAsia="en-IN"/>
        </w:rPr>
      </w:pPr>
      <w:r>
        <w:rPr>
          <w:noProof/>
        </w:rPr>
        <w:t>Table 4.7 Documentation Estimation</w:t>
      </w:r>
      <w:r>
        <w:rPr>
          <w:noProof/>
        </w:rPr>
        <w:tab/>
      </w:r>
      <w:r>
        <w:rPr>
          <w:noProof/>
        </w:rPr>
        <w:fldChar w:fldCharType="begin"/>
      </w:r>
      <w:r>
        <w:rPr>
          <w:noProof/>
        </w:rPr>
        <w:instrText xml:space="preserve"> PAGEREF _Toc73284666 \h </w:instrText>
      </w:r>
      <w:r>
        <w:rPr>
          <w:noProof/>
        </w:rPr>
      </w:r>
      <w:r>
        <w:rPr>
          <w:noProof/>
        </w:rPr>
        <w:fldChar w:fldCharType="separate"/>
      </w:r>
      <w:r>
        <w:rPr>
          <w:noProof/>
        </w:rPr>
        <w:t>64</w:t>
      </w:r>
      <w:r>
        <w:rPr>
          <w:noProof/>
        </w:rPr>
        <w:fldChar w:fldCharType="end"/>
      </w:r>
    </w:p>
    <w:p w14:paraId="75F00B5F" w14:textId="2E29543E" w:rsidR="00230FEE" w:rsidRDefault="00230FEE" w:rsidP="00230FEE">
      <w:pPr>
        <w:pStyle w:val="TOC5"/>
        <w:ind w:left="0"/>
        <w:rPr>
          <w:rFonts w:eastAsiaTheme="minorEastAsia" w:cstheme="minorBidi"/>
          <w:noProof/>
          <w:sz w:val="22"/>
          <w:szCs w:val="22"/>
          <w:lang w:val="en-IN" w:eastAsia="en-IN"/>
        </w:rPr>
      </w:pPr>
      <w:r>
        <w:rPr>
          <w:noProof/>
        </w:rPr>
        <w:t>Table 4.8 Comparison Report Of All SDLC Phase Estimation</w:t>
      </w:r>
      <w:r>
        <w:rPr>
          <w:noProof/>
        </w:rPr>
        <w:tab/>
      </w:r>
      <w:r>
        <w:rPr>
          <w:noProof/>
        </w:rPr>
        <w:fldChar w:fldCharType="begin"/>
      </w:r>
      <w:r>
        <w:rPr>
          <w:noProof/>
        </w:rPr>
        <w:instrText xml:space="preserve"> PAGEREF _Toc73284667 \h </w:instrText>
      </w:r>
      <w:r>
        <w:rPr>
          <w:noProof/>
        </w:rPr>
      </w:r>
      <w:r>
        <w:rPr>
          <w:noProof/>
        </w:rPr>
        <w:fldChar w:fldCharType="separate"/>
      </w:r>
      <w:r>
        <w:rPr>
          <w:noProof/>
        </w:rPr>
        <w:t>65</w:t>
      </w:r>
      <w:r>
        <w:rPr>
          <w:noProof/>
        </w:rPr>
        <w:fldChar w:fldCharType="end"/>
      </w:r>
    </w:p>
    <w:p w14:paraId="14F12876" w14:textId="5096145E" w:rsidR="00230FEE" w:rsidRDefault="00230FEE" w:rsidP="00230FEE">
      <w:pPr>
        <w:pStyle w:val="TOC5"/>
        <w:ind w:left="0"/>
        <w:rPr>
          <w:rFonts w:eastAsiaTheme="minorEastAsia" w:cstheme="minorBidi"/>
          <w:noProof/>
          <w:sz w:val="22"/>
          <w:szCs w:val="22"/>
          <w:lang w:val="en-IN" w:eastAsia="en-IN"/>
        </w:rPr>
      </w:pPr>
      <w:r>
        <w:rPr>
          <w:noProof/>
        </w:rPr>
        <w:t>Table 4.9 Total Estimation Report</w:t>
      </w:r>
      <w:r>
        <w:rPr>
          <w:noProof/>
        </w:rPr>
        <w:tab/>
      </w:r>
      <w:r>
        <w:rPr>
          <w:noProof/>
        </w:rPr>
        <w:fldChar w:fldCharType="begin"/>
      </w:r>
      <w:r>
        <w:rPr>
          <w:noProof/>
        </w:rPr>
        <w:instrText xml:space="preserve"> PAGEREF _Toc73284668 \h </w:instrText>
      </w:r>
      <w:r>
        <w:rPr>
          <w:noProof/>
        </w:rPr>
      </w:r>
      <w:r>
        <w:rPr>
          <w:noProof/>
        </w:rPr>
        <w:fldChar w:fldCharType="separate"/>
      </w:r>
      <w:r>
        <w:rPr>
          <w:noProof/>
        </w:rPr>
        <w:t>66</w:t>
      </w:r>
      <w:r>
        <w:rPr>
          <w:noProof/>
        </w:rPr>
        <w:fldChar w:fldCharType="end"/>
      </w:r>
    </w:p>
    <w:p w14:paraId="02A9EE8B" w14:textId="684BC24F" w:rsidR="00230FEE" w:rsidRDefault="00230FEE" w:rsidP="00230FEE">
      <w:pPr>
        <w:pStyle w:val="TOC5"/>
        <w:ind w:left="0"/>
        <w:rPr>
          <w:rFonts w:eastAsiaTheme="minorEastAsia" w:cstheme="minorBidi"/>
          <w:noProof/>
          <w:sz w:val="22"/>
          <w:szCs w:val="22"/>
          <w:lang w:val="en-IN" w:eastAsia="en-IN"/>
        </w:rPr>
      </w:pPr>
      <w:r>
        <w:rPr>
          <w:noProof/>
        </w:rPr>
        <w:t>Table 4.10 Summary Of Estimation</w:t>
      </w:r>
      <w:r>
        <w:rPr>
          <w:noProof/>
        </w:rPr>
        <w:tab/>
      </w:r>
      <w:r>
        <w:rPr>
          <w:noProof/>
        </w:rPr>
        <w:fldChar w:fldCharType="begin"/>
      </w:r>
      <w:r>
        <w:rPr>
          <w:noProof/>
        </w:rPr>
        <w:instrText xml:space="preserve"> PAGEREF _Toc73284669 \h </w:instrText>
      </w:r>
      <w:r>
        <w:rPr>
          <w:noProof/>
        </w:rPr>
      </w:r>
      <w:r>
        <w:rPr>
          <w:noProof/>
        </w:rPr>
        <w:fldChar w:fldCharType="separate"/>
      </w:r>
      <w:r>
        <w:rPr>
          <w:noProof/>
        </w:rPr>
        <w:t>66</w:t>
      </w:r>
      <w:r>
        <w:rPr>
          <w:noProof/>
        </w:rPr>
        <w:fldChar w:fldCharType="end"/>
      </w:r>
    </w:p>
    <w:p w14:paraId="4C30FC66" w14:textId="34AB4E2D" w:rsidR="00230FEE" w:rsidRDefault="00230FEE" w:rsidP="00230FEE">
      <w:pPr>
        <w:pStyle w:val="TOC5"/>
        <w:ind w:left="0"/>
        <w:rPr>
          <w:rFonts w:eastAsiaTheme="minorEastAsia" w:cstheme="minorBidi"/>
          <w:noProof/>
          <w:sz w:val="22"/>
          <w:szCs w:val="22"/>
          <w:lang w:val="en-IN" w:eastAsia="en-IN"/>
        </w:rPr>
      </w:pPr>
      <w:r>
        <w:rPr>
          <w:noProof/>
        </w:rPr>
        <w:t>Table 5.1 Technology Stack</w:t>
      </w:r>
      <w:r>
        <w:rPr>
          <w:noProof/>
        </w:rPr>
        <w:tab/>
      </w:r>
      <w:r>
        <w:rPr>
          <w:noProof/>
        </w:rPr>
        <w:fldChar w:fldCharType="begin"/>
      </w:r>
      <w:r>
        <w:rPr>
          <w:noProof/>
        </w:rPr>
        <w:instrText xml:space="preserve"> PAGEREF _Toc73284670 \h </w:instrText>
      </w:r>
      <w:r>
        <w:rPr>
          <w:noProof/>
        </w:rPr>
      </w:r>
      <w:r>
        <w:rPr>
          <w:noProof/>
        </w:rPr>
        <w:fldChar w:fldCharType="separate"/>
      </w:r>
      <w:r>
        <w:rPr>
          <w:noProof/>
        </w:rPr>
        <w:t>70</w:t>
      </w:r>
      <w:r>
        <w:rPr>
          <w:noProof/>
        </w:rPr>
        <w:fldChar w:fldCharType="end"/>
      </w:r>
    </w:p>
    <w:p w14:paraId="0E4FADDA" w14:textId="7520E830" w:rsidR="00230FEE" w:rsidRDefault="00230FEE" w:rsidP="00230FEE">
      <w:pPr>
        <w:pStyle w:val="TOC5"/>
        <w:ind w:left="0"/>
        <w:rPr>
          <w:rFonts w:eastAsiaTheme="minorEastAsia" w:cstheme="minorBidi"/>
          <w:noProof/>
          <w:sz w:val="22"/>
          <w:szCs w:val="22"/>
          <w:lang w:val="en-IN" w:eastAsia="en-IN"/>
        </w:rPr>
      </w:pPr>
      <w:r>
        <w:rPr>
          <w:noProof/>
        </w:rPr>
        <w:t>Table 5.2 Technology, Libraries &amp; Versions</w:t>
      </w:r>
      <w:r>
        <w:rPr>
          <w:noProof/>
        </w:rPr>
        <w:tab/>
      </w:r>
      <w:r>
        <w:rPr>
          <w:noProof/>
        </w:rPr>
        <w:fldChar w:fldCharType="begin"/>
      </w:r>
      <w:r>
        <w:rPr>
          <w:noProof/>
        </w:rPr>
        <w:instrText xml:space="preserve"> PAGEREF _Toc73284671 \h </w:instrText>
      </w:r>
      <w:r>
        <w:rPr>
          <w:noProof/>
        </w:rPr>
      </w:r>
      <w:r>
        <w:rPr>
          <w:noProof/>
        </w:rPr>
        <w:fldChar w:fldCharType="separate"/>
      </w:r>
      <w:r>
        <w:rPr>
          <w:noProof/>
        </w:rPr>
        <w:t>71</w:t>
      </w:r>
      <w:r>
        <w:rPr>
          <w:noProof/>
        </w:rPr>
        <w:fldChar w:fldCharType="end"/>
      </w:r>
    </w:p>
    <w:p w14:paraId="21CD31AE" w14:textId="28BFC3AB" w:rsidR="00230FEE" w:rsidRDefault="00230FEE" w:rsidP="00230FEE">
      <w:pPr>
        <w:pStyle w:val="TOC5"/>
        <w:ind w:left="0"/>
        <w:rPr>
          <w:rFonts w:eastAsiaTheme="minorEastAsia" w:cstheme="minorBidi"/>
          <w:noProof/>
          <w:sz w:val="22"/>
          <w:szCs w:val="22"/>
          <w:lang w:val="en-IN" w:eastAsia="en-IN"/>
        </w:rPr>
      </w:pPr>
      <w:r>
        <w:rPr>
          <w:noProof/>
        </w:rPr>
        <w:t>Table 6.1 Database Tables - vendor</w:t>
      </w:r>
      <w:r>
        <w:rPr>
          <w:noProof/>
        </w:rPr>
        <w:tab/>
      </w:r>
      <w:r>
        <w:rPr>
          <w:noProof/>
        </w:rPr>
        <w:fldChar w:fldCharType="begin"/>
      </w:r>
      <w:r>
        <w:rPr>
          <w:noProof/>
        </w:rPr>
        <w:instrText xml:space="preserve"> PAGEREF _Toc73284672 \h </w:instrText>
      </w:r>
      <w:r>
        <w:rPr>
          <w:noProof/>
        </w:rPr>
      </w:r>
      <w:r>
        <w:rPr>
          <w:noProof/>
        </w:rPr>
        <w:fldChar w:fldCharType="separate"/>
      </w:r>
      <w:r>
        <w:rPr>
          <w:noProof/>
        </w:rPr>
        <w:t>76</w:t>
      </w:r>
      <w:r>
        <w:rPr>
          <w:noProof/>
        </w:rPr>
        <w:fldChar w:fldCharType="end"/>
      </w:r>
    </w:p>
    <w:p w14:paraId="57F79D80" w14:textId="3AB4A4C5" w:rsidR="00230FEE" w:rsidRDefault="00230FEE" w:rsidP="00230FEE">
      <w:pPr>
        <w:pStyle w:val="TOC5"/>
        <w:ind w:left="0"/>
        <w:rPr>
          <w:rFonts w:eastAsiaTheme="minorEastAsia" w:cstheme="minorBidi"/>
          <w:noProof/>
          <w:sz w:val="22"/>
          <w:szCs w:val="22"/>
          <w:lang w:val="en-IN" w:eastAsia="en-IN"/>
        </w:rPr>
      </w:pPr>
      <w:r>
        <w:rPr>
          <w:noProof/>
        </w:rPr>
        <w:t>Table 6.2 consumer</w:t>
      </w:r>
      <w:r>
        <w:rPr>
          <w:noProof/>
        </w:rPr>
        <w:tab/>
      </w:r>
      <w:r>
        <w:rPr>
          <w:noProof/>
        </w:rPr>
        <w:fldChar w:fldCharType="begin"/>
      </w:r>
      <w:r>
        <w:rPr>
          <w:noProof/>
        </w:rPr>
        <w:instrText xml:space="preserve"> PAGEREF _Toc73284673 \h </w:instrText>
      </w:r>
      <w:r>
        <w:rPr>
          <w:noProof/>
        </w:rPr>
      </w:r>
      <w:r>
        <w:rPr>
          <w:noProof/>
        </w:rPr>
        <w:fldChar w:fldCharType="separate"/>
      </w:r>
      <w:r>
        <w:rPr>
          <w:noProof/>
        </w:rPr>
        <w:t>76</w:t>
      </w:r>
      <w:r>
        <w:rPr>
          <w:noProof/>
        </w:rPr>
        <w:fldChar w:fldCharType="end"/>
      </w:r>
    </w:p>
    <w:p w14:paraId="516227AB" w14:textId="14F4A83C" w:rsidR="00230FEE" w:rsidRDefault="00230FEE" w:rsidP="00230FEE">
      <w:pPr>
        <w:pStyle w:val="TOC5"/>
        <w:ind w:left="0"/>
        <w:rPr>
          <w:rFonts w:eastAsiaTheme="minorEastAsia" w:cstheme="minorBidi"/>
          <w:noProof/>
          <w:sz w:val="22"/>
          <w:szCs w:val="22"/>
          <w:lang w:val="en-IN" w:eastAsia="en-IN"/>
        </w:rPr>
      </w:pPr>
      <w:r>
        <w:rPr>
          <w:noProof/>
        </w:rPr>
        <w:t>Table 6.3 vendor_consumer</w:t>
      </w:r>
      <w:r>
        <w:rPr>
          <w:noProof/>
        </w:rPr>
        <w:tab/>
      </w:r>
      <w:r>
        <w:rPr>
          <w:noProof/>
        </w:rPr>
        <w:fldChar w:fldCharType="begin"/>
      </w:r>
      <w:r>
        <w:rPr>
          <w:noProof/>
        </w:rPr>
        <w:instrText xml:space="preserve"> PAGEREF _Toc73284674 \h </w:instrText>
      </w:r>
      <w:r>
        <w:rPr>
          <w:noProof/>
        </w:rPr>
      </w:r>
      <w:r>
        <w:rPr>
          <w:noProof/>
        </w:rPr>
        <w:fldChar w:fldCharType="separate"/>
      </w:r>
      <w:r>
        <w:rPr>
          <w:noProof/>
        </w:rPr>
        <w:t>77</w:t>
      </w:r>
      <w:r>
        <w:rPr>
          <w:noProof/>
        </w:rPr>
        <w:fldChar w:fldCharType="end"/>
      </w:r>
    </w:p>
    <w:p w14:paraId="3D98A1BD" w14:textId="6E0D6F4E" w:rsidR="00230FEE" w:rsidRDefault="00230FEE" w:rsidP="00230FEE">
      <w:pPr>
        <w:pStyle w:val="TOC5"/>
        <w:ind w:left="0"/>
        <w:rPr>
          <w:rFonts w:eastAsiaTheme="minorEastAsia" w:cstheme="minorBidi"/>
          <w:noProof/>
          <w:sz w:val="22"/>
          <w:szCs w:val="22"/>
          <w:lang w:val="en-IN" w:eastAsia="en-IN"/>
        </w:rPr>
      </w:pPr>
      <w:r>
        <w:rPr>
          <w:noProof/>
        </w:rPr>
        <w:lastRenderedPageBreak/>
        <w:t>Table 6.4 product</w:t>
      </w:r>
      <w:r>
        <w:rPr>
          <w:noProof/>
        </w:rPr>
        <w:tab/>
      </w:r>
      <w:r>
        <w:rPr>
          <w:noProof/>
        </w:rPr>
        <w:fldChar w:fldCharType="begin"/>
      </w:r>
      <w:r>
        <w:rPr>
          <w:noProof/>
        </w:rPr>
        <w:instrText xml:space="preserve"> PAGEREF _Toc73284675 \h </w:instrText>
      </w:r>
      <w:r>
        <w:rPr>
          <w:noProof/>
        </w:rPr>
      </w:r>
      <w:r>
        <w:rPr>
          <w:noProof/>
        </w:rPr>
        <w:fldChar w:fldCharType="separate"/>
      </w:r>
      <w:r>
        <w:rPr>
          <w:noProof/>
        </w:rPr>
        <w:t>78</w:t>
      </w:r>
      <w:r>
        <w:rPr>
          <w:noProof/>
        </w:rPr>
        <w:fldChar w:fldCharType="end"/>
      </w:r>
    </w:p>
    <w:p w14:paraId="2381A89A" w14:textId="6757BF43" w:rsidR="00230FEE" w:rsidRDefault="00230FEE" w:rsidP="00230FEE">
      <w:pPr>
        <w:pStyle w:val="TOC5"/>
        <w:ind w:left="0"/>
        <w:rPr>
          <w:rFonts w:eastAsiaTheme="minorEastAsia" w:cstheme="minorBidi"/>
          <w:noProof/>
          <w:sz w:val="22"/>
          <w:szCs w:val="22"/>
          <w:lang w:val="en-IN" w:eastAsia="en-IN"/>
        </w:rPr>
      </w:pPr>
      <w:r>
        <w:rPr>
          <w:noProof/>
        </w:rPr>
        <w:t>Table 6.5 consumer_product_vendor</w:t>
      </w:r>
      <w:r>
        <w:rPr>
          <w:noProof/>
        </w:rPr>
        <w:tab/>
      </w:r>
      <w:r>
        <w:rPr>
          <w:noProof/>
        </w:rPr>
        <w:fldChar w:fldCharType="begin"/>
      </w:r>
      <w:r>
        <w:rPr>
          <w:noProof/>
        </w:rPr>
        <w:instrText xml:space="preserve"> PAGEREF _Toc73284676 \h </w:instrText>
      </w:r>
      <w:r>
        <w:rPr>
          <w:noProof/>
        </w:rPr>
      </w:r>
      <w:r>
        <w:rPr>
          <w:noProof/>
        </w:rPr>
        <w:fldChar w:fldCharType="separate"/>
      </w:r>
      <w:r>
        <w:rPr>
          <w:noProof/>
        </w:rPr>
        <w:t>78</w:t>
      </w:r>
      <w:r>
        <w:rPr>
          <w:noProof/>
        </w:rPr>
        <w:fldChar w:fldCharType="end"/>
      </w:r>
    </w:p>
    <w:p w14:paraId="402DE6B9" w14:textId="27977F7B" w:rsidR="00230FEE" w:rsidRDefault="00230FEE" w:rsidP="00230FEE">
      <w:pPr>
        <w:pStyle w:val="TOC5"/>
        <w:ind w:left="0"/>
        <w:rPr>
          <w:rFonts w:eastAsiaTheme="minorEastAsia" w:cstheme="minorBidi"/>
          <w:noProof/>
          <w:sz w:val="22"/>
          <w:szCs w:val="22"/>
          <w:lang w:val="en-IN" w:eastAsia="en-IN"/>
        </w:rPr>
      </w:pPr>
      <w:r>
        <w:rPr>
          <w:noProof/>
        </w:rPr>
        <w:t>Table 6.6 payment_history</w:t>
      </w:r>
      <w:r>
        <w:rPr>
          <w:noProof/>
        </w:rPr>
        <w:tab/>
      </w:r>
      <w:r>
        <w:rPr>
          <w:noProof/>
        </w:rPr>
        <w:fldChar w:fldCharType="begin"/>
      </w:r>
      <w:r>
        <w:rPr>
          <w:noProof/>
        </w:rPr>
        <w:instrText xml:space="preserve"> PAGEREF _Toc73284677 \h </w:instrText>
      </w:r>
      <w:r>
        <w:rPr>
          <w:noProof/>
        </w:rPr>
      </w:r>
      <w:r>
        <w:rPr>
          <w:noProof/>
        </w:rPr>
        <w:fldChar w:fldCharType="separate"/>
      </w:r>
      <w:r>
        <w:rPr>
          <w:noProof/>
        </w:rPr>
        <w:t>79</w:t>
      </w:r>
      <w:r>
        <w:rPr>
          <w:noProof/>
        </w:rPr>
        <w:fldChar w:fldCharType="end"/>
      </w:r>
    </w:p>
    <w:p w14:paraId="3BF92BB0" w14:textId="4CB16171" w:rsidR="00230FEE" w:rsidRDefault="00230FEE" w:rsidP="00230FEE">
      <w:pPr>
        <w:pStyle w:val="TOC5"/>
        <w:ind w:left="0"/>
        <w:rPr>
          <w:rFonts w:eastAsiaTheme="minorEastAsia" w:cstheme="minorBidi"/>
          <w:noProof/>
          <w:sz w:val="22"/>
          <w:szCs w:val="22"/>
          <w:lang w:val="en-IN" w:eastAsia="en-IN"/>
        </w:rPr>
      </w:pPr>
      <w:r>
        <w:rPr>
          <w:noProof/>
        </w:rPr>
        <w:t>Table 6.7 transaction_history</w:t>
      </w:r>
      <w:r>
        <w:rPr>
          <w:noProof/>
        </w:rPr>
        <w:tab/>
      </w:r>
      <w:r>
        <w:rPr>
          <w:noProof/>
        </w:rPr>
        <w:fldChar w:fldCharType="begin"/>
      </w:r>
      <w:r>
        <w:rPr>
          <w:noProof/>
        </w:rPr>
        <w:instrText xml:space="preserve"> PAGEREF _Toc73284678 \h </w:instrText>
      </w:r>
      <w:r>
        <w:rPr>
          <w:noProof/>
        </w:rPr>
      </w:r>
      <w:r>
        <w:rPr>
          <w:noProof/>
        </w:rPr>
        <w:fldChar w:fldCharType="separate"/>
      </w:r>
      <w:r>
        <w:rPr>
          <w:noProof/>
        </w:rPr>
        <w:t>80</w:t>
      </w:r>
      <w:r>
        <w:rPr>
          <w:noProof/>
        </w:rPr>
        <w:fldChar w:fldCharType="end"/>
      </w:r>
    </w:p>
    <w:p w14:paraId="610DC8AA" w14:textId="2D285F28" w:rsidR="00230FEE" w:rsidRDefault="00230FEE" w:rsidP="00230FEE">
      <w:pPr>
        <w:pStyle w:val="TOC5"/>
        <w:ind w:left="0"/>
        <w:rPr>
          <w:rFonts w:eastAsiaTheme="minorEastAsia" w:cstheme="minorBidi"/>
          <w:noProof/>
          <w:sz w:val="22"/>
          <w:szCs w:val="22"/>
          <w:lang w:val="en-IN" w:eastAsia="en-IN"/>
        </w:rPr>
      </w:pPr>
      <w:r>
        <w:rPr>
          <w:noProof/>
        </w:rPr>
        <w:t>Table 7.1 UI Testing – Launching Page</w:t>
      </w:r>
      <w:r>
        <w:rPr>
          <w:noProof/>
        </w:rPr>
        <w:tab/>
      </w:r>
      <w:r>
        <w:rPr>
          <w:noProof/>
        </w:rPr>
        <w:fldChar w:fldCharType="begin"/>
      </w:r>
      <w:r>
        <w:rPr>
          <w:noProof/>
        </w:rPr>
        <w:instrText xml:space="preserve"> PAGEREF _Toc73284679 \h </w:instrText>
      </w:r>
      <w:r>
        <w:rPr>
          <w:noProof/>
        </w:rPr>
      </w:r>
      <w:r>
        <w:rPr>
          <w:noProof/>
        </w:rPr>
        <w:fldChar w:fldCharType="separate"/>
      </w:r>
      <w:r>
        <w:rPr>
          <w:noProof/>
        </w:rPr>
        <w:t>148</w:t>
      </w:r>
      <w:r>
        <w:rPr>
          <w:noProof/>
        </w:rPr>
        <w:fldChar w:fldCharType="end"/>
      </w:r>
    </w:p>
    <w:p w14:paraId="68D817C5" w14:textId="1C897B84" w:rsidR="00230FEE" w:rsidRDefault="00230FEE" w:rsidP="00230FEE">
      <w:pPr>
        <w:pStyle w:val="TOC5"/>
        <w:ind w:left="0"/>
        <w:rPr>
          <w:rFonts w:eastAsiaTheme="minorEastAsia" w:cstheme="minorBidi"/>
          <w:noProof/>
          <w:sz w:val="22"/>
          <w:szCs w:val="22"/>
          <w:lang w:val="en-IN" w:eastAsia="en-IN"/>
        </w:rPr>
      </w:pPr>
      <w:r>
        <w:rPr>
          <w:noProof/>
        </w:rPr>
        <w:t>Table 7.2 Vendor Registration</w:t>
      </w:r>
      <w:r>
        <w:rPr>
          <w:noProof/>
        </w:rPr>
        <w:tab/>
      </w:r>
      <w:r>
        <w:rPr>
          <w:noProof/>
        </w:rPr>
        <w:fldChar w:fldCharType="begin"/>
      </w:r>
      <w:r>
        <w:rPr>
          <w:noProof/>
        </w:rPr>
        <w:instrText xml:space="preserve"> PAGEREF _Toc73284680 \h </w:instrText>
      </w:r>
      <w:r>
        <w:rPr>
          <w:noProof/>
        </w:rPr>
      </w:r>
      <w:r>
        <w:rPr>
          <w:noProof/>
        </w:rPr>
        <w:fldChar w:fldCharType="separate"/>
      </w:r>
      <w:r>
        <w:rPr>
          <w:noProof/>
        </w:rPr>
        <w:t>149</w:t>
      </w:r>
      <w:r>
        <w:rPr>
          <w:noProof/>
        </w:rPr>
        <w:fldChar w:fldCharType="end"/>
      </w:r>
    </w:p>
    <w:p w14:paraId="4514BDA1" w14:textId="0279A5CA" w:rsidR="00230FEE" w:rsidRDefault="00230FEE" w:rsidP="00230FEE">
      <w:pPr>
        <w:pStyle w:val="TOC5"/>
        <w:ind w:left="0"/>
        <w:rPr>
          <w:rFonts w:eastAsiaTheme="minorEastAsia" w:cstheme="minorBidi"/>
          <w:noProof/>
          <w:sz w:val="22"/>
          <w:szCs w:val="22"/>
          <w:lang w:val="en-IN" w:eastAsia="en-IN"/>
        </w:rPr>
      </w:pPr>
      <w:r>
        <w:rPr>
          <w:noProof/>
        </w:rPr>
        <w:t>Table 7.3 Vendor Login</w:t>
      </w:r>
      <w:r>
        <w:rPr>
          <w:noProof/>
        </w:rPr>
        <w:tab/>
      </w:r>
      <w:r>
        <w:rPr>
          <w:noProof/>
        </w:rPr>
        <w:fldChar w:fldCharType="begin"/>
      </w:r>
      <w:r>
        <w:rPr>
          <w:noProof/>
        </w:rPr>
        <w:instrText xml:space="preserve"> PAGEREF _Toc73284681 \h </w:instrText>
      </w:r>
      <w:r>
        <w:rPr>
          <w:noProof/>
        </w:rPr>
      </w:r>
      <w:r>
        <w:rPr>
          <w:noProof/>
        </w:rPr>
        <w:fldChar w:fldCharType="separate"/>
      </w:r>
      <w:r>
        <w:rPr>
          <w:noProof/>
        </w:rPr>
        <w:t>151</w:t>
      </w:r>
      <w:r>
        <w:rPr>
          <w:noProof/>
        </w:rPr>
        <w:fldChar w:fldCharType="end"/>
      </w:r>
    </w:p>
    <w:p w14:paraId="47BB93E4" w14:textId="04B67F1C" w:rsidR="00230FEE" w:rsidRDefault="00230FEE" w:rsidP="00230FEE">
      <w:pPr>
        <w:pStyle w:val="TOC5"/>
        <w:ind w:left="0"/>
        <w:rPr>
          <w:rFonts w:eastAsiaTheme="minorEastAsia" w:cstheme="minorBidi"/>
          <w:noProof/>
          <w:sz w:val="22"/>
          <w:szCs w:val="22"/>
          <w:lang w:val="en-IN" w:eastAsia="en-IN"/>
        </w:rPr>
      </w:pPr>
      <w:r>
        <w:rPr>
          <w:noProof/>
        </w:rPr>
        <w:t>Table 7.4 Vendor Dashboard</w:t>
      </w:r>
      <w:r>
        <w:rPr>
          <w:noProof/>
        </w:rPr>
        <w:tab/>
      </w:r>
      <w:r>
        <w:rPr>
          <w:noProof/>
        </w:rPr>
        <w:fldChar w:fldCharType="begin"/>
      </w:r>
      <w:r>
        <w:rPr>
          <w:noProof/>
        </w:rPr>
        <w:instrText xml:space="preserve"> PAGEREF _Toc73284682 \h </w:instrText>
      </w:r>
      <w:r>
        <w:rPr>
          <w:noProof/>
        </w:rPr>
      </w:r>
      <w:r>
        <w:rPr>
          <w:noProof/>
        </w:rPr>
        <w:fldChar w:fldCharType="separate"/>
      </w:r>
      <w:r>
        <w:rPr>
          <w:noProof/>
        </w:rPr>
        <w:t>153</w:t>
      </w:r>
      <w:r>
        <w:rPr>
          <w:noProof/>
        </w:rPr>
        <w:fldChar w:fldCharType="end"/>
      </w:r>
    </w:p>
    <w:p w14:paraId="022579D5" w14:textId="15F962E6" w:rsidR="00230FEE" w:rsidRDefault="00230FEE" w:rsidP="00230FEE">
      <w:pPr>
        <w:pStyle w:val="TOC5"/>
        <w:ind w:left="0"/>
        <w:rPr>
          <w:rFonts w:eastAsiaTheme="minorEastAsia" w:cstheme="minorBidi"/>
          <w:noProof/>
          <w:sz w:val="22"/>
          <w:szCs w:val="22"/>
          <w:lang w:val="en-IN" w:eastAsia="en-IN"/>
        </w:rPr>
      </w:pPr>
      <w:r>
        <w:rPr>
          <w:noProof/>
        </w:rPr>
        <w:t>Table 7.5 Vendor Dashboard – Search Bar</w:t>
      </w:r>
      <w:r>
        <w:rPr>
          <w:noProof/>
        </w:rPr>
        <w:tab/>
      </w:r>
      <w:r>
        <w:rPr>
          <w:noProof/>
        </w:rPr>
        <w:fldChar w:fldCharType="begin"/>
      </w:r>
      <w:r>
        <w:rPr>
          <w:noProof/>
        </w:rPr>
        <w:instrText xml:space="preserve"> PAGEREF _Toc73284683 \h </w:instrText>
      </w:r>
      <w:r>
        <w:rPr>
          <w:noProof/>
        </w:rPr>
      </w:r>
      <w:r>
        <w:rPr>
          <w:noProof/>
        </w:rPr>
        <w:fldChar w:fldCharType="separate"/>
      </w:r>
      <w:r>
        <w:rPr>
          <w:noProof/>
        </w:rPr>
        <w:t>155</w:t>
      </w:r>
      <w:r>
        <w:rPr>
          <w:noProof/>
        </w:rPr>
        <w:fldChar w:fldCharType="end"/>
      </w:r>
    </w:p>
    <w:p w14:paraId="72BF9859" w14:textId="14B7478D" w:rsidR="00230FEE" w:rsidRDefault="00230FEE" w:rsidP="00230FEE">
      <w:pPr>
        <w:pStyle w:val="TOC5"/>
        <w:ind w:left="0"/>
        <w:rPr>
          <w:rFonts w:eastAsiaTheme="minorEastAsia" w:cstheme="minorBidi"/>
          <w:noProof/>
          <w:sz w:val="22"/>
          <w:szCs w:val="22"/>
          <w:lang w:val="en-IN" w:eastAsia="en-IN"/>
        </w:rPr>
      </w:pPr>
      <w:r>
        <w:rPr>
          <w:noProof/>
        </w:rPr>
        <w:t>Table 7.6 Add New Consumer</w:t>
      </w:r>
      <w:r>
        <w:rPr>
          <w:noProof/>
        </w:rPr>
        <w:tab/>
      </w:r>
      <w:r>
        <w:rPr>
          <w:noProof/>
        </w:rPr>
        <w:fldChar w:fldCharType="begin"/>
      </w:r>
      <w:r>
        <w:rPr>
          <w:noProof/>
        </w:rPr>
        <w:instrText xml:space="preserve"> PAGEREF _Toc73284684 \h </w:instrText>
      </w:r>
      <w:r>
        <w:rPr>
          <w:noProof/>
        </w:rPr>
      </w:r>
      <w:r>
        <w:rPr>
          <w:noProof/>
        </w:rPr>
        <w:fldChar w:fldCharType="separate"/>
      </w:r>
      <w:r>
        <w:rPr>
          <w:noProof/>
        </w:rPr>
        <w:t>156</w:t>
      </w:r>
      <w:r>
        <w:rPr>
          <w:noProof/>
        </w:rPr>
        <w:fldChar w:fldCharType="end"/>
      </w:r>
    </w:p>
    <w:p w14:paraId="3B448279" w14:textId="6D576B1D" w:rsidR="00230FEE" w:rsidRDefault="00230FEE" w:rsidP="00230FEE">
      <w:pPr>
        <w:pStyle w:val="TOC5"/>
        <w:ind w:left="0"/>
        <w:rPr>
          <w:rFonts w:eastAsiaTheme="minorEastAsia" w:cstheme="minorBidi"/>
          <w:noProof/>
          <w:sz w:val="22"/>
          <w:szCs w:val="22"/>
          <w:lang w:val="en-IN" w:eastAsia="en-IN"/>
        </w:rPr>
      </w:pPr>
      <w:r>
        <w:rPr>
          <w:noProof/>
        </w:rPr>
        <w:t>Table 7.7 Vendor – Navigation Tab</w:t>
      </w:r>
      <w:r>
        <w:rPr>
          <w:noProof/>
        </w:rPr>
        <w:tab/>
      </w:r>
      <w:r>
        <w:rPr>
          <w:noProof/>
        </w:rPr>
        <w:fldChar w:fldCharType="begin"/>
      </w:r>
      <w:r>
        <w:rPr>
          <w:noProof/>
        </w:rPr>
        <w:instrText xml:space="preserve"> PAGEREF _Toc73284685 \h </w:instrText>
      </w:r>
      <w:r>
        <w:rPr>
          <w:noProof/>
        </w:rPr>
      </w:r>
      <w:r>
        <w:rPr>
          <w:noProof/>
        </w:rPr>
        <w:fldChar w:fldCharType="separate"/>
      </w:r>
      <w:r>
        <w:rPr>
          <w:noProof/>
        </w:rPr>
        <w:t>158</w:t>
      </w:r>
      <w:r>
        <w:rPr>
          <w:noProof/>
        </w:rPr>
        <w:fldChar w:fldCharType="end"/>
      </w:r>
    </w:p>
    <w:p w14:paraId="4E4E3B57" w14:textId="0FC006A9" w:rsidR="00230FEE" w:rsidRDefault="00230FEE" w:rsidP="00230FEE">
      <w:pPr>
        <w:pStyle w:val="TOC5"/>
        <w:ind w:left="0"/>
        <w:rPr>
          <w:rFonts w:eastAsiaTheme="minorEastAsia" w:cstheme="minorBidi"/>
          <w:noProof/>
          <w:sz w:val="22"/>
          <w:szCs w:val="22"/>
          <w:lang w:val="en-IN" w:eastAsia="en-IN"/>
        </w:rPr>
      </w:pPr>
      <w:r>
        <w:rPr>
          <w:noProof/>
        </w:rPr>
        <w:t>Table 7.8 Edit Account</w:t>
      </w:r>
      <w:r>
        <w:rPr>
          <w:noProof/>
        </w:rPr>
        <w:tab/>
      </w:r>
      <w:r>
        <w:rPr>
          <w:noProof/>
        </w:rPr>
        <w:fldChar w:fldCharType="begin"/>
      </w:r>
      <w:r>
        <w:rPr>
          <w:noProof/>
        </w:rPr>
        <w:instrText xml:space="preserve"> PAGEREF _Toc73284686 \h </w:instrText>
      </w:r>
      <w:r>
        <w:rPr>
          <w:noProof/>
        </w:rPr>
      </w:r>
      <w:r>
        <w:rPr>
          <w:noProof/>
        </w:rPr>
        <w:fldChar w:fldCharType="separate"/>
      </w:r>
      <w:r>
        <w:rPr>
          <w:noProof/>
        </w:rPr>
        <w:t>160</w:t>
      </w:r>
      <w:r>
        <w:rPr>
          <w:noProof/>
        </w:rPr>
        <w:fldChar w:fldCharType="end"/>
      </w:r>
    </w:p>
    <w:p w14:paraId="2A475B36" w14:textId="7E2340E0" w:rsidR="00230FEE" w:rsidRDefault="00230FEE" w:rsidP="00230FEE">
      <w:pPr>
        <w:pStyle w:val="TOC5"/>
        <w:ind w:left="0"/>
        <w:rPr>
          <w:rFonts w:eastAsiaTheme="minorEastAsia" w:cstheme="minorBidi"/>
          <w:noProof/>
          <w:sz w:val="22"/>
          <w:szCs w:val="22"/>
          <w:lang w:val="en-IN" w:eastAsia="en-IN"/>
        </w:rPr>
      </w:pPr>
      <w:r>
        <w:rPr>
          <w:noProof/>
        </w:rPr>
        <w:t>Table 7.9 Delete Account</w:t>
      </w:r>
      <w:r>
        <w:rPr>
          <w:noProof/>
        </w:rPr>
        <w:tab/>
      </w:r>
      <w:r>
        <w:rPr>
          <w:noProof/>
        </w:rPr>
        <w:fldChar w:fldCharType="begin"/>
      </w:r>
      <w:r>
        <w:rPr>
          <w:noProof/>
        </w:rPr>
        <w:instrText xml:space="preserve"> PAGEREF _Toc73284687 \h </w:instrText>
      </w:r>
      <w:r>
        <w:rPr>
          <w:noProof/>
        </w:rPr>
      </w:r>
      <w:r>
        <w:rPr>
          <w:noProof/>
        </w:rPr>
        <w:fldChar w:fldCharType="separate"/>
      </w:r>
      <w:r>
        <w:rPr>
          <w:noProof/>
        </w:rPr>
        <w:t>162</w:t>
      </w:r>
      <w:r>
        <w:rPr>
          <w:noProof/>
        </w:rPr>
        <w:fldChar w:fldCharType="end"/>
      </w:r>
    </w:p>
    <w:p w14:paraId="0E8301F5" w14:textId="0485364D" w:rsidR="00230FEE" w:rsidRDefault="00230FEE" w:rsidP="00230FEE">
      <w:pPr>
        <w:pStyle w:val="TOC5"/>
        <w:ind w:left="0"/>
        <w:rPr>
          <w:rFonts w:eastAsiaTheme="minorEastAsia" w:cstheme="minorBidi"/>
          <w:noProof/>
          <w:sz w:val="22"/>
          <w:szCs w:val="22"/>
          <w:lang w:val="en-IN" w:eastAsia="en-IN"/>
        </w:rPr>
      </w:pPr>
      <w:r>
        <w:rPr>
          <w:noProof/>
        </w:rPr>
        <w:t>Table 7.10 Add Products Table</w:t>
      </w:r>
      <w:r>
        <w:rPr>
          <w:noProof/>
        </w:rPr>
        <w:tab/>
      </w:r>
      <w:r>
        <w:rPr>
          <w:noProof/>
        </w:rPr>
        <w:fldChar w:fldCharType="begin"/>
      </w:r>
      <w:r>
        <w:rPr>
          <w:noProof/>
        </w:rPr>
        <w:instrText xml:space="preserve"> PAGEREF _Toc73284688 \h </w:instrText>
      </w:r>
      <w:r>
        <w:rPr>
          <w:noProof/>
        </w:rPr>
      </w:r>
      <w:r>
        <w:rPr>
          <w:noProof/>
        </w:rPr>
        <w:fldChar w:fldCharType="separate"/>
      </w:r>
      <w:r>
        <w:rPr>
          <w:noProof/>
        </w:rPr>
        <w:t>163</w:t>
      </w:r>
      <w:r>
        <w:rPr>
          <w:noProof/>
        </w:rPr>
        <w:fldChar w:fldCharType="end"/>
      </w:r>
    </w:p>
    <w:p w14:paraId="52EED797" w14:textId="382A2E92" w:rsidR="00230FEE" w:rsidRDefault="00230FEE" w:rsidP="00230FEE">
      <w:pPr>
        <w:pStyle w:val="TOC5"/>
        <w:ind w:left="0"/>
        <w:rPr>
          <w:rFonts w:eastAsiaTheme="minorEastAsia" w:cstheme="minorBidi"/>
          <w:noProof/>
          <w:sz w:val="22"/>
          <w:szCs w:val="22"/>
          <w:lang w:val="en-IN" w:eastAsia="en-IN"/>
        </w:rPr>
      </w:pPr>
      <w:r>
        <w:rPr>
          <w:noProof/>
        </w:rPr>
        <w:t>Table 7.11  Total Amount/ Current Bill</w:t>
      </w:r>
      <w:r>
        <w:rPr>
          <w:noProof/>
        </w:rPr>
        <w:tab/>
      </w:r>
      <w:r>
        <w:rPr>
          <w:noProof/>
        </w:rPr>
        <w:fldChar w:fldCharType="begin"/>
      </w:r>
      <w:r>
        <w:rPr>
          <w:noProof/>
        </w:rPr>
        <w:instrText xml:space="preserve"> PAGEREF _Toc73284689 \h </w:instrText>
      </w:r>
      <w:r>
        <w:rPr>
          <w:noProof/>
        </w:rPr>
      </w:r>
      <w:r>
        <w:rPr>
          <w:noProof/>
        </w:rPr>
        <w:fldChar w:fldCharType="separate"/>
      </w:r>
      <w:r>
        <w:rPr>
          <w:noProof/>
        </w:rPr>
        <w:t>165</w:t>
      </w:r>
      <w:r>
        <w:rPr>
          <w:noProof/>
        </w:rPr>
        <w:fldChar w:fldCharType="end"/>
      </w:r>
    </w:p>
    <w:p w14:paraId="2FD18F8D" w14:textId="1F9F1885" w:rsidR="00230FEE" w:rsidRDefault="00230FEE" w:rsidP="00230FEE">
      <w:pPr>
        <w:pStyle w:val="TOC5"/>
        <w:ind w:left="0"/>
        <w:rPr>
          <w:rFonts w:eastAsiaTheme="minorEastAsia" w:cstheme="minorBidi"/>
          <w:noProof/>
          <w:sz w:val="22"/>
          <w:szCs w:val="22"/>
          <w:lang w:val="en-IN" w:eastAsia="en-IN"/>
        </w:rPr>
      </w:pPr>
      <w:r>
        <w:rPr>
          <w:noProof/>
        </w:rPr>
        <w:t>Table 7.12 View Products</w:t>
      </w:r>
      <w:r>
        <w:rPr>
          <w:noProof/>
        </w:rPr>
        <w:tab/>
      </w:r>
      <w:r>
        <w:rPr>
          <w:noProof/>
        </w:rPr>
        <w:fldChar w:fldCharType="begin"/>
      </w:r>
      <w:r>
        <w:rPr>
          <w:noProof/>
        </w:rPr>
        <w:instrText xml:space="preserve"> PAGEREF _Toc73284690 \h </w:instrText>
      </w:r>
      <w:r>
        <w:rPr>
          <w:noProof/>
        </w:rPr>
      </w:r>
      <w:r>
        <w:rPr>
          <w:noProof/>
        </w:rPr>
        <w:fldChar w:fldCharType="separate"/>
      </w:r>
      <w:r>
        <w:rPr>
          <w:noProof/>
        </w:rPr>
        <w:t>166</w:t>
      </w:r>
      <w:r>
        <w:rPr>
          <w:noProof/>
        </w:rPr>
        <w:fldChar w:fldCharType="end"/>
      </w:r>
    </w:p>
    <w:p w14:paraId="157CE9F2" w14:textId="26039D23" w:rsidR="00230FEE" w:rsidRDefault="00230FEE" w:rsidP="00230FEE">
      <w:pPr>
        <w:pStyle w:val="TOC5"/>
        <w:ind w:left="0"/>
        <w:rPr>
          <w:rFonts w:eastAsiaTheme="minorEastAsia" w:cstheme="minorBidi"/>
          <w:noProof/>
          <w:sz w:val="22"/>
          <w:szCs w:val="22"/>
          <w:lang w:val="en-IN" w:eastAsia="en-IN"/>
        </w:rPr>
      </w:pPr>
      <w:r>
        <w:rPr>
          <w:noProof/>
        </w:rPr>
        <w:t>Table 7.13 Add A New Product</w:t>
      </w:r>
      <w:r>
        <w:rPr>
          <w:noProof/>
        </w:rPr>
        <w:tab/>
      </w:r>
      <w:r>
        <w:rPr>
          <w:noProof/>
        </w:rPr>
        <w:fldChar w:fldCharType="begin"/>
      </w:r>
      <w:r>
        <w:rPr>
          <w:noProof/>
        </w:rPr>
        <w:instrText xml:space="preserve"> PAGEREF _Toc73284691 \h </w:instrText>
      </w:r>
      <w:r>
        <w:rPr>
          <w:noProof/>
        </w:rPr>
      </w:r>
      <w:r>
        <w:rPr>
          <w:noProof/>
        </w:rPr>
        <w:fldChar w:fldCharType="separate"/>
      </w:r>
      <w:r>
        <w:rPr>
          <w:noProof/>
        </w:rPr>
        <w:t>167</w:t>
      </w:r>
      <w:r>
        <w:rPr>
          <w:noProof/>
        </w:rPr>
        <w:fldChar w:fldCharType="end"/>
      </w:r>
    </w:p>
    <w:p w14:paraId="74279498" w14:textId="717A7C93" w:rsidR="00230FEE" w:rsidRDefault="00230FEE" w:rsidP="00230FEE">
      <w:pPr>
        <w:pStyle w:val="TOC5"/>
        <w:ind w:left="0"/>
        <w:rPr>
          <w:rFonts w:eastAsiaTheme="minorEastAsia" w:cstheme="minorBidi"/>
          <w:noProof/>
          <w:sz w:val="22"/>
          <w:szCs w:val="22"/>
          <w:lang w:val="en-IN" w:eastAsia="en-IN"/>
        </w:rPr>
      </w:pPr>
      <w:r>
        <w:rPr>
          <w:noProof/>
        </w:rPr>
        <w:t>Table 7.14 Udhaari Records – Transaction History</w:t>
      </w:r>
      <w:r>
        <w:rPr>
          <w:noProof/>
        </w:rPr>
        <w:tab/>
      </w:r>
      <w:r>
        <w:rPr>
          <w:noProof/>
        </w:rPr>
        <w:fldChar w:fldCharType="begin"/>
      </w:r>
      <w:r>
        <w:rPr>
          <w:noProof/>
        </w:rPr>
        <w:instrText xml:space="preserve"> PAGEREF _Toc73284692 \h </w:instrText>
      </w:r>
      <w:r>
        <w:rPr>
          <w:noProof/>
        </w:rPr>
      </w:r>
      <w:r>
        <w:rPr>
          <w:noProof/>
        </w:rPr>
        <w:fldChar w:fldCharType="separate"/>
      </w:r>
      <w:r>
        <w:rPr>
          <w:noProof/>
        </w:rPr>
        <w:t>168</w:t>
      </w:r>
      <w:r>
        <w:rPr>
          <w:noProof/>
        </w:rPr>
        <w:fldChar w:fldCharType="end"/>
      </w:r>
    </w:p>
    <w:p w14:paraId="2D7C8774" w14:textId="4F1A595C" w:rsidR="00230FEE" w:rsidRDefault="00230FEE" w:rsidP="00230FEE">
      <w:pPr>
        <w:pStyle w:val="TOC5"/>
        <w:ind w:left="0"/>
        <w:rPr>
          <w:rFonts w:eastAsiaTheme="minorEastAsia" w:cstheme="minorBidi"/>
          <w:noProof/>
          <w:sz w:val="22"/>
          <w:szCs w:val="22"/>
          <w:lang w:val="en-IN" w:eastAsia="en-IN"/>
        </w:rPr>
      </w:pPr>
      <w:r>
        <w:rPr>
          <w:noProof/>
        </w:rPr>
        <w:t>Table 7.15 Purchase Transaction</w:t>
      </w:r>
      <w:r>
        <w:rPr>
          <w:noProof/>
        </w:rPr>
        <w:tab/>
      </w:r>
      <w:r>
        <w:rPr>
          <w:noProof/>
        </w:rPr>
        <w:fldChar w:fldCharType="begin"/>
      </w:r>
      <w:r>
        <w:rPr>
          <w:noProof/>
        </w:rPr>
        <w:instrText xml:space="preserve"> PAGEREF _Toc73284693 \h </w:instrText>
      </w:r>
      <w:r>
        <w:rPr>
          <w:noProof/>
        </w:rPr>
      </w:r>
      <w:r>
        <w:rPr>
          <w:noProof/>
        </w:rPr>
        <w:fldChar w:fldCharType="separate"/>
      </w:r>
      <w:r>
        <w:rPr>
          <w:noProof/>
        </w:rPr>
        <w:t>170</w:t>
      </w:r>
      <w:r>
        <w:rPr>
          <w:noProof/>
        </w:rPr>
        <w:fldChar w:fldCharType="end"/>
      </w:r>
    </w:p>
    <w:p w14:paraId="1D6526EA" w14:textId="7DCA351E" w:rsidR="00230FEE" w:rsidRDefault="00230FEE" w:rsidP="00230FEE">
      <w:pPr>
        <w:pStyle w:val="TOC5"/>
        <w:ind w:left="0"/>
        <w:rPr>
          <w:rFonts w:eastAsiaTheme="minorEastAsia" w:cstheme="minorBidi"/>
          <w:noProof/>
          <w:sz w:val="22"/>
          <w:szCs w:val="22"/>
          <w:lang w:val="en-IN" w:eastAsia="en-IN"/>
        </w:rPr>
      </w:pPr>
      <w:r>
        <w:rPr>
          <w:noProof/>
        </w:rPr>
        <w:t>Table 7.16 Payment Transaction</w:t>
      </w:r>
      <w:r>
        <w:rPr>
          <w:noProof/>
        </w:rPr>
        <w:tab/>
      </w:r>
      <w:r>
        <w:rPr>
          <w:noProof/>
        </w:rPr>
        <w:fldChar w:fldCharType="begin"/>
      </w:r>
      <w:r>
        <w:rPr>
          <w:noProof/>
        </w:rPr>
        <w:instrText xml:space="preserve"> PAGEREF _Toc73284694 \h </w:instrText>
      </w:r>
      <w:r>
        <w:rPr>
          <w:noProof/>
        </w:rPr>
      </w:r>
      <w:r>
        <w:rPr>
          <w:noProof/>
        </w:rPr>
        <w:fldChar w:fldCharType="separate"/>
      </w:r>
      <w:r>
        <w:rPr>
          <w:noProof/>
        </w:rPr>
        <w:t>172</w:t>
      </w:r>
      <w:r>
        <w:rPr>
          <w:noProof/>
        </w:rPr>
        <w:fldChar w:fldCharType="end"/>
      </w:r>
    </w:p>
    <w:p w14:paraId="4C929435" w14:textId="39ECAD52" w:rsidR="00230FEE" w:rsidRDefault="00230FEE" w:rsidP="00230FEE">
      <w:pPr>
        <w:pStyle w:val="TOC5"/>
        <w:ind w:left="0"/>
        <w:rPr>
          <w:rFonts w:eastAsiaTheme="minorEastAsia" w:cstheme="minorBidi"/>
          <w:noProof/>
          <w:sz w:val="22"/>
          <w:szCs w:val="22"/>
          <w:lang w:val="en-IN" w:eastAsia="en-IN"/>
        </w:rPr>
      </w:pPr>
      <w:r>
        <w:rPr>
          <w:noProof/>
        </w:rPr>
        <w:t>Table 7.17 Make Payment</w:t>
      </w:r>
      <w:r>
        <w:rPr>
          <w:noProof/>
        </w:rPr>
        <w:tab/>
      </w:r>
      <w:r>
        <w:rPr>
          <w:noProof/>
        </w:rPr>
        <w:fldChar w:fldCharType="begin"/>
      </w:r>
      <w:r>
        <w:rPr>
          <w:noProof/>
        </w:rPr>
        <w:instrText xml:space="preserve"> PAGEREF _Toc73284695 \h </w:instrText>
      </w:r>
      <w:r>
        <w:rPr>
          <w:noProof/>
        </w:rPr>
      </w:r>
      <w:r>
        <w:rPr>
          <w:noProof/>
        </w:rPr>
        <w:fldChar w:fldCharType="separate"/>
      </w:r>
      <w:r>
        <w:rPr>
          <w:noProof/>
        </w:rPr>
        <w:t>173</w:t>
      </w:r>
      <w:r>
        <w:rPr>
          <w:noProof/>
        </w:rPr>
        <w:fldChar w:fldCharType="end"/>
      </w:r>
    </w:p>
    <w:p w14:paraId="2E4C8DBF" w14:textId="5AF54206" w:rsidR="00230FEE" w:rsidRDefault="00230FEE" w:rsidP="00230FEE">
      <w:pPr>
        <w:pStyle w:val="TOC5"/>
        <w:ind w:left="0"/>
        <w:rPr>
          <w:rFonts w:eastAsiaTheme="minorEastAsia" w:cstheme="minorBidi"/>
          <w:noProof/>
          <w:sz w:val="22"/>
          <w:szCs w:val="22"/>
          <w:lang w:val="en-IN" w:eastAsia="en-IN"/>
        </w:rPr>
      </w:pPr>
      <w:r>
        <w:rPr>
          <w:noProof/>
        </w:rPr>
        <w:t>Table 7.18 Back To Vendor Dashboard</w:t>
      </w:r>
      <w:r>
        <w:rPr>
          <w:noProof/>
        </w:rPr>
        <w:tab/>
      </w:r>
      <w:r>
        <w:rPr>
          <w:noProof/>
        </w:rPr>
        <w:fldChar w:fldCharType="begin"/>
      </w:r>
      <w:r>
        <w:rPr>
          <w:noProof/>
        </w:rPr>
        <w:instrText xml:space="preserve"> PAGEREF _Toc73284696 \h </w:instrText>
      </w:r>
      <w:r>
        <w:rPr>
          <w:noProof/>
        </w:rPr>
      </w:r>
      <w:r>
        <w:rPr>
          <w:noProof/>
        </w:rPr>
        <w:fldChar w:fldCharType="separate"/>
      </w:r>
      <w:r>
        <w:rPr>
          <w:noProof/>
        </w:rPr>
        <w:t>175</w:t>
      </w:r>
      <w:r>
        <w:rPr>
          <w:noProof/>
        </w:rPr>
        <w:fldChar w:fldCharType="end"/>
      </w:r>
    </w:p>
    <w:p w14:paraId="49E69FB8" w14:textId="59866565" w:rsidR="00230FEE" w:rsidRDefault="00230FEE" w:rsidP="00230FEE">
      <w:pPr>
        <w:pStyle w:val="TOC5"/>
        <w:ind w:left="0"/>
        <w:rPr>
          <w:rFonts w:eastAsiaTheme="minorEastAsia" w:cstheme="minorBidi"/>
          <w:noProof/>
          <w:sz w:val="22"/>
          <w:szCs w:val="22"/>
          <w:lang w:val="en-IN" w:eastAsia="en-IN"/>
        </w:rPr>
      </w:pPr>
      <w:r>
        <w:rPr>
          <w:noProof/>
        </w:rPr>
        <w:t>Table 7.19 Vendor Logout</w:t>
      </w:r>
      <w:r>
        <w:rPr>
          <w:noProof/>
        </w:rPr>
        <w:tab/>
      </w:r>
      <w:r>
        <w:rPr>
          <w:noProof/>
        </w:rPr>
        <w:fldChar w:fldCharType="begin"/>
      </w:r>
      <w:r>
        <w:rPr>
          <w:noProof/>
        </w:rPr>
        <w:instrText xml:space="preserve"> PAGEREF _Toc73284697 \h </w:instrText>
      </w:r>
      <w:r>
        <w:rPr>
          <w:noProof/>
        </w:rPr>
      </w:r>
      <w:r>
        <w:rPr>
          <w:noProof/>
        </w:rPr>
        <w:fldChar w:fldCharType="separate"/>
      </w:r>
      <w:r>
        <w:rPr>
          <w:noProof/>
        </w:rPr>
        <w:t>176</w:t>
      </w:r>
      <w:r>
        <w:rPr>
          <w:noProof/>
        </w:rPr>
        <w:fldChar w:fldCharType="end"/>
      </w:r>
    </w:p>
    <w:p w14:paraId="2F8A2CB0" w14:textId="74DD9793" w:rsidR="00230FEE" w:rsidRDefault="00230FEE" w:rsidP="00230FEE">
      <w:pPr>
        <w:pStyle w:val="TOC5"/>
        <w:ind w:left="0"/>
        <w:rPr>
          <w:rFonts w:eastAsiaTheme="minorEastAsia" w:cstheme="minorBidi"/>
          <w:noProof/>
          <w:sz w:val="22"/>
          <w:szCs w:val="22"/>
          <w:lang w:val="en-IN" w:eastAsia="en-IN"/>
        </w:rPr>
      </w:pPr>
      <w:r>
        <w:rPr>
          <w:noProof/>
        </w:rPr>
        <w:t>Table 7.20 Consumer Registration</w:t>
      </w:r>
      <w:r>
        <w:rPr>
          <w:noProof/>
        </w:rPr>
        <w:tab/>
      </w:r>
      <w:r>
        <w:rPr>
          <w:noProof/>
        </w:rPr>
        <w:fldChar w:fldCharType="begin"/>
      </w:r>
      <w:r>
        <w:rPr>
          <w:noProof/>
        </w:rPr>
        <w:instrText xml:space="preserve"> PAGEREF _Toc73284698 \h </w:instrText>
      </w:r>
      <w:r>
        <w:rPr>
          <w:noProof/>
        </w:rPr>
      </w:r>
      <w:r>
        <w:rPr>
          <w:noProof/>
        </w:rPr>
        <w:fldChar w:fldCharType="separate"/>
      </w:r>
      <w:r>
        <w:rPr>
          <w:noProof/>
        </w:rPr>
        <w:t>177</w:t>
      </w:r>
      <w:r>
        <w:rPr>
          <w:noProof/>
        </w:rPr>
        <w:fldChar w:fldCharType="end"/>
      </w:r>
    </w:p>
    <w:p w14:paraId="62E1236B" w14:textId="5F619911" w:rsidR="00230FEE" w:rsidRDefault="00230FEE" w:rsidP="00230FEE">
      <w:pPr>
        <w:pStyle w:val="TOC5"/>
        <w:ind w:left="0"/>
        <w:rPr>
          <w:rFonts w:eastAsiaTheme="minorEastAsia" w:cstheme="minorBidi"/>
          <w:noProof/>
          <w:sz w:val="22"/>
          <w:szCs w:val="22"/>
          <w:lang w:val="en-IN" w:eastAsia="en-IN"/>
        </w:rPr>
      </w:pPr>
      <w:r>
        <w:rPr>
          <w:noProof/>
        </w:rPr>
        <w:t>Table 7.21 Consumer Login</w:t>
      </w:r>
      <w:r>
        <w:rPr>
          <w:noProof/>
        </w:rPr>
        <w:tab/>
      </w:r>
      <w:r>
        <w:rPr>
          <w:noProof/>
        </w:rPr>
        <w:fldChar w:fldCharType="begin"/>
      </w:r>
      <w:r>
        <w:rPr>
          <w:noProof/>
        </w:rPr>
        <w:instrText xml:space="preserve"> PAGEREF _Toc73284699 \h </w:instrText>
      </w:r>
      <w:r>
        <w:rPr>
          <w:noProof/>
        </w:rPr>
      </w:r>
      <w:r>
        <w:rPr>
          <w:noProof/>
        </w:rPr>
        <w:fldChar w:fldCharType="separate"/>
      </w:r>
      <w:r>
        <w:rPr>
          <w:noProof/>
        </w:rPr>
        <w:t>179</w:t>
      </w:r>
      <w:r>
        <w:rPr>
          <w:noProof/>
        </w:rPr>
        <w:fldChar w:fldCharType="end"/>
      </w:r>
    </w:p>
    <w:p w14:paraId="7218A4A6" w14:textId="362F69A0" w:rsidR="00230FEE" w:rsidRDefault="00230FEE" w:rsidP="00230FEE">
      <w:pPr>
        <w:pStyle w:val="TOC5"/>
        <w:ind w:left="0"/>
        <w:rPr>
          <w:rFonts w:eastAsiaTheme="minorEastAsia" w:cstheme="minorBidi"/>
          <w:noProof/>
          <w:sz w:val="22"/>
          <w:szCs w:val="22"/>
          <w:lang w:val="en-IN" w:eastAsia="en-IN"/>
        </w:rPr>
      </w:pPr>
      <w:r>
        <w:rPr>
          <w:noProof/>
        </w:rPr>
        <w:lastRenderedPageBreak/>
        <w:t>Table 7.22 Consumer Dashboard</w:t>
      </w:r>
      <w:r>
        <w:rPr>
          <w:noProof/>
        </w:rPr>
        <w:tab/>
      </w:r>
      <w:r>
        <w:rPr>
          <w:noProof/>
        </w:rPr>
        <w:fldChar w:fldCharType="begin"/>
      </w:r>
      <w:r>
        <w:rPr>
          <w:noProof/>
        </w:rPr>
        <w:instrText xml:space="preserve"> PAGEREF _Toc73284700 \h </w:instrText>
      </w:r>
      <w:r>
        <w:rPr>
          <w:noProof/>
        </w:rPr>
      </w:r>
      <w:r>
        <w:rPr>
          <w:noProof/>
        </w:rPr>
        <w:fldChar w:fldCharType="separate"/>
      </w:r>
      <w:r>
        <w:rPr>
          <w:noProof/>
        </w:rPr>
        <w:t>181</w:t>
      </w:r>
      <w:r>
        <w:rPr>
          <w:noProof/>
        </w:rPr>
        <w:fldChar w:fldCharType="end"/>
      </w:r>
    </w:p>
    <w:p w14:paraId="367159E9" w14:textId="727A61CE" w:rsidR="00230FEE" w:rsidRDefault="00230FEE" w:rsidP="00230FEE">
      <w:pPr>
        <w:pStyle w:val="TOC5"/>
        <w:ind w:left="0"/>
        <w:rPr>
          <w:rFonts w:eastAsiaTheme="minorEastAsia" w:cstheme="minorBidi"/>
          <w:noProof/>
          <w:sz w:val="22"/>
          <w:szCs w:val="22"/>
          <w:lang w:val="en-IN" w:eastAsia="en-IN"/>
        </w:rPr>
      </w:pPr>
      <w:r>
        <w:rPr>
          <w:noProof/>
        </w:rPr>
        <w:t>Table 7.23 Consumer Dashboard – Search Bar</w:t>
      </w:r>
      <w:r>
        <w:rPr>
          <w:noProof/>
        </w:rPr>
        <w:tab/>
      </w:r>
      <w:r>
        <w:rPr>
          <w:noProof/>
        </w:rPr>
        <w:fldChar w:fldCharType="begin"/>
      </w:r>
      <w:r>
        <w:rPr>
          <w:noProof/>
        </w:rPr>
        <w:instrText xml:space="preserve"> PAGEREF _Toc73284701 \h </w:instrText>
      </w:r>
      <w:r>
        <w:rPr>
          <w:noProof/>
        </w:rPr>
      </w:r>
      <w:r>
        <w:rPr>
          <w:noProof/>
        </w:rPr>
        <w:fldChar w:fldCharType="separate"/>
      </w:r>
      <w:r>
        <w:rPr>
          <w:noProof/>
        </w:rPr>
        <w:t>183</w:t>
      </w:r>
      <w:r>
        <w:rPr>
          <w:noProof/>
        </w:rPr>
        <w:fldChar w:fldCharType="end"/>
      </w:r>
    </w:p>
    <w:p w14:paraId="3592FECF" w14:textId="2FF0D5AD" w:rsidR="00230FEE" w:rsidRDefault="00230FEE" w:rsidP="00230FEE">
      <w:pPr>
        <w:pStyle w:val="TOC5"/>
        <w:ind w:left="0"/>
        <w:rPr>
          <w:rFonts w:eastAsiaTheme="minorEastAsia" w:cstheme="minorBidi"/>
          <w:noProof/>
          <w:sz w:val="22"/>
          <w:szCs w:val="22"/>
          <w:lang w:val="en-IN" w:eastAsia="en-IN"/>
        </w:rPr>
      </w:pPr>
      <w:r>
        <w:rPr>
          <w:noProof/>
        </w:rPr>
        <w:t>Table 7.24 Consumer – Navigation Tab</w:t>
      </w:r>
      <w:r>
        <w:rPr>
          <w:noProof/>
        </w:rPr>
        <w:tab/>
      </w:r>
      <w:r>
        <w:rPr>
          <w:noProof/>
        </w:rPr>
        <w:fldChar w:fldCharType="begin"/>
      </w:r>
      <w:r>
        <w:rPr>
          <w:noProof/>
        </w:rPr>
        <w:instrText xml:space="preserve"> PAGEREF _Toc73284702 \h </w:instrText>
      </w:r>
      <w:r>
        <w:rPr>
          <w:noProof/>
        </w:rPr>
      </w:r>
      <w:r>
        <w:rPr>
          <w:noProof/>
        </w:rPr>
        <w:fldChar w:fldCharType="separate"/>
      </w:r>
      <w:r>
        <w:rPr>
          <w:noProof/>
        </w:rPr>
        <w:t>184</w:t>
      </w:r>
      <w:r>
        <w:rPr>
          <w:noProof/>
        </w:rPr>
        <w:fldChar w:fldCharType="end"/>
      </w:r>
    </w:p>
    <w:p w14:paraId="634629C2" w14:textId="0B69BFC5" w:rsidR="00230FEE" w:rsidRDefault="00230FEE" w:rsidP="00230FEE">
      <w:pPr>
        <w:pStyle w:val="TOC5"/>
        <w:ind w:left="0"/>
        <w:rPr>
          <w:rFonts w:eastAsiaTheme="minorEastAsia" w:cstheme="minorBidi"/>
          <w:noProof/>
          <w:sz w:val="22"/>
          <w:szCs w:val="22"/>
          <w:lang w:val="en-IN" w:eastAsia="en-IN"/>
        </w:rPr>
      </w:pPr>
      <w:r>
        <w:rPr>
          <w:noProof/>
        </w:rPr>
        <w:t>Table 7.25 My Udhaari – Purchase Transaction</w:t>
      </w:r>
      <w:r>
        <w:rPr>
          <w:noProof/>
        </w:rPr>
        <w:tab/>
      </w:r>
      <w:r>
        <w:rPr>
          <w:noProof/>
        </w:rPr>
        <w:fldChar w:fldCharType="begin"/>
      </w:r>
      <w:r>
        <w:rPr>
          <w:noProof/>
        </w:rPr>
        <w:instrText xml:space="preserve"> PAGEREF _Toc73284703 \h </w:instrText>
      </w:r>
      <w:r>
        <w:rPr>
          <w:noProof/>
        </w:rPr>
      </w:r>
      <w:r>
        <w:rPr>
          <w:noProof/>
        </w:rPr>
        <w:fldChar w:fldCharType="separate"/>
      </w:r>
      <w:r>
        <w:rPr>
          <w:noProof/>
        </w:rPr>
        <w:t>185</w:t>
      </w:r>
      <w:r>
        <w:rPr>
          <w:noProof/>
        </w:rPr>
        <w:fldChar w:fldCharType="end"/>
      </w:r>
    </w:p>
    <w:p w14:paraId="15BCDA29" w14:textId="0366B421" w:rsidR="00230FEE" w:rsidRDefault="00230FEE" w:rsidP="00230FEE">
      <w:pPr>
        <w:pStyle w:val="TOC5"/>
        <w:ind w:left="0"/>
        <w:rPr>
          <w:rFonts w:eastAsiaTheme="minorEastAsia" w:cstheme="minorBidi"/>
          <w:noProof/>
          <w:sz w:val="22"/>
          <w:szCs w:val="22"/>
          <w:lang w:val="en-IN" w:eastAsia="en-IN"/>
        </w:rPr>
      </w:pPr>
      <w:r>
        <w:rPr>
          <w:noProof/>
        </w:rPr>
        <w:t>Table 7.26 Payment Transaction</w:t>
      </w:r>
      <w:r>
        <w:rPr>
          <w:noProof/>
        </w:rPr>
        <w:tab/>
      </w:r>
      <w:r>
        <w:rPr>
          <w:noProof/>
        </w:rPr>
        <w:fldChar w:fldCharType="begin"/>
      </w:r>
      <w:r>
        <w:rPr>
          <w:noProof/>
        </w:rPr>
        <w:instrText xml:space="preserve"> PAGEREF _Toc73284704 \h </w:instrText>
      </w:r>
      <w:r>
        <w:rPr>
          <w:noProof/>
        </w:rPr>
      </w:r>
      <w:r>
        <w:rPr>
          <w:noProof/>
        </w:rPr>
        <w:fldChar w:fldCharType="separate"/>
      </w:r>
      <w:r>
        <w:rPr>
          <w:noProof/>
        </w:rPr>
        <w:t>186</w:t>
      </w:r>
      <w:r>
        <w:rPr>
          <w:noProof/>
        </w:rPr>
        <w:fldChar w:fldCharType="end"/>
      </w:r>
    </w:p>
    <w:p w14:paraId="090A12D7" w14:textId="25EF52D3" w:rsidR="00230FEE" w:rsidRDefault="00230FEE" w:rsidP="00230FEE">
      <w:pPr>
        <w:pStyle w:val="TOC5"/>
        <w:ind w:left="0"/>
        <w:rPr>
          <w:rFonts w:eastAsiaTheme="minorEastAsia" w:cstheme="minorBidi"/>
          <w:noProof/>
          <w:sz w:val="22"/>
          <w:szCs w:val="22"/>
          <w:lang w:val="en-IN" w:eastAsia="en-IN"/>
        </w:rPr>
      </w:pPr>
      <w:r>
        <w:rPr>
          <w:noProof/>
        </w:rPr>
        <w:t>Table 7.27 My Account</w:t>
      </w:r>
      <w:r>
        <w:rPr>
          <w:noProof/>
        </w:rPr>
        <w:tab/>
      </w:r>
      <w:r>
        <w:rPr>
          <w:noProof/>
        </w:rPr>
        <w:fldChar w:fldCharType="begin"/>
      </w:r>
      <w:r>
        <w:rPr>
          <w:noProof/>
        </w:rPr>
        <w:instrText xml:space="preserve"> PAGEREF _Toc73284705 \h </w:instrText>
      </w:r>
      <w:r>
        <w:rPr>
          <w:noProof/>
        </w:rPr>
      </w:r>
      <w:r>
        <w:rPr>
          <w:noProof/>
        </w:rPr>
        <w:fldChar w:fldCharType="separate"/>
      </w:r>
      <w:r>
        <w:rPr>
          <w:noProof/>
        </w:rPr>
        <w:t>187</w:t>
      </w:r>
      <w:r>
        <w:rPr>
          <w:noProof/>
        </w:rPr>
        <w:fldChar w:fldCharType="end"/>
      </w:r>
    </w:p>
    <w:p w14:paraId="62818191" w14:textId="5A2F1953" w:rsidR="00230FEE" w:rsidRDefault="00230FEE" w:rsidP="00230FEE">
      <w:pPr>
        <w:pStyle w:val="TOC5"/>
        <w:ind w:left="0"/>
        <w:rPr>
          <w:rFonts w:eastAsiaTheme="minorEastAsia" w:cstheme="minorBidi"/>
          <w:noProof/>
          <w:sz w:val="22"/>
          <w:szCs w:val="22"/>
          <w:lang w:val="en-IN" w:eastAsia="en-IN"/>
        </w:rPr>
      </w:pPr>
      <w:r>
        <w:rPr>
          <w:noProof/>
        </w:rPr>
        <w:t>Table 7.28 Back To Consumer Dashboard</w:t>
      </w:r>
      <w:r>
        <w:rPr>
          <w:noProof/>
        </w:rPr>
        <w:tab/>
      </w:r>
      <w:r>
        <w:rPr>
          <w:noProof/>
        </w:rPr>
        <w:fldChar w:fldCharType="begin"/>
      </w:r>
      <w:r>
        <w:rPr>
          <w:noProof/>
        </w:rPr>
        <w:instrText xml:space="preserve"> PAGEREF _Toc73284706 \h </w:instrText>
      </w:r>
      <w:r>
        <w:rPr>
          <w:noProof/>
        </w:rPr>
      </w:r>
      <w:r>
        <w:rPr>
          <w:noProof/>
        </w:rPr>
        <w:fldChar w:fldCharType="separate"/>
      </w:r>
      <w:r>
        <w:rPr>
          <w:noProof/>
        </w:rPr>
        <w:t>188</w:t>
      </w:r>
      <w:r>
        <w:rPr>
          <w:noProof/>
        </w:rPr>
        <w:fldChar w:fldCharType="end"/>
      </w:r>
    </w:p>
    <w:p w14:paraId="1D54921C" w14:textId="76CC7AE9" w:rsidR="00230FEE" w:rsidRDefault="00230FEE" w:rsidP="00230FEE">
      <w:pPr>
        <w:pStyle w:val="TOC5"/>
        <w:ind w:left="0"/>
        <w:rPr>
          <w:rFonts w:eastAsiaTheme="minorEastAsia" w:cstheme="minorBidi"/>
          <w:noProof/>
          <w:sz w:val="22"/>
          <w:szCs w:val="22"/>
          <w:lang w:val="en-IN" w:eastAsia="en-IN"/>
        </w:rPr>
      </w:pPr>
      <w:r>
        <w:rPr>
          <w:noProof/>
        </w:rPr>
        <w:t>Table 7.29 Consumer Logout</w:t>
      </w:r>
      <w:r>
        <w:rPr>
          <w:noProof/>
        </w:rPr>
        <w:tab/>
      </w:r>
      <w:r>
        <w:rPr>
          <w:noProof/>
        </w:rPr>
        <w:fldChar w:fldCharType="begin"/>
      </w:r>
      <w:r>
        <w:rPr>
          <w:noProof/>
        </w:rPr>
        <w:instrText xml:space="preserve"> PAGEREF _Toc73284707 \h </w:instrText>
      </w:r>
      <w:r>
        <w:rPr>
          <w:noProof/>
        </w:rPr>
      </w:r>
      <w:r>
        <w:rPr>
          <w:noProof/>
        </w:rPr>
        <w:fldChar w:fldCharType="separate"/>
      </w:r>
      <w:r>
        <w:rPr>
          <w:noProof/>
        </w:rPr>
        <w:t>189</w:t>
      </w:r>
      <w:r>
        <w:rPr>
          <w:noProof/>
        </w:rPr>
        <w:fldChar w:fldCharType="end"/>
      </w:r>
    </w:p>
    <w:p w14:paraId="50760E5E" w14:textId="230E6820" w:rsidR="00230FEE" w:rsidRDefault="00230FEE" w:rsidP="00230FEE">
      <w:pPr>
        <w:pStyle w:val="TOC5"/>
        <w:ind w:left="0"/>
        <w:rPr>
          <w:rFonts w:eastAsiaTheme="minorEastAsia" w:cstheme="minorBidi"/>
          <w:noProof/>
          <w:sz w:val="22"/>
          <w:szCs w:val="22"/>
          <w:lang w:val="en-IN" w:eastAsia="en-IN"/>
        </w:rPr>
      </w:pPr>
      <w:r>
        <w:rPr>
          <w:noProof/>
        </w:rPr>
        <w:t>Table 8.1 Backend Testing – Vendor Registration</w:t>
      </w:r>
      <w:r>
        <w:rPr>
          <w:noProof/>
        </w:rPr>
        <w:tab/>
      </w:r>
      <w:r>
        <w:rPr>
          <w:noProof/>
        </w:rPr>
        <w:fldChar w:fldCharType="begin"/>
      </w:r>
      <w:r>
        <w:rPr>
          <w:noProof/>
        </w:rPr>
        <w:instrText xml:space="preserve"> PAGEREF _Toc73284708 \h </w:instrText>
      </w:r>
      <w:r>
        <w:rPr>
          <w:noProof/>
        </w:rPr>
      </w:r>
      <w:r>
        <w:rPr>
          <w:noProof/>
        </w:rPr>
        <w:fldChar w:fldCharType="separate"/>
      </w:r>
      <w:r>
        <w:rPr>
          <w:noProof/>
        </w:rPr>
        <w:t>190</w:t>
      </w:r>
      <w:r>
        <w:rPr>
          <w:noProof/>
        </w:rPr>
        <w:fldChar w:fldCharType="end"/>
      </w:r>
    </w:p>
    <w:p w14:paraId="5C120FF4" w14:textId="17667D45" w:rsidR="00230FEE" w:rsidRDefault="00230FEE" w:rsidP="00230FEE">
      <w:pPr>
        <w:pStyle w:val="TOC5"/>
        <w:ind w:left="0"/>
        <w:rPr>
          <w:rFonts w:eastAsiaTheme="minorEastAsia" w:cstheme="minorBidi"/>
          <w:noProof/>
          <w:sz w:val="22"/>
          <w:szCs w:val="22"/>
          <w:lang w:val="en-IN" w:eastAsia="en-IN"/>
        </w:rPr>
      </w:pPr>
      <w:r>
        <w:rPr>
          <w:noProof/>
        </w:rPr>
        <w:t>Table 8.2 Vendor Login</w:t>
      </w:r>
      <w:r>
        <w:rPr>
          <w:noProof/>
        </w:rPr>
        <w:tab/>
      </w:r>
      <w:r>
        <w:rPr>
          <w:noProof/>
        </w:rPr>
        <w:fldChar w:fldCharType="begin"/>
      </w:r>
      <w:r>
        <w:rPr>
          <w:noProof/>
        </w:rPr>
        <w:instrText xml:space="preserve"> PAGEREF _Toc73284709 \h </w:instrText>
      </w:r>
      <w:r>
        <w:rPr>
          <w:noProof/>
        </w:rPr>
      </w:r>
      <w:r>
        <w:rPr>
          <w:noProof/>
        </w:rPr>
        <w:fldChar w:fldCharType="separate"/>
      </w:r>
      <w:r>
        <w:rPr>
          <w:noProof/>
        </w:rPr>
        <w:t>191</w:t>
      </w:r>
      <w:r>
        <w:rPr>
          <w:noProof/>
        </w:rPr>
        <w:fldChar w:fldCharType="end"/>
      </w:r>
    </w:p>
    <w:p w14:paraId="3BFADB62" w14:textId="551CCDD2" w:rsidR="00230FEE" w:rsidRDefault="00230FEE" w:rsidP="00230FEE">
      <w:pPr>
        <w:pStyle w:val="TOC5"/>
        <w:ind w:left="0"/>
        <w:rPr>
          <w:rFonts w:eastAsiaTheme="minorEastAsia" w:cstheme="minorBidi"/>
          <w:noProof/>
          <w:sz w:val="22"/>
          <w:szCs w:val="22"/>
          <w:lang w:val="en-IN" w:eastAsia="en-IN"/>
        </w:rPr>
      </w:pPr>
      <w:r>
        <w:rPr>
          <w:noProof/>
        </w:rPr>
        <w:t>Table 8.3 Vendor Dashboard</w:t>
      </w:r>
      <w:r>
        <w:rPr>
          <w:noProof/>
        </w:rPr>
        <w:tab/>
      </w:r>
      <w:r>
        <w:rPr>
          <w:noProof/>
        </w:rPr>
        <w:fldChar w:fldCharType="begin"/>
      </w:r>
      <w:r>
        <w:rPr>
          <w:noProof/>
        </w:rPr>
        <w:instrText xml:space="preserve"> PAGEREF _Toc73284710 \h </w:instrText>
      </w:r>
      <w:r>
        <w:rPr>
          <w:noProof/>
        </w:rPr>
      </w:r>
      <w:r>
        <w:rPr>
          <w:noProof/>
        </w:rPr>
        <w:fldChar w:fldCharType="separate"/>
      </w:r>
      <w:r>
        <w:rPr>
          <w:noProof/>
        </w:rPr>
        <w:t>192</w:t>
      </w:r>
      <w:r>
        <w:rPr>
          <w:noProof/>
        </w:rPr>
        <w:fldChar w:fldCharType="end"/>
      </w:r>
    </w:p>
    <w:p w14:paraId="21BF0CFB" w14:textId="6EB382B8" w:rsidR="00230FEE" w:rsidRDefault="00230FEE" w:rsidP="00230FEE">
      <w:pPr>
        <w:pStyle w:val="TOC5"/>
        <w:ind w:left="0"/>
        <w:rPr>
          <w:rFonts w:eastAsiaTheme="minorEastAsia" w:cstheme="minorBidi"/>
          <w:noProof/>
          <w:sz w:val="22"/>
          <w:szCs w:val="22"/>
          <w:lang w:val="en-IN" w:eastAsia="en-IN"/>
        </w:rPr>
      </w:pPr>
      <w:r>
        <w:rPr>
          <w:noProof/>
        </w:rPr>
        <w:t>Table 8.4 Add New Consumer</w:t>
      </w:r>
      <w:r>
        <w:rPr>
          <w:noProof/>
        </w:rPr>
        <w:tab/>
      </w:r>
      <w:r>
        <w:rPr>
          <w:noProof/>
        </w:rPr>
        <w:fldChar w:fldCharType="begin"/>
      </w:r>
      <w:r>
        <w:rPr>
          <w:noProof/>
        </w:rPr>
        <w:instrText xml:space="preserve"> PAGEREF _Toc73284711 \h </w:instrText>
      </w:r>
      <w:r>
        <w:rPr>
          <w:noProof/>
        </w:rPr>
      </w:r>
      <w:r>
        <w:rPr>
          <w:noProof/>
        </w:rPr>
        <w:fldChar w:fldCharType="separate"/>
      </w:r>
      <w:r>
        <w:rPr>
          <w:noProof/>
        </w:rPr>
        <w:t>193</w:t>
      </w:r>
      <w:r>
        <w:rPr>
          <w:noProof/>
        </w:rPr>
        <w:fldChar w:fldCharType="end"/>
      </w:r>
    </w:p>
    <w:p w14:paraId="3961AC83" w14:textId="4E20D5FF" w:rsidR="00230FEE" w:rsidRDefault="00230FEE" w:rsidP="00230FEE">
      <w:pPr>
        <w:pStyle w:val="TOC5"/>
        <w:ind w:left="0"/>
        <w:rPr>
          <w:rFonts w:eastAsiaTheme="minorEastAsia" w:cstheme="minorBidi"/>
          <w:noProof/>
          <w:sz w:val="22"/>
          <w:szCs w:val="22"/>
          <w:lang w:val="en-IN" w:eastAsia="en-IN"/>
        </w:rPr>
      </w:pPr>
      <w:r>
        <w:rPr>
          <w:noProof/>
        </w:rPr>
        <w:t>Table 8.5 Vendor Dashboard – Search Bar</w:t>
      </w:r>
      <w:r>
        <w:rPr>
          <w:noProof/>
        </w:rPr>
        <w:tab/>
      </w:r>
      <w:r>
        <w:rPr>
          <w:noProof/>
        </w:rPr>
        <w:fldChar w:fldCharType="begin"/>
      </w:r>
      <w:r>
        <w:rPr>
          <w:noProof/>
        </w:rPr>
        <w:instrText xml:space="preserve"> PAGEREF _Toc73284712 \h </w:instrText>
      </w:r>
      <w:r>
        <w:rPr>
          <w:noProof/>
        </w:rPr>
      </w:r>
      <w:r>
        <w:rPr>
          <w:noProof/>
        </w:rPr>
        <w:fldChar w:fldCharType="separate"/>
      </w:r>
      <w:r>
        <w:rPr>
          <w:noProof/>
        </w:rPr>
        <w:t>194</w:t>
      </w:r>
      <w:r>
        <w:rPr>
          <w:noProof/>
        </w:rPr>
        <w:fldChar w:fldCharType="end"/>
      </w:r>
    </w:p>
    <w:p w14:paraId="7323E152" w14:textId="32F9C58D" w:rsidR="00230FEE" w:rsidRDefault="00230FEE" w:rsidP="00230FEE">
      <w:pPr>
        <w:pStyle w:val="TOC5"/>
        <w:ind w:left="0"/>
        <w:rPr>
          <w:rFonts w:eastAsiaTheme="minorEastAsia" w:cstheme="minorBidi"/>
          <w:noProof/>
          <w:sz w:val="22"/>
          <w:szCs w:val="22"/>
          <w:lang w:val="en-IN" w:eastAsia="en-IN"/>
        </w:rPr>
      </w:pPr>
      <w:r>
        <w:rPr>
          <w:noProof/>
        </w:rPr>
        <w:t>Table 8.6 Account Details</w:t>
      </w:r>
      <w:r>
        <w:rPr>
          <w:noProof/>
        </w:rPr>
        <w:tab/>
      </w:r>
      <w:r>
        <w:rPr>
          <w:noProof/>
        </w:rPr>
        <w:fldChar w:fldCharType="begin"/>
      </w:r>
      <w:r>
        <w:rPr>
          <w:noProof/>
        </w:rPr>
        <w:instrText xml:space="preserve"> PAGEREF _Toc73284713 \h </w:instrText>
      </w:r>
      <w:r>
        <w:rPr>
          <w:noProof/>
        </w:rPr>
      </w:r>
      <w:r>
        <w:rPr>
          <w:noProof/>
        </w:rPr>
        <w:fldChar w:fldCharType="separate"/>
      </w:r>
      <w:r>
        <w:rPr>
          <w:noProof/>
        </w:rPr>
        <w:t>195</w:t>
      </w:r>
      <w:r>
        <w:rPr>
          <w:noProof/>
        </w:rPr>
        <w:fldChar w:fldCharType="end"/>
      </w:r>
    </w:p>
    <w:p w14:paraId="42880EC9" w14:textId="6C8E25C2" w:rsidR="00230FEE" w:rsidRDefault="00230FEE" w:rsidP="00230FEE">
      <w:pPr>
        <w:pStyle w:val="TOC5"/>
        <w:ind w:left="0"/>
        <w:rPr>
          <w:rFonts w:eastAsiaTheme="minorEastAsia" w:cstheme="minorBidi"/>
          <w:noProof/>
          <w:sz w:val="22"/>
          <w:szCs w:val="22"/>
          <w:lang w:val="en-IN" w:eastAsia="en-IN"/>
        </w:rPr>
      </w:pPr>
      <w:r>
        <w:rPr>
          <w:noProof/>
        </w:rPr>
        <w:t>Table 8.7 Edit Account</w:t>
      </w:r>
      <w:r>
        <w:rPr>
          <w:noProof/>
        </w:rPr>
        <w:tab/>
      </w:r>
      <w:r>
        <w:rPr>
          <w:noProof/>
        </w:rPr>
        <w:fldChar w:fldCharType="begin"/>
      </w:r>
      <w:r>
        <w:rPr>
          <w:noProof/>
        </w:rPr>
        <w:instrText xml:space="preserve"> PAGEREF _Toc73284714 \h </w:instrText>
      </w:r>
      <w:r>
        <w:rPr>
          <w:noProof/>
        </w:rPr>
      </w:r>
      <w:r>
        <w:rPr>
          <w:noProof/>
        </w:rPr>
        <w:fldChar w:fldCharType="separate"/>
      </w:r>
      <w:r>
        <w:rPr>
          <w:noProof/>
        </w:rPr>
        <w:t>196</w:t>
      </w:r>
      <w:r>
        <w:rPr>
          <w:noProof/>
        </w:rPr>
        <w:fldChar w:fldCharType="end"/>
      </w:r>
    </w:p>
    <w:p w14:paraId="78AC0291" w14:textId="5C3402F1" w:rsidR="00230FEE" w:rsidRDefault="00230FEE" w:rsidP="00230FEE">
      <w:pPr>
        <w:pStyle w:val="TOC5"/>
        <w:ind w:left="0"/>
        <w:rPr>
          <w:rFonts w:eastAsiaTheme="minorEastAsia" w:cstheme="minorBidi"/>
          <w:noProof/>
          <w:sz w:val="22"/>
          <w:szCs w:val="22"/>
          <w:lang w:val="en-IN" w:eastAsia="en-IN"/>
        </w:rPr>
      </w:pPr>
      <w:r>
        <w:rPr>
          <w:noProof/>
        </w:rPr>
        <w:t>Table 8.8 Delete Account</w:t>
      </w:r>
      <w:r>
        <w:rPr>
          <w:noProof/>
        </w:rPr>
        <w:tab/>
      </w:r>
      <w:r>
        <w:rPr>
          <w:noProof/>
        </w:rPr>
        <w:fldChar w:fldCharType="begin"/>
      </w:r>
      <w:r>
        <w:rPr>
          <w:noProof/>
        </w:rPr>
        <w:instrText xml:space="preserve"> PAGEREF _Toc73284715 \h </w:instrText>
      </w:r>
      <w:r>
        <w:rPr>
          <w:noProof/>
        </w:rPr>
      </w:r>
      <w:r>
        <w:rPr>
          <w:noProof/>
        </w:rPr>
        <w:fldChar w:fldCharType="separate"/>
      </w:r>
      <w:r>
        <w:rPr>
          <w:noProof/>
        </w:rPr>
        <w:t>197</w:t>
      </w:r>
      <w:r>
        <w:rPr>
          <w:noProof/>
        </w:rPr>
        <w:fldChar w:fldCharType="end"/>
      </w:r>
    </w:p>
    <w:p w14:paraId="79EB74CD" w14:textId="59D39A57" w:rsidR="00230FEE" w:rsidRDefault="00230FEE" w:rsidP="00230FEE">
      <w:pPr>
        <w:pStyle w:val="TOC5"/>
        <w:ind w:left="0"/>
        <w:rPr>
          <w:rFonts w:eastAsiaTheme="minorEastAsia" w:cstheme="minorBidi"/>
          <w:noProof/>
          <w:sz w:val="22"/>
          <w:szCs w:val="22"/>
          <w:lang w:val="en-IN" w:eastAsia="en-IN"/>
        </w:rPr>
      </w:pPr>
      <w:r>
        <w:rPr>
          <w:noProof/>
        </w:rPr>
        <w:t>Table 8.9 Add Product</w:t>
      </w:r>
      <w:r>
        <w:rPr>
          <w:noProof/>
        </w:rPr>
        <w:tab/>
      </w:r>
      <w:r>
        <w:rPr>
          <w:noProof/>
        </w:rPr>
        <w:fldChar w:fldCharType="begin"/>
      </w:r>
      <w:r>
        <w:rPr>
          <w:noProof/>
        </w:rPr>
        <w:instrText xml:space="preserve"> PAGEREF _Toc73284716 \h </w:instrText>
      </w:r>
      <w:r>
        <w:rPr>
          <w:noProof/>
        </w:rPr>
      </w:r>
      <w:r>
        <w:rPr>
          <w:noProof/>
        </w:rPr>
        <w:fldChar w:fldCharType="separate"/>
      </w:r>
      <w:r>
        <w:rPr>
          <w:noProof/>
        </w:rPr>
        <w:t>198</w:t>
      </w:r>
      <w:r>
        <w:rPr>
          <w:noProof/>
        </w:rPr>
        <w:fldChar w:fldCharType="end"/>
      </w:r>
    </w:p>
    <w:p w14:paraId="58ECCDB0" w14:textId="410D9206" w:rsidR="00230FEE" w:rsidRDefault="00230FEE" w:rsidP="00230FEE">
      <w:pPr>
        <w:pStyle w:val="TOC5"/>
        <w:ind w:left="0"/>
        <w:rPr>
          <w:rFonts w:eastAsiaTheme="minorEastAsia" w:cstheme="minorBidi"/>
          <w:noProof/>
          <w:sz w:val="22"/>
          <w:szCs w:val="22"/>
          <w:lang w:val="en-IN" w:eastAsia="en-IN"/>
        </w:rPr>
      </w:pPr>
      <w:r>
        <w:rPr>
          <w:noProof/>
        </w:rPr>
        <w:t>Table 8.10 Total Amount/Current Bill</w:t>
      </w:r>
      <w:r>
        <w:rPr>
          <w:noProof/>
        </w:rPr>
        <w:tab/>
      </w:r>
      <w:r>
        <w:rPr>
          <w:noProof/>
        </w:rPr>
        <w:fldChar w:fldCharType="begin"/>
      </w:r>
      <w:r>
        <w:rPr>
          <w:noProof/>
        </w:rPr>
        <w:instrText xml:space="preserve"> PAGEREF _Toc73284717 \h </w:instrText>
      </w:r>
      <w:r>
        <w:rPr>
          <w:noProof/>
        </w:rPr>
      </w:r>
      <w:r>
        <w:rPr>
          <w:noProof/>
        </w:rPr>
        <w:fldChar w:fldCharType="separate"/>
      </w:r>
      <w:r>
        <w:rPr>
          <w:noProof/>
        </w:rPr>
        <w:t>200</w:t>
      </w:r>
      <w:r>
        <w:rPr>
          <w:noProof/>
        </w:rPr>
        <w:fldChar w:fldCharType="end"/>
      </w:r>
    </w:p>
    <w:p w14:paraId="0F9BC476" w14:textId="6DC0E9BD" w:rsidR="00230FEE" w:rsidRDefault="00230FEE" w:rsidP="00230FEE">
      <w:pPr>
        <w:pStyle w:val="TOC5"/>
        <w:ind w:left="0"/>
        <w:rPr>
          <w:rFonts w:eastAsiaTheme="minorEastAsia" w:cstheme="minorBidi"/>
          <w:noProof/>
          <w:sz w:val="22"/>
          <w:szCs w:val="22"/>
          <w:lang w:val="en-IN" w:eastAsia="en-IN"/>
        </w:rPr>
      </w:pPr>
      <w:r>
        <w:rPr>
          <w:noProof/>
        </w:rPr>
        <w:t>Table 8.11 View Products</w:t>
      </w:r>
      <w:r>
        <w:rPr>
          <w:noProof/>
        </w:rPr>
        <w:tab/>
      </w:r>
      <w:r>
        <w:rPr>
          <w:noProof/>
        </w:rPr>
        <w:fldChar w:fldCharType="begin"/>
      </w:r>
      <w:r>
        <w:rPr>
          <w:noProof/>
        </w:rPr>
        <w:instrText xml:space="preserve"> PAGEREF _Toc73284718 \h </w:instrText>
      </w:r>
      <w:r>
        <w:rPr>
          <w:noProof/>
        </w:rPr>
      </w:r>
      <w:r>
        <w:rPr>
          <w:noProof/>
        </w:rPr>
        <w:fldChar w:fldCharType="separate"/>
      </w:r>
      <w:r>
        <w:rPr>
          <w:noProof/>
        </w:rPr>
        <w:t>201</w:t>
      </w:r>
      <w:r>
        <w:rPr>
          <w:noProof/>
        </w:rPr>
        <w:fldChar w:fldCharType="end"/>
      </w:r>
    </w:p>
    <w:p w14:paraId="65CCAF71" w14:textId="0BEE5F1D" w:rsidR="00230FEE" w:rsidRDefault="00230FEE" w:rsidP="00230FEE">
      <w:pPr>
        <w:pStyle w:val="TOC5"/>
        <w:ind w:left="0"/>
        <w:rPr>
          <w:rFonts w:eastAsiaTheme="minorEastAsia" w:cstheme="minorBidi"/>
          <w:noProof/>
          <w:sz w:val="22"/>
          <w:szCs w:val="22"/>
          <w:lang w:val="en-IN" w:eastAsia="en-IN"/>
        </w:rPr>
      </w:pPr>
      <w:r>
        <w:rPr>
          <w:noProof/>
        </w:rPr>
        <w:t>Table 8.12 Add A New Product</w:t>
      </w:r>
      <w:r>
        <w:rPr>
          <w:noProof/>
        </w:rPr>
        <w:tab/>
      </w:r>
      <w:r>
        <w:rPr>
          <w:noProof/>
        </w:rPr>
        <w:fldChar w:fldCharType="begin"/>
      </w:r>
      <w:r>
        <w:rPr>
          <w:noProof/>
        </w:rPr>
        <w:instrText xml:space="preserve"> PAGEREF _Toc73284719 \h </w:instrText>
      </w:r>
      <w:r>
        <w:rPr>
          <w:noProof/>
        </w:rPr>
      </w:r>
      <w:r>
        <w:rPr>
          <w:noProof/>
        </w:rPr>
        <w:fldChar w:fldCharType="separate"/>
      </w:r>
      <w:r>
        <w:rPr>
          <w:noProof/>
        </w:rPr>
        <w:t>202</w:t>
      </w:r>
      <w:r>
        <w:rPr>
          <w:noProof/>
        </w:rPr>
        <w:fldChar w:fldCharType="end"/>
      </w:r>
    </w:p>
    <w:p w14:paraId="78737450" w14:textId="3EE62DCB" w:rsidR="00230FEE" w:rsidRDefault="00230FEE" w:rsidP="00230FEE">
      <w:pPr>
        <w:pStyle w:val="TOC5"/>
        <w:ind w:left="0"/>
        <w:rPr>
          <w:rFonts w:eastAsiaTheme="minorEastAsia" w:cstheme="minorBidi"/>
          <w:noProof/>
          <w:sz w:val="22"/>
          <w:szCs w:val="22"/>
          <w:lang w:val="en-IN" w:eastAsia="en-IN"/>
        </w:rPr>
      </w:pPr>
      <w:r>
        <w:rPr>
          <w:noProof/>
        </w:rPr>
        <w:t>Table 8.13 Udhaari Records</w:t>
      </w:r>
      <w:r>
        <w:rPr>
          <w:noProof/>
        </w:rPr>
        <w:tab/>
      </w:r>
      <w:r>
        <w:rPr>
          <w:noProof/>
        </w:rPr>
        <w:fldChar w:fldCharType="begin"/>
      </w:r>
      <w:r>
        <w:rPr>
          <w:noProof/>
        </w:rPr>
        <w:instrText xml:space="preserve"> PAGEREF _Toc73284720 \h </w:instrText>
      </w:r>
      <w:r>
        <w:rPr>
          <w:noProof/>
        </w:rPr>
      </w:r>
      <w:r>
        <w:rPr>
          <w:noProof/>
        </w:rPr>
        <w:fldChar w:fldCharType="separate"/>
      </w:r>
      <w:r>
        <w:rPr>
          <w:noProof/>
        </w:rPr>
        <w:t>203</w:t>
      </w:r>
      <w:r>
        <w:rPr>
          <w:noProof/>
        </w:rPr>
        <w:fldChar w:fldCharType="end"/>
      </w:r>
    </w:p>
    <w:p w14:paraId="00422158" w14:textId="4BA1546B" w:rsidR="00230FEE" w:rsidRDefault="00230FEE" w:rsidP="00230FEE">
      <w:pPr>
        <w:pStyle w:val="TOC5"/>
        <w:ind w:left="0"/>
        <w:rPr>
          <w:rFonts w:eastAsiaTheme="minorEastAsia" w:cstheme="minorBidi"/>
          <w:noProof/>
          <w:sz w:val="22"/>
          <w:szCs w:val="22"/>
          <w:lang w:val="en-IN" w:eastAsia="en-IN"/>
        </w:rPr>
      </w:pPr>
      <w:r>
        <w:rPr>
          <w:noProof/>
        </w:rPr>
        <w:t>Table 8.14 Transaction History</w:t>
      </w:r>
      <w:r>
        <w:rPr>
          <w:noProof/>
        </w:rPr>
        <w:tab/>
      </w:r>
      <w:r>
        <w:rPr>
          <w:noProof/>
        </w:rPr>
        <w:fldChar w:fldCharType="begin"/>
      </w:r>
      <w:r>
        <w:rPr>
          <w:noProof/>
        </w:rPr>
        <w:instrText xml:space="preserve"> PAGEREF _Toc73284721 \h </w:instrText>
      </w:r>
      <w:r>
        <w:rPr>
          <w:noProof/>
        </w:rPr>
      </w:r>
      <w:r>
        <w:rPr>
          <w:noProof/>
        </w:rPr>
        <w:fldChar w:fldCharType="separate"/>
      </w:r>
      <w:r>
        <w:rPr>
          <w:noProof/>
        </w:rPr>
        <w:t>204</w:t>
      </w:r>
      <w:r>
        <w:rPr>
          <w:noProof/>
        </w:rPr>
        <w:fldChar w:fldCharType="end"/>
      </w:r>
    </w:p>
    <w:p w14:paraId="0405DF40" w14:textId="096A4791" w:rsidR="00230FEE" w:rsidRDefault="00230FEE" w:rsidP="00230FEE">
      <w:pPr>
        <w:pStyle w:val="TOC5"/>
        <w:ind w:left="0"/>
        <w:rPr>
          <w:rFonts w:eastAsiaTheme="minorEastAsia" w:cstheme="minorBidi"/>
          <w:noProof/>
          <w:sz w:val="22"/>
          <w:szCs w:val="22"/>
          <w:lang w:val="en-IN" w:eastAsia="en-IN"/>
        </w:rPr>
      </w:pPr>
      <w:r>
        <w:rPr>
          <w:noProof/>
        </w:rPr>
        <w:t>Table 8.15 Purchase Transaction</w:t>
      </w:r>
      <w:r>
        <w:rPr>
          <w:noProof/>
        </w:rPr>
        <w:tab/>
      </w:r>
      <w:r>
        <w:rPr>
          <w:noProof/>
        </w:rPr>
        <w:fldChar w:fldCharType="begin"/>
      </w:r>
      <w:r>
        <w:rPr>
          <w:noProof/>
        </w:rPr>
        <w:instrText xml:space="preserve"> PAGEREF _Toc73284722 \h </w:instrText>
      </w:r>
      <w:r>
        <w:rPr>
          <w:noProof/>
        </w:rPr>
      </w:r>
      <w:r>
        <w:rPr>
          <w:noProof/>
        </w:rPr>
        <w:fldChar w:fldCharType="separate"/>
      </w:r>
      <w:r>
        <w:rPr>
          <w:noProof/>
        </w:rPr>
        <w:t>205</w:t>
      </w:r>
      <w:r>
        <w:rPr>
          <w:noProof/>
        </w:rPr>
        <w:fldChar w:fldCharType="end"/>
      </w:r>
    </w:p>
    <w:p w14:paraId="70524927" w14:textId="0D5C215D" w:rsidR="00230FEE" w:rsidRDefault="00230FEE" w:rsidP="00230FEE">
      <w:pPr>
        <w:pStyle w:val="TOC5"/>
        <w:ind w:left="0"/>
        <w:rPr>
          <w:rFonts w:eastAsiaTheme="minorEastAsia" w:cstheme="minorBidi"/>
          <w:noProof/>
          <w:sz w:val="22"/>
          <w:szCs w:val="22"/>
          <w:lang w:val="en-IN" w:eastAsia="en-IN"/>
        </w:rPr>
      </w:pPr>
      <w:r>
        <w:rPr>
          <w:noProof/>
        </w:rPr>
        <w:t>Table 8.16 Purchase History</w:t>
      </w:r>
      <w:r>
        <w:rPr>
          <w:noProof/>
        </w:rPr>
        <w:tab/>
      </w:r>
      <w:r>
        <w:rPr>
          <w:noProof/>
        </w:rPr>
        <w:fldChar w:fldCharType="begin"/>
      </w:r>
      <w:r>
        <w:rPr>
          <w:noProof/>
        </w:rPr>
        <w:instrText xml:space="preserve"> PAGEREF _Toc73284723 \h </w:instrText>
      </w:r>
      <w:r>
        <w:rPr>
          <w:noProof/>
        </w:rPr>
      </w:r>
      <w:r>
        <w:rPr>
          <w:noProof/>
        </w:rPr>
        <w:fldChar w:fldCharType="separate"/>
      </w:r>
      <w:r>
        <w:rPr>
          <w:noProof/>
        </w:rPr>
        <w:t>206</w:t>
      </w:r>
      <w:r>
        <w:rPr>
          <w:noProof/>
        </w:rPr>
        <w:fldChar w:fldCharType="end"/>
      </w:r>
    </w:p>
    <w:p w14:paraId="1FCD6081" w14:textId="170A84BA" w:rsidR="00230FEE" w:rsidRDefault="00230FEE" w:rsidP="00230FEE">
      <w:pPr>
        <w:pStyle w:val="TOC5"/>
        <w:ind w:left="0"/>
        <w:rPr>
          <w:rFonts w:eastAsiaTheme="minorEastAsia" w:cstheme="minorBidi"/>
          <w:noProof/>
          <w:sz w:val="22"/>
          <w:szCs w:val="22"/>
          <w:lang w:val="en-IN" w:eastAsia="en-IN"/>
        </w:rPr>
      </w:pPr>
      <w:r>
        <w:rPr>
          <w:noProof/>
        </w:rPr>
        <w:t>Table 8.17 Payment Transaction</w:t>
      </w:r>
      <w:r>
        <w:rPr>
          <w:noProof/>
        </w:rPr>
        <w:tab/>
      </w:r>
      <w:r>
        <w:rPr>
          <w:noProof/>
        </w:rPr>
        <w:fldChar w:fldCharType="begin"/>
      </w:r>
      <w:r>
        <w:rPr>
          <w:noProof/>
        </w:rPr>
        <w:instrText xml:space="preserve"> PAGEREF _Toc73284724 \h </w:instrText>
      </w:r>
      <w:r>
        <w:rPr>
          <w:noProof/>
        </w:rPr>
      </w:r>
      <w:r>
        <w:rPr>
          <w:noProof/>
        </w:rPr>
        <w:fldChar w:fldCharType="separate"/>
      </w:r>
      <w:r>
        <w:rPr>
          <w:noProof/>
        </w:rPr>
        <w:t>207</w:t>
      </w:r>
      <w:r>
        <w:rPr>
          <w:noProof/>
        </w:rPr>
        <w:fldChar w:fldCharType="end"/>
      </w:r>
    </w:p>
    <w:p w14:paraId="24FC07D0" w14:textId="20864183" w:rsidR="00230FEE" w:rsidRDefault="00230FEE" w:rsidP="00230FEE">
      <w:pPr>
        <w:pStyle w:val="TOC5"/>
        <w:ind w:left="0"/>
        <w:rPr>
          <w:rFonts w:eastAsiaTheme="minorEastAsia" w:cstheme="minorBidi"/>
          <w:noProof/>
          <w:sz w:val="22"/>
          <w:szCs w:val="22"/>
          <w:lang w:val="en-IN" w:eastAsia="en-IN"/>
        </w:rPr>
      </w:pPr>
      <w:r>
        <w:rPr>
          <w:noProof/>
        </w:rPr>
        <w:lastRenderedPageBreak/>
        <w:t>Table 8.18 Payment History</w:t>
      </w:r>
      <w:r>
        <w:rPr>
          <w:noProof/>
        </w:rPr>
        <w:tab/>
      </w:r>
      <w:r>
        <w:rPr>
          <w:noProof/>
        </w:rPr>
        <w:fldChar w:fldCharType="begin"/>
      </w:r>
      <w:r>
        <w:rPr>
          <w:noProof/>
        </w:rPr>
        <w:instrText xml:space="preserve"> PAGEREF _Toc73284725 \h </w:instrText>
      </w:r>
      <w:r>
        <w:rPr>
          <w:noProof/>
        </w:rPr>
      </w:r>
      <w:r>
        <w:rPr>
          <w:noProof/>
        </w:rPr>
        <w:fldChar w:fldCharType="separate"/>
      </w:r>
      <w:r>
        <w:rPr>
          <w:noProof/>
        </w:rPr>
        <w:t>208</w:t>
      </w:r>
      <w:r>
        <w:rPr>
          <w:noProof/>
        </w:rPr>
        <w:fldChar w:fldCharType="end"/>
      </w:r>
    </w:p>
    <w:p w14:paraId="73C46CF5" w14:textId="0EC68D35" w:rsidR="00230FEE" w:rsidRDefault="00230FEE" w:rsidP="00230FEE">
      <w:pPr>
        <w:pStyle w:val="TOC5"/>
        <w:ind w:left="0"/>
        <w:rPr>
          <w:rFonts w:eastAsiaTheme="minorEastAsia" w:cstheme="minorBidi"/>
          <w:noProof/>
          <w:sz w:val="22"/>
          <w:szCs w:val="22"/>
          <w:lang w:val="en-IN" w:eastAsia="en-IN"/>
        </w:rPr>
      </w:pPr>
      <w:r>
        <w:rPr>
          <w:noProof/>
        </w:rPr>
        <w:t>Table 8.19 View Threshold</w:t>
      </w:r>
      <w:r>
        <w:rPr>
          <w:noProof/>
        </w:rPr>
        <w:tab/>
      </w:r>
      <w:r>
        <w:rPr>
          <w:noProof/>
        </w:rPr>
        <w:fldChar w:fldCharType="begin"/>
      </w:r>
      <w:r>
        <w:rPr>
          <w:noProof/>
        </w:rPr>
        <w:instrText xml:space="preserve"> PAGEREF _Toc73284726 \h </w:instrText>
      </w:r>
      <w:r>
        <w:rPr>
          <w:noProof/>
        </w:rPr>
      </w:r>
      <w:r>
        <w:rPr>
          <w:noProof/>
        </w:rPr>
        <w:fldChar w:fldCharType="separate"/>
      </w:r>
      <w:r>
        <w:rPr>
          <w:noProof/>
        </w:rPr>
        <w:t>209</w:t>
      </w:r>
      <w:r>
        <w:rPr>
          <w:noProof/>
        </w:rPr>
        <w:fldChar w:fldCharType="end"/>
      </w:r>
    </w:p>
    <w:p w14:paraId="5194EE43" w14:textId="52B79C8A" w:rsidR="00230FEE" w:rsidRDefault="00230FEE" w:rsidP="00230FEE">
      <w:pPr>
        <w:pStyle w:val="TOC5"/>
        <w:ind w:left="0"/>
        <w:rPr>
          <w:rFonts w:eastAsiaTheme="minorEastAsia" w:cstheme="minorBidi"/>
          <w:noProof/>
          <w:sz w:val="22"/>
          <w:szCs w:val="22"/>
          <w:lang w:val="en-IN" w:eastAsia="en-IN"/>
        </w:rPr>
      </w:pPr>
      <w:r>
        <w:rPr>
          <w:noProof/>
        </w:rPr>
        <w:t>Table 8.20 Make Payment</w:t>
      </w:r>
      <w:r>
        <w:rPr>
          <w:noProof/>
        </w:rPr>
        <w:tab/>
      </w:r>
      <w:r>
        <w:rPr>
          <w:noProof/>
        </w:rPr>
        <w:fldChar w:fldCharType="begin"/>
      </w:r>
      <w:r>
        <w:rPr>
          <w:noProof/>
        </w:rPr>
        <w:instrText xml:space="preserve"> PAGEREF _Toc73284727 \h </w:instrText>
      </w:r>
      <w:r>
        <w:rPr>
          <w:noProof/>
        </w:rPr>
      </w:r>
      <w:r>
        <w:rPr>
          <w:noProof/>
        </w:rPr>
        <w:fldChar w:fldCharType="separate"/>
      </w:r>
      <w:r>
        <w:rPr>
          <w:noProof/>
        </w:rPr>
        <w:t>210</w:t>
      </w:r>
      <w:r>
        <w:rPr>
          <w:noProof/>
        </w:rPr>
        <w:fldChar w:fldCharType="end"/>
      </w:r>
    </w:p>
    <w:p w14:paraId="59855289" w14:textId="2E04C66F" w:rsidR="00230FEE" w:rsidRDefault="00230FEE" w:rsidP="00230FEE">
      <w:pPr>
        <w:pStyle w:val="TOC5"/>
        <w:ind w:left="0"/>
        <w:rPr>
          <w:rFonts w:eastAsiaTheme="minorEastAsia" w:cstheme="minorBidi"/>
          <w:noProof/>
          <w:sz w:val="22"/>
          <w:szCs w:val="22"/>
          <w:lang w:val="en-IN" w:eastAsia="en-IN"/>
        </w:rPr>
      </w:pPr>
      <w:r>
        <w:rPr>
          <w:noProof/>
        </w:rPr>
        <w:t>Table 8.21 Change Payment Details</w:t>
      </w:r>
      <w:r>
        <w:rPr>
          <w:noProof/>
        </w:rPr>
        <w:tab/>
      </w:r>
      <w:r>
        <w:rPr>
          <w:noProof/>
        </w:rPr>
        <w:fldChar w:fldCharType="begin"/>
      </w:r>
      <w:r>
        <w:rPr>
          <w:noProof/>
        </w:rPr>
        <w:instrText xml:space="preserve"> PAGEREF _Toc73284728 \h </w:instrText>
      </w:r>
      <w:r>
        <w:rPr>
          <w:noProof/>
        </w:rPr>
      </w:r>
      <w:r>
        <w:rPr>
          <w:noProof/>
        </w:rPr>
        <w:fldChar w:fldCharType="separate"/>
      </w:r>
      <w:r>
        <w:rPr>
          <w:noProof/>
        </w:rPr>
        <w:t>211</w:t>
      </w:r>
      <w:r>
        <w:rPr>
          <w:noProof/>
        </w:rPr>
        <w:fldChar w:fldCharType="end"/>
      </w:r>
    </w:p>
    <w:p w14:paraId="6ABC3592" w14:textId="7DA92B08" w:rsidR="00230FEE" w:rsidRDefault="00230FEE" w:rsidP="00230FEE">
      <w:pPr>
        <w:pStyle w:val="TOC5"/>
        <w:ind w:left="0"/>
        <w:rPr>
          <w:rFonts w:eastAsiaTheme="minorEastAsia" w:cstheme="minorBidi"/>
          <w:noProof/>
          <w:sz w:val="22"/>
          <w:szCs w:val="22"/>
          <w:lang w:val="en-IN" w:eastAsia="en-IN"/>
        </w:rPr>
      </w:pPr>
      <w:r>
        <w:rPr>
          <w:noProof/>
        </w:rPr>
        <w:t>Table 8.22 Update Payment Details</w:t>
      </w:r>
      <w:r>
        <w:rPr>
          <w:noProof/>
        </w:rPr>
        <w:tab/>
      </w:r>
      <w:r>
        <w:rPr>
          <w:noProof/>
        </w:rPr>
        <w:fldChar w:fldCharType="begin"/>
      </w:r>
      <w:r>
        <w:rPr>
          <w:noProof/>
        </w:rPr>
        <w:instrText xml:space="preserve"> PAGEREF _Toc73284729 \h </w:instrText>
      </w:r>
      <w:r>
        <w:rPr>
          <w:noProof/>
        </w:rPr>
      </w:r>
      <w:r>
        <w:rPr>
          <w:noProof/>
        </w:rPr>
        <w:fldChar w:fldCharType="separate"/>
      </w:r>
      <w:r>
        <w:rPr>
          <w:noProof/>
        </w:rPr>
        <w:t>212</w:t>
      </w:r>
      <w:r>
        <w:rPr>
          <w:noProof/>
        </w:rPr>
        <w:fldChar w:fldCharType="end"/>
      </w:r>
    </w:p>
    <w:p w14:paraId="51602025" w14:textId="292C21C0" w:rsidR="00230FEE" w:rsidRDefault="00230FEE" w:rsidP="00230FEE">
      <w:pPr>
        <w:pStyle w:val="TOC5"/>
        <w:ind w:left="0"/>
        <w:rPr>
          <w:rFonts w:eastAsiaTheme="minorEastAsia" w:cstheme="minorBidi"/>
          <w:noProof/>
          <w:sz w:val="22"/>
          <w:szCs w:val="22"/>
          <w:lang w:val="en-IN" w:eastAsia="en-IN"/>
        </w:rPr>
      </w:pPr>
      <w:r>
        <w:rPr>
          <w:noProof/>
        </w:rPr>
        <w:t>Table 8.23 Consumer Registration</w:t>
      </w:r>
      <w:r>
        <w:rPr>
          <w:noProof/>
        </w:rPr>
        <w:tab/>
      </w:r>
      <w:r>
        <w:rPr>
          <w:noProof/>
        </w:rPr>
        <w:fldChar w:fldCharType="begin"/>
      </w:r>
      <w:r>
        <w:rPr>
          <w:noProof/>
        </w:rPr>
        <w:instrText xml:space="preserve"> PAGEREF _Toc73284730 \h </w:instrText>
      </w:r>
      <w:r>
        <w:rPr>
          <w:noProof/>
        </w:rPr>
      </w:r>
      <w:r>
        <w:rPr>
          <w:noProof/>
        </w:rPr>
        <w:fldChar w:fldCharType="separate"/>
      </w:r>
      <w:r>
        <w:rPr>
          <w:noProof/>
        </w:rPr>
        <w:t>213</w:t>
      </w:r>
      <w:r>
        <w:rPr>
          <w:noProof/>
        </w:rPr>
        <w:fldChar w:fldCharType="end"/>
      </w:r>
    </w:p>
    <w:p w14:paraId="6FBDF9D0" w14:textId="6E5C91D1" w:rsidR="00230FEE" w:rsidRDefault="00230FEE" w:rsidP="00230FEE">
      <w:pPr>
        <w:pStyle w:val="TOC5"/>
        <w:ind w:left="0"/>
        <w:rPr>
          <w:rFonts w:eastAsiaTheme="minorEastAsia" w:cstheme="minorBidi"/>
          <w:noProof/>
          <w:sz w:val="22"/>
          <w:szCs w:val="22"/>
          <w:lang w:val="en-IN" w:eastAsia="en-IN"/>
        </w:rPr>
      </w:pPr>
      <w:r>
        <w:rPr>
          <w:noProof/>
        </w:rPr>
        <w:t>Table 8.24 Consumer Login</w:t>
      </w:r>
      <w:r>
        <w:rPr>
          <w:noProof/>
        </w:rPr>
        <w:tab/>
      </w:r>
      <w:r>
        <w:rPr>
          <w:noProof/>
        </w:rPr>
        <w:fldChar w:fldCharType="begin"/>
      </w:r>
      <w:r>
        <w:rPr>
          <w:noProof/>
        </w:rPr>
        <w:instrText xml:space="preserve"> PAGEREF _Toc73284731 \h </w:instrText>
      </w:r>
      <w:r>
        <w:rPr>
          <w:noProof/>
        </w:rPr>
      </w:r>
      <w:r>
        <w:rPr>
          <w:noProof/>
        </w:rPr>
        <w:fldChar w:fldCharType="separate"/>
      </w:r>
      <w:r>
        <w:rPr>
          <w:noProof/>
        </w:rPr>
        <w:t>214</w:t>
      </w:r>
      <w:r>
        <w:rPr>
          <w:noProof/>
        </w:rPr>
        <w:fldChar w:fldCharType="end"/>
      </w:r>
    </w:p>
    <w:p w14:paraId="6625A09D" w14:textId="7D1FBA95" w:rsidR="00230FEE" w:rsidRDefault="00230FEE" w:rsidP="00230FEE">
      <w:pPr>
        <w:pStyle w:val="TOC5"/>
        <w:ind w:left="0"/>
        <w:rPr>
          <w:rFonts w:eastAsiaTheme="minorEastAsia" w:cstheme="minorBidi"/>
          <w:noProof/>
          <w:sz w:val="22"/>
          <w:szCs w:val="22"/>
          <w:lang w:val="en-IN" w:eastAsia="en-IN"/>
        </w:rPr>
      </w:pPr>
      <w:r>
        <w:rPr>
          <w:noProof/>
        </w:rPr>
        <w:t>Table 8.25 Consumer Dashboard</w:t>
      </w:r>
      <w:r>
        <w:rPr>
          <w:noProof/>
        </w:rPr>
        <w:tab/>
      </w:r>
      <w:r>
        <w:rPr>
          <w:noProof/>
        </w:rPr>
        <w:fldChar w:fldCharType="begin"/>
      </w:r>
      <w:r>
        <w:rPr>
          <w:noProof/>
        </w:rPr>
        <w:instrText xml:space="preserve"> PAGEREF _Toc73284732 \h </w:instrText>
      </w:r>
      <w:r>
        <w:rPr>
          <w:noProof/>
        </w:rPr>
      </w:r>
      <w:r>
        <w:rPr>
          <w:noProof/>
        </w:rPr>
        <w:fldChar w:fldCharType="separate"/>
      </w:r>
      <w:r>
        <w:rPr>
          <w:noProof/>
        </w:rPr>
        <w:t>215</w:t>
      </w:r>
      <w:r>
        <w:rPr>
          <w:noProof/>
        </w:rPr>
        <w:fldChar w:fldCharType="end"/>
      </w:r>
    </w:p>
    <w:p w14:paraId="4C8F9135" w14:textId="35888118" w:rsidR="00230FEE" w:rsidRDefault="00230FEE" w:rsidP="00230FEE">
      <w:pPr>
        <w:pStyle w:val="TOC5"/>
        <w:ind w:left="0"/>
        <w:rPr>
          <w:rFonts w:eastAsiaTheme="minorEastAsia" w:cstheme="minorBidi"/>
          <w:noProof/>
          <w:sz w:val="22"/>
          <w:szCs w:val="22"/>
          <w:lang w:val="en-IN" w:eastAsia="en-IN"/>
        </w:rPr>
      </w:pPr>
      <w:r>
        <w:rPr>
          <w:noProof/>
        </w:rPr>
        <w:t>Table 8.26 My Account</w:t>
      </w:r>
      <w:r>
        <w:rPr>
          <w:noProof/>
        </w:rPr>
        <w:tab/>
      </w:r>
      <w:r>
        <w:rPr>
          <w:noProof/>
        </w:rPr>
        <w:fldChar w:fldCharType="begin"/>
      </w:r>
      <w:r>
        <w:rPr>
          <w:noProof/>
        </w:rPr>
        <w:instrText xml:space="preserve"> PAGEREF _Toc73284733 \h </w:instrText>
      </w:r>
      <w:r>
        <w:rPr>
          <w:noProof/>
        </w:rPr>
      </w:r>
      <w:r>
        <w:rPr>
          <w:noProof/>
        </w:rPr>
        <w:fldChar w:fldCharType="separate"/>
      </w:r>
      <w:r>
        <w:rPr>
          <w:noProof/>
        </w:rPr>
        <w:t>216</w:t>
      </w:r>
      <w:r>
        <w:rPr>
          <w:noProof/>
        </w:rPr>
        <w:fldChar w:fldCharType="end"/>
      </w:r>
    </w:p>
    <w:p w14:paraId="3AC286DB" w14:textId="256537CD" w:rsidR="00230FEE" w:rsidRDefault="00230FEE" w:rsidP="00230FEE">
      <w:pPr>
        <w:pStyle w:val="TOC5"/>
        <w:ind w:left="0"/>
        <w:rPr>
          <w:rFonts w:eastAsiaTheme="minorEastAsia" w:cstheme="minorBidi"/>
          <w:noProof/>
          <w:sz w:val="22"/>
          <w:szCs w:val="22"/>
          <w:lang w:val="en-IN" w:eastAsia="en-IN"/>
        </w:rPr>
      </w:pPr>
      <w:r>
        <w:rPr>
          <w:noProof/>
        </w:rPr>
        <w:t>Table 9 Defects, Cause &amp; Resolution</w:t>
      </w:r>
      <w:r>
        <w:rPr>
          <w:noProof/>
        </w:rPr>
        <w:tab/>
      </w:r>
      <w:r>
        <w:rPr>
          <w:noProof/>
        </w:rPr>
        <w:fldChar w:fldCharType="begin"/>
      </w:r>
      <w:r>
        <w:rPr>
          <w:noProof/>
        </w:rPr>
        <w:instrText xml:space="preserve"> PAGEREF _Toc73284734 \h </w:instrText>
      </w:r>
      <w:r>
        <w:rPr>
          <w:noProof/>
        </w:rPr>
      </w:r>
      <w:r>
        <w:rPr>
          <w:noProof/>
        </w:rPr>
        <w:fldChar w:fldCharType="separate"/>
      </w:r>
      <w:r>
        <w:rPr>
          <w:noProof/>
        </w:rPr>
        <w:t>217</w:t>
      </w:r>
      <w:r>
        <w:rPr>
          <w:noProof/>
        </w:rPr>
        <w:fldChar w:fldCharType="end"/>
      </w:r>
    </w:p>
    <w:p w14:paraId="53BC48EA" w14:textId="29AB90CC" w:rsidR="00230FEE" w:rsidRDefault="00230FEE" w:rsidP="00230FEE">
      <w:pPr>
        <w:pStyle w:val="TOC5"/>
        <w:ind w:left="0"/>
        <w:rPr>
          <w:rFonts w:eastAsiaTheme="minorEastAsia" w:cstheme="minorBidi"/>
          <w:noProof/>
          <w:sz w:val="22"/>
          <w:szCs w:val="22"/>
          <w:lang w:val="en-IN" w:eastAsia="en-IN"/>
        </w:rPr>
      </w:pPr>
      <w:r>
        <w:rPr>
          <w:noProof/>
        </w:rPr>
        <w:t>Table 10 Glossary</w:t>
      </w:r>
      <w:r>
        <w:rPr>
          <w:noProof/>
        </w:rPr>
        <w:tab/>
      </w:r>
      <w:r>
        <w:rPr>
          <w:noProof/>
        </w:rPr>
        <w:fldChar w:fldCharType="begin"/>
      </w:r>
      <w:r>
        <w:rPr>
          <w:noProof/>
        </w:rPr>
        <w:instrText xml:space="preserve"> PAGEREF _Toc73284735 \h </w:instrText>
      </w:r>
      <w:r>
        <w:rPr>
          <w:noProof/>
        </w:rPr>
      </w:r>
      <w:r>
        <w:rPr>
          <w:noProof/>
        </w:rPr>
        <w:fldChar w:fldCharType="separate"/>
      </w:r>
      <w:r>
        <w:rPr>
          <w:noProof/>
        </w:rPr>
        <w:t>223</w:t>
      </w:r>
      <w:r>
        <w:rPr>
          <w:noProof/>
        </w:rPr>
        <w:fldChar w:fldCharType="end"/>
      </w:r>
    </w:p>
    <w:p w14:paraId="1CA04D91" w14:textId="79460C2D" w:rsidR="00247C36" w:rsidRDefault="007B2224" w:rsidP="00230FEE">
      <w:pPr>
        <w:pStyle w:val="TOC2"/>
      </w:pPr>
      <w:r>
        <w:fldChar w:fldCharType="end"/>
      </w:r>
      <w:r>
        <w:br w:type="page"/>
      </w:r>
    </w:p>
    <w:p w14:paraId="2A11985D" w14:textId="77777777" w:rsidR="00230FEE" w:rsidRPr="00230FEE" w:rsidRDefault="007B2224" w:rsidP="00230FEE">
      <w:pPr>
        <w:pStyle w:val="TOC2"/>
        <w:ind w:left="426" w:hanging="426"/>
        <w:rPr>
          <w:noProof/>
        </w:rPr>
      </w:pPr>
      <w:bookmarkStart w:id="9" w:name="_Toc520717057"/>
      <w:bookmarkStart w:id="10" w:name="_Toc481573582"/>
      <w:bookmarkStart w:id="11" w:name="_Toc481573600"/>
      <w:bookmarkStart w:id="12" w:name="_Toc468460152"/>
      <w:bookmarkStart w:id="13" w:name="_Toc516572159"/>
      <w:bookmarkStart w:id="14" w:name="_Toc468701103"/>
      <w:bookmarkStart w:id="15" w:name="_Toc468459833"/>
      <w:bookmarkStart w:id="16" w:name="_Toc481675033"/>
      <w:r>
        <w:rPr>
          <w:rStyle w:val="ListofTablesFiguresHeadingsChar"/>
          <w:bCs/>
          <w:sz w:val="36"/>
          <w:szCs w:val="36"/>
        </w:rPr>
        <w:lastRenderedPageBreak/>
        <w:t>List of Figures</w:t>
      </w:r>
      <w:bookmarkEnd w:id="9"/>
      <w:bookmarkEnd w:id="10"/>
      <w:bookmarkEnd w:id="11"/>
      <w:bookmarkEnd w:id="12"/>
      <w:bookmarkEnd w:id="13"/>
      <w:bookmarkEnd w:id="14"/>
      <w:bookmarkEnd w:id="15"/>
      <w:bookmarkEnd w:id="16"/>
      <w:r w:rsidRPr="0083413D">
        <w:fldChar w:fldCharType="begin"/>
      </w:r>
      <w:r w:rsidRPr="0083413D">
        <w:instrText xml:space="preserve"> TOC \f \t "Figure Caption,1" </w:instrText>
      </w:r>
      <w:r w:rsidRPr="0083413D">
        <w:fldChar w:fldCharType="separate"/>
      </w:r>
    </w:p>
    <w:p w14:paraId="5A28AF85" w14:textId="7A332F5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1 Gantt Chart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_Toc73284736 \h </w:instrText>
      </w:r>
      <w:r w:rsidRPr="00230FEE">
        <w:rPr>
          <w:b w:val="0"/>
          <w:bCs w:val="0"/>
          <w:noProof/>
        </w:rPr>
      </w:r>
      <w:r w:rsidRPr="00230FEE">
        <w:rPr>
          <w:b w:val="0"/>
          <w:bCs w:val="0"/>
          <w:noProof/>
        </w:rPr>
        <w:fldChar w:fldCharType="separate"/>
      </w:r>
      <w:r w:rsidRPr="00230FEE">
        <w:rPr>
          <w:b w:val="0"/>
          <w:bCs w:val="0"/>
          <w:caps w:val="0"/>
          <w:noProof/>
        </w:rPr>
        <w:t>12</w:t>
      </w:r>
      <w:r w:rsidRPr="00230FEE">
        <w:rPr>
          <w:b w:val="0"/>
          <w:bCs w:val="0"/>
          <w:noProof/>
        </w:rPr>
        <w:fldChar w:fldCharType="end"/>
      </w:r>
    </w:p>
    <w:p w14:paraId="65E2712F" w14:textId="3BF9F8B6"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val="en-IN" w:eastAsia="en-IN"/>
        </w:rPr>
        <w:t>Figure 2</w:t>
      </w:r>
      <w:r w:rsidRPr="00230FEE">
        <w:rPr>
          <w:b w:val="0"/>
          <w:bCs w:val="0"/>
          <w:caps w:val="0"/>
          <w:noProof/>
          <w:lang w:eastAsia="en-IN"/>
        </w:rPr>
        <w:t xml:space="preserve"> </w:t>
      </w:r>
      <w:r w:rsidRPr="00230FEE">
        <w:rPr>
          <w:b w:val="0"/>
          <w:bCs w:val="0"/>
          <w:caps w:val="0"/>
          <w:noProof/>
          <w:lang w:val="en-IN" w:eastAsia="en-IN"/>
        </w:rPr>
        <w:t>Er Diagram</w:t>
      </w:r>
      <w:r w:rsidRPr="00230FEE">
        <w:rPr>
          <w:b w:val="0"/>
          <w:bCs w:val="0"/>
          <w:caps w:val="0"/>
          <w:noProof/>
        </w:rPr>
        <w:tab/>
      </w:r>
      <w:r w:rsidRPr="00230FEE">
        <w:rPr>
          <w:b w:val="0"/>
          <w:bCs w:val="0"/>
          <w:noProof/>
        </w:rPr>
        <w:fldChar w:fldCharType="begin"/>
      </w:r>
      <w:r w:rsidRPr="00230FEE">
        <w:rPr>
          <w:b w:val="0"/>
          <w:bCs w:val="0"/>
          <w:noProof/>
        </w:rPr>
        <w:instrText xml:space="preserve"> PAGEREF _Toc73284737 \h </w:instrText>
      </w:r>
      <w:r w:rsidRPr="00230FEE">
        <w:rPr>
          <w:b w:val="0"/>
          <w:bCs w:val="0"/>
          <w:noProof/>
        </w:rPr>
      </w:r>
      <w:r w:rsidRPr="00230FEE">
        <w:rPr>
          <w:b w:val="0"/>
          <w:bCs w:val="0"/>
          <w:noProof/>
        </w:rPr>
        <w:fldChar w:fldCharType="separate"/>
      </w:r>
      <w:r w:rsidRPr="00230FEE">
        <w:rPr>
          <w:b w:val="0"/>
          <w:bCs w:val="0"/>
          <w:caps w:val="0"/>
          <w:noProof/>
        </w:rPr>
        <w:t>75</w:t>
      </w:r>
      <w:r w:rsidRPr="00230FEE">
        <w:rPr>
          <w:b w:val="0"/>
          <w:bCs w:val="0"/>
          <w:noProof/>
        </w:rPr>
        <w:fldChar w:fldCharType="end"/>
      </w:r>
    </w:p>
    <w:p w14:paraId="3B1D06D2" w14:textId="38898A2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3 Workflow Diagram</w:t>
      </w:r>
      <w:r w:rsidRPr="00230FEE">
        <w:rPr>
          <w:b w:val="0"/>
          <w:bCs w:val="0"/>
          <w:caps w:val="0"/>
          <w:noProof/>
        </w:rPr>
        <w:tab/>
      </w:r>
      <w:r w:rsidRPr="00230FEE">
        <w:rPr>
          <w:b w:val="0"/>
          <w:bCs w:val="0"/>
          <w:noProof/>
        </w:rPr>
        <w:fldChar w:fldCharType="begin"/>
      </w:r>
      <w:r w:rsidRPr="00230FEE">
        <w:rPr>
          <w:b w:val="0"/>
          <w:bCs w:val="0"/>
          <w:noProof/>
        </w:rPr>
        <w:instrText xml:space="preserve"> PAGEREF _Toc73284738 \h </w:instrText>
      </w:r>
      <w:r w:rsidRPr="00230FEE">
        <w:rPr>
          <w:b w:val="0"/>
          <w:bCs w:val="0"/>
          <w:noProof/>
        </w:rPr>
      </w:r>
      <w:r w:rsidRPr="00230FEE">
        <w:rPr>
          <w:b w:val="0"/>
          <w:bCs w:val="0"/>
          <w:noProof/>
        </w:rPr>
        <w:fldChar w:fldCharType="separate"/>
      </w:r>
      <w:r w:rsidRPr="00230FEE">
        <w:rPr>
          <w:b w:val="0"/>
          <w:bCs w:val="0"/>
          <w:caps w:val="0"/>
          <w:noProof/>
        </w:rPr>
        <w:t>81</w:t>
      </w:r>
      <w:r w:rsidRPr="00230FEE">
        <w:rPr>
          <w:b w:val="0"/>
          <w:bCs w:val="0"/>
          <w:noProof/>
        </w:rPr>
        <w:fldChar w:fldCharType="end"/>
      </w:r>
    </w:p>
    <w:p w14:paraId="639B6B99" w14:textId="3BE15500"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val="en-IN" w:eastAsia="en-IN"/>
        </w:rPr>
        <w:t>Figure 4</w:t>
      </w:r>
      <w:r w:rsidRPr="00230FEE">
        <w:rPr>
          <w:b w:val="0"/>
          <w:bCs w:val="0"/>
          <w:caps w:val="0"/>
          <w:noProof/>
          <w:lang w:eastAsia="en-IN"/>
        </w:rPr>
        <w:t xml:space="preserve"> </w:t>
      </w:r>
      <w:r w:rsidRPr="00230FEE">
        <w:rPr>
          <w:b w:val="0"/>
          <w:bCs w:val="0"/>
          <w:caps w:val="0"/>
          <w:noProof/>
          <w:lang w:val="en-IN" w:eastAsia="en-IN"/>
        </w:rPr>
        <w:t>Component Diagram</w:t>
      </w:r>
      <w:r w:rsidRPr="00230FEE">
        <w:rPr>
          <w:b w:val="0"/>
          <w:bCs w:val="0"/>
          <w:caps w:val="0"/>
          <w:noProof/>
        </w:rPr>
        <w:tab/>
      </w:r>
      <w:r w:rsidRPr="00230FEE">
        <w:rPr>
          <w:b w:val="0"/>
          <w:bCs w:val="0"/>
          <w:noProof/>
        </w:rPr>
        <w:fldChar w:fldCharType="begin"/>
      </w:r>
      <w:r w:rsidRPr="00230FEE">
        <w:rPr>
          <w:b w:val="0"/>
          <w:bCs w:val="0"/>
          <w:noProof/>
        </w:rPr>
        <w:instrText xml:space="preserve"> PAGEREF _Toc73284739 \h </w:instrText>
      </w:r>
      <w:r w:rsidRPr="00230FEE">
        <w:rPr>
          <w:b w:val="0"/>
          <w:bCs w:val="0"/>
          <w:noProof/>
        </w:rPr>
      </w:r>
      <w:r w:rsidRPr="00230FEE">
        <w:rPr>
          <w:b w:val="0"/>
          <w:bCs w:val="0"/>
          <w:noProof/>
        </w:rPr>
        <w:fldChar w:fldCharType="separate"/>
      </w:r>
      <w:r w:rsidRPr="00230FEE">
        <w:rPr>
          <w:b w:val="0"/>
          <w:bCs w:val="0"/>
          <w:caps w:val="0"/>
          <w:noProof/>
        </w:rPr>
        <w:t>82</w:t>
      </w:r>
      <w:r w:rsidRPr="00230FEE">
        <w:rPr>
          <w:b w:val="0"/>
          <w:bCs w:val="0"/>
          <w:noProof/>
        </w:rPr>
        <w:fldChar w:fldCharType="end"/>
      </w:r>
    </w:p>
    <w:p w14:paraId="5C7BA718" w14:textId="3F0CD09D"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5.1 Vendor Sequence Diagram</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_Toc73284740 \h </w:instrText>
      </w:r>
      <w:r w:rsidRPr="00230FEE">
        <w:rPr>
          <w:b w:val="0"/>
          <w:bCs w:val="0"/>
          <w:noProof/>
        </w:rPr>
      </w:r>
      <w:r w:rsidRPr="00230FEE">
        <w:rPr>
          <w:b w:val="0"/>
          <w:bCs w:val="0"/>
          <w:noProof/>
        </w:rPr>
        <w:fldChar w:fldCharType="separate"/>
      </w:r>
      <w:r w:rsidRPr="00230FEE">
        <w:rPr>
          <w:b w:val="0"/>
          <w:bCs w:val="0"/>
          <w:caps w:val="0"/>
          <w:noProof/>
        </w:rPr>
        <w:t>84</w:t>
      </w:r>
      <w:r w:rsidRPr="00230FEE">
        <w:rPr>
          <w:b w:val="0"/>
          <w:bCs w:val="0"/>
          <w:noProof/>
        </w:rPr>
        <w:fldChar w:fldCharType="end"/>
      </w:r>
    </w:p>
    <w:p w14:paraId="0EC62DBF" w14:textId="52DF57B7"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5.2 Consumer Sequence Diagram</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_Toc73284741 \h </w:instrText>
      </w:r>
      <w:r w:rsidRPr="00230FEE">
        <w:rPr>
          <w:b w:val="0"/>
          <w:bCs w:val="0"/>
          <w:noProof/>
        </w:rPr>
      </w:r>
      <w:r w:rsidRPr="00230FEE">
        <w:rPr>
          <w:b w:val="0"/>
          <w:bCs w:val="0"/>
          <w:noProof/>
        </w:rPr>
        <w:fldChar w:fldCharType="separate"/>
      </w:r>
      <w:r w:rsidRPr="00230FEE">
        <w:rPr>
          <w:b w:val="0"/>
          <w:bCs w:val="0"/>
          <w:caps w:val="0"/>
          <w:noProof/>
        </w:rPr>
        <w:t>85</w:t>
      </w:r>
      <w:r w:rsidRPr="00230FEE">
        <w:rPr>
          <w:b w:val="0"/>
          <w:bCs w:val="0"/>
          <w:noProof/>
        </w:rPr>
        <w:fldChar w:fldCharType="end"/>
      </w:r>
    </w:p>
    <w:p w14:paraId="63D5ACAF" w14:textId="5D0D80F6"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 Wireframes - Launching Screen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_Toc73284742 \h </w:instrText>
      </w:r>
      <w:r w:rsidRPr="00230FEE">
        <w:rPr>
          <w:b w:val="0"/>
          <w:bCs w:val="0"/>
          <w:noProof/>
        </w:rPr>
      </w:r>
      <w:r w:rsidRPr="00230FEE">
        <w:rPr>
          <w:b w:val="0"/>
          <w:bCs w:val="0"/>
          <w:noProof/>
        </w:rPr>
        <w:fldChar w:fldCharType="separate"/>
      </w:r>
      <w:r w:rsidRPr="00230FEE">
        <w:rPr>
          <w:b w:val="0"/>
          <w:bCs w:val="0"/>
          <w:caps w:val="0"/>
          <w:noProof/>
        </w:rPr>
        <w:t>86</w:t>
      </w:r>
      <w:r w:rsidRPr="00230FEE">
        <w:rPr>
          <w:b w:val="0"/>
          <w:bCs w:val="0"/>
          <w:noProof/>
        </w:rPr>
        <w:fldChar w:fldCharType="end"/>
      </w:r>
    </w:p>
    <w:p w14:paraId="174EAD8A" w14:textId="7FADA3C2"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6.2 Vendor Registration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_Toc73284743 \h </w:instrText>
      </w:r>
      <w:r w:rsidRPr="00230FEE">
        <w:rPr>
          <w:b w:val="0"/>
          <w:bCs w:val="0"/>
          <w:noProof/>
        </w:rPr>
      </w:r>
      <w:r w:rsidRPr="00230FEE">
        <w:rPr>
          <w:b w:val="0"/>
          <w:bCs w:val="0"/>
          <w:noProof/>
        </w:rPr>
        <w:fldChar w:fldCharType="separate"/>
      </w:r>
      <w:r w:rsidRPr="00230FEE">
        <w:rPr>
          <w:b w:val="0"/>
          <w:bCs w:val="0"/>
          <w:caps w:val="0"/>
          <w:noProof/>
        </w:rPr>
        <w:t>87</w:t>
      </w:r>
      <w:r w:rsidRPr="00230FEE">
        <w:rPr>
          <w:b w:val="0"/>
          <w:bCs w:val="0"/>
          <w:noProof/>
        </w:rPr>
        <w:fldChar w:fldCharType="end"/>
      </w:r>
    </w:p>
    <w:p w14:paraId="40643331" w14:textId="2FEAB4B0"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6.3 Vendor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_Toc73284744 \h </w:instrText>
      </w:r>
      <w:r w:rsidRPr="00230FEE">
        <w:rPr>
          <w:b w:val="0"/>
          <w:bCs w:val="0"/>
          <w:noProof/>
        </w:rPr>
      </w:r>
      <w:r w:rsidRPr="00230FEE">
        <w:rPr>
          <w:b w:val="0"/>
          <w:bCs w:val="0"/>
          <w:noProof/>
        </w:rPr>
        <w:fldChar w:fldCharType="separate"/>
      </w:r>
      <w:r w:rsidRPr="00230FEE">
        <w:rPr>
          <w:b w:val="0"/>
          <w:bCs w:val="0"/>
          <w:caps w:val="0"/>
          <w:noProof/>
        </w:rPr>
        <w:t>88</w:t>
      </w:r>
      <w:r w:rsidRPr="00230FEE">
        <w:rPr>
          <w:b w:val="0"/>
          <w:bCs w:val="0"/>
          <w:noProof/>
        </w:rPr>
        <w:fldChar w:fldCharType="end"/>
      </w:r>
    </w:p>
    <w:p w14:paraId="5F0CB125" w14:textId="26BE088C"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6.4 Vendor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_Toc73284745 \h </w:instrText>
      </w:r>
      <w:r w:rsidRPr="00230FEE">
        <w:rPr>
          <w:b w:val="0"/>
          <w:bCs w:val="0"/>
          <w:noProof/>
        </w:rPr>
      </w:r>
      <w:r w:rsidRPr="00230FEE">
        <w:rPr>
          <w:b w:val="0"/>
          <w:bCs w:val="0"/>
          <w:noProof/>
        </w:rPr>
        <w:fldChar w:fldCharType="separate"/>
      </w:r>
      <w:r w:rsidRPr="00230FEE">
        <w:rPr>
          <w:b w:val="0"/>
          <w:bCs w:val="0"/>
          <w:caps w:val="0"/>
          <w:noProof/>
        </w:rPr>
        <w:t>89</w:t>
      </w:r>
      <w:r w:rsidRPr="00230FEE">
        <w:rPr>
          <w:b w:val="0"/>
          <w:bCs w:val="0"/>
          <w:noProof/>
        </w:rPr>
        <w:fldChar w:fldCharType="end"/>
      </w:r>
    </w:p>
    <w:p w14:paraId="04F4CA30" w14:textId="04D8A4C8"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6.5 Add New Consumer</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_Toc73284746 \h </w:instrText>
      </w:r>
      <w:r w:rsidRPr="00230FEE">
        <w:rPr>
          <w:b w:val="0"/>
          <w:bCs w:val="0"/>
          <w:noProof/>
        </w:rPr>
      </w:r>
      <w:r w:rsidRPr="00230FEE">
        <w:rPr>
          <w:b w:val="0"/>
          <w:bCs w:val="0"/>
          <w:noProof/>
        </w:rPr>
        <w:fldChar w:fldCharType="separate"/>
      </w:r>
      <w:r w:rsidRPr="00230FEE">
        <w:rPr>
          <w:b w:val="0"/>
          <w:bCs w:val="0"/>
          <w:caps w:val="0"/>
          <w:noProof/>
        </w:rPr>
        <w:t>90</w:t>
      </w:r>
      <w:r w:rsidRPr="00230FEE">
        <w:rPr>
          <w:b w:val="0"/>
          <w:bCs w:val="0"/>
          <w:noProof/>
        </w:rPr>
        <w:fldChar w:fldCharType="end"/>
      </w:r>
    </w:p>
    <w:p w14:paraId="3DFD3C93" w14:textId="6A79EED5"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6.6 Account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_Toc73284747 \h </w:instrText>
      </w:r>
      <w:r w:rsidRPr="00230FEE">
        <w:rPr>
          <w:b w:val="0"/>
          <w:bCs w:val="0"/>
          <w:noProof/>
        </w:rPr>
      </w:r>
      <w:r w:rsidRPr="00230FEE">
        <w:rPr>
          <w:b w:val="0"/>
          <w:bCs w:val="0"/>
          <w:noProof/>
        </w:rPr>
        <w:fldChar w:fldCharType="separate"/>
      </w:r>
      <w:r w:rsidRPr="00230FEE">
        <w:rPr>
          <w:b w:val="0"/>
          <w:bCs w:val="0"/>
          <w:caps w:val="0"/>
          <w:noProof/>
        </w:rPr>
        <w:t>91</w:t>
      </w:r>
      <w:r w:rsidRPr="00230FEE">
        <w:rPr>
          <w:b w:val="0"/>
          <w:bCs w:val="0"/>
          <w:noProof/>
        </w:rPr>
        <w:fldChar w:fldCharType="end"/>
      </w:r>
    </w:p>
    <w:p w14:paraId="3709A287" w14:textId="75C2199F"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6.7 Add Products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_Toc73284748 \h </w:instrText>
      </w:r>
      <w:r w:rsidRPr="00230FEE">
        <w:rPr>
          <w:b w:val="0"/>
          <w:bCs w:val="0"/>
          <w:noProof/>
        </w:rPr>
      </w:r>
      <w:r w:rsidRPr="00230FEE">
        <w:rPr>
          <w:b w:val="0"/>
          <w:bCs w:val="0"/>
          <w:noProof/>
        </w:rPr>
        <w:fldChar w:fldCharType="separate"/>
      </w:r>
      <w:r w:rsidRPr="00230FEE">
        <w:rPr>
          <w:b w:val="0"/>
          <w:bCs w:val="0"/>
          <w:caps w:val="0"/>
          <w:noProof/>
        </w:rPr>
        <w:t>92</w:t>
      </w:r>
      <w:r w:rsidRPr="00230FEE">
        <w:rPr>
          <w:b w:val="0"/>
          <w:bCs w:val="0"/>
          <w:noProof/>
        </w:rPr>
        <w:fldChar w:fldCharType="end"/>
      </w:r>
    </w:p>
    <w:p w14:paraId="07ACE7B1" w14:textId="17FCB0B6"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6.8 View Products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_Toc73284749 \h </w:instrText>
      </w:r>
      <w:r w:rsidRPr="00230FEE">
        <w:rPr>
          <w:b w:val="0"/>
          <w:bCs w:val="0"/>
          <w:noProof/>
        </w:rPr>
      </w:r>
      <w:r w:rsidRPr="00230FEE">
        <w:rPr>
          <w:b w:val="0"/>
          <w:bCs w:val="0"/>
          <w:noProof/>
        </w:rPr>
        <w:fldChar w:fldCharType="separate"/>
      </w:r>
      <w:r w:rsidRPr="00230FEE">
        <w:rPr>
          <w:b w:val="0"/>
          <w:bCs w:val="0"/>
          <w:caps w:val="0"/>
          <w:noProof/>
        </w:rPr>
        <w:t>93</w:t>
      </w:r>
      <w:r w:rsidRPr="00230FEE">
        <w:rPr>
          <w:b w:val="0"/>
          <w:bCs w:val="0"/>
          <w:noProof/>
        </w:rPr>
        <w:fldChar w:fldCharType="end"/>
      </w:r>
    </w:p>
    <w:p w14:paraId="0F413231" w14:textId="6AB72C9D"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6.9 Transaction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_Toc73284750 \h </w:instrText>
      </w:r>
      <w:r w:rsidRPr="00230FEE">
        <w:rPr>
          <w:b w:val="0"/>
          <w:bCs w:val="0"/>
          <w:noProof/>
        </w:rPr>
      </w:r>
      <w:r w:rsidRPr="00230FEE">
        <w:rPr>
          <w:b w:val="0"/>
          <w:bCs w:val="0"/>
          <w:noProof/>
        </w:rPr>
        <w:fldChar w:fldCharType="separate"/>
      </w:r>
      <w:r w:rsidRPr="00230FEE">
        <w:rPr>
          <w:b w:val="0"/>
          <w:bCs w:val="0"/>
          <w:caps w:val="0"/>
          <w:noProof/>
        </w:rPr>
        <w:t>94</w:t>
      </w:r>
      <w:r w:rsidRPr="00230FEE">
        <w:rPr>
          <w:b w:val="0"/>
          <w:bCs w:val="0"/>
          <w:noProof/>
        </w:rPr>
        <w:fldChar w:fldCharType="end"/>
      </w:r>
    </w:p>
    <w:p w14:paraId="532F40D1" w14:textId="765B5E73"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6.10 Payment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_Toc73284751 \h </w:instrText>
      </w:r>
      <w:r w:rsidRPr="00230FEE">
        <w:rPr>
          <w:b w:val="0"/>
          <w:bCs w:val="0"/>
          <w:noProof/>
        </w:rPr>
      </w:r>
      <w:r w:rsidRPr="00230FEE">
        <w:rPr>
          <w:b w:val="0"/>
          <w:bCs w:val="0"/>
          <w:noProof/>
        </w:rPr>
        <w:fldChar w:fldCharType="separate"/>
      </w:r>
      <w:r w:rsidRPr="00230FEE">
        <w:rPr>
          <w:b w:val="0"/>
          <w:bCs w:val="0"/>
          <w:caps w:val="0"/>
          <w:noProof/>
        </w:rPr>
        <w:t>95</w:t>
      </w:r>
      <w:r w:rsidRPr="00230FEE">
        <w:rPr>
          <w:b w:val="0"/>
          <w:bCs w:val="0"/>
          <w:noProof/>
        </w:rPr>
        <w:fldChar w:fldCharType="end"/>
      </w:r>
    </w:p>
    <w:p w14:paraId="56D6628C" w14:textId="17578C0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6.11 Purchase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_Toc73284752 \h </w:instrText>
      </w:r>
      <w:r w:rsidRPr="00230FEE">
        <w:rPr>
          <w:b w:val="0"/>
          <w:bCs w:val="0"/>
          <w:noProof/>
        </w:rPr>
      </w:r>
      <w:r w:rsidRPr="00230FEE">
        <w:rPr>
          <w:b w:val="0"/>
          <w:bCs w:val="0"/>
          <w:noProof/>
        </w:rPr>
        <w:fldChar w:fldCharType="separate"/>
      </w:r>
      <w:r w:rsidRPr="00230FEE">
        <w:rPr>
          <w:b w:val="0"/>
          <w:bCs w:val="0"/>
          <w:caps w:val="0"/>
          <w:noProof/>
        </w:rPr>
        <w:t>96</w:t>
      </w:r>
      <w:r w:rsidRPr="00230FEE">
        <w:rPr>
          <w:b w:val="0"/>
          <w:bCs w:val="0"/>
          <w:noProof/>
        </w:rPr>
        <w:fldChar w:fldCharType="end"/>
      </w:r>
    </w:p>
    <w:p w14:paraId="798F7FC7" w14:textId="19FD924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6.12 Make Payment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_Toc73284753 \h </w:instrText>
      </w:r>
      <w:r w:rsidRPr="00230FEE">
        <w:rPr>
          <w:b w:val="0"/>
          <w:bCs w:val="0"/>
          <w:noProof/>
        </w:rPr>
      </w:r>
      <w:r w:rsidRPr="00230FEE">
        <w:rPr>
          <w:b w:val="0"/>
          <w:bCs w:val="0"/>
          <w:noProof/>
        </w:rPr>
        <w:fldChar w:fldCharType="separate"/>
      </w:r>
      <w:r w:rsidRPr="00230FEE">
        <w:rPr>
          <w:b w:val="0"/>
          <w:bCs w:val="0"/>
          <w:caps w:val="0"/>
          <w:noProof/>
        </w:rPr>
        <w:t>97</w:t>
      </w:r>
      <w:r w:rsidRPr="00230FEE">
        <w:rPr>
          <w:b w:val="0"/>
          <w:bCs w:val="0"/>
          <w:noProof/>
        </w:rPr>
        <w:fldChar w:fldCharType="end"/>
      </w:r>
    </w:p>
    <w:p w14:paraId="1125FD37" w14:textId="42BDF1E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6.13 Consumer Registration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_Toc73284754 \h </w:instrText>
      </w:r>
      <w:r w:rsidRPr="00230FEE">
        <w:rPr>
          <w:b w:val="0"/>
          <w:bCs w:val="0"/>
          <w:noProof/>
        </w:rPr>
      </w:r>
      <w:r w:rsidRPr="00230FEE">
        <w:rPr>
          <w:b w:val="0"/>
          <w:bCs w:val="0"/>
          <w:noProof/>
        </w:rPr>
        <w:fldChar w:fldCharType="separate"/>
      </w:r>
      <w:r w:rsidRPr="00230FEE">
        <w:rPr>
          <w:b w:val="0"/>
          <w:bCs w:val="0"/>
          <w:caps w:val="0"/>
          <w:noProof/>
        </w:rPr>
        <w:t>98</w:t>
      </w:r>
      <w:r w:rsidRPr="00230FEE">
        <w:rPr>
          <w:b w:val="0"/>
          <w:bCs w:val="0"/>
          <w:noProof/>
        </w:rPr>
        <w:fldChar w:fldCharType="end"/>
      </w:r>
    </w:p>
    <w:p w14:paraId="796FEDA2" w14:textId="2373BF24"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lastRenderedPageBreak/>
        <w:t>Figure 6.14 Consumer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_Toc73284755 \h </w:instrText>
      </w:r>
      <w:r w:rsidRPr="00230FEE">
        <w:rPr>
          <w:b w:val="0"/>
          <w:bCs w:val="0"/>
          <w:noProof/>
        </w:rPr>
      </w:r>
      <w:r w:rsidRPr="00230FEE">
        <w:rPr>
          <w:b w:val="0"/>
          <w:bCs w:val="0"/>
          <w:noProof/>
        </w:rPr>
        <w:fldChar w:fldCharType="separate"/>
      </w:r>
      <w:r w:rsidRPr="00230FEE">
        <w:rPr>
          <w:b w:val="0"/>
          <w:bCs w:val="0"/>
          <w:caps w:val="0"/>
          <w:noProof/>
        </w:rPr>
        <w:t>99</w:t>
      </w:r>
      <w:r w:rsidRPr="00230FEE">
        <w:rPr>
          <w:b w:val="0"/>
          <w:bCs w:val="0"/>
          <w:noProof/>
        </w:rPr>
        <w:fldChar w:fldCharType="end"/>
      </w:r>
    </w:p>
    <w:p w14:paraId="55FC6B11" w14:textId="14B32977"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6.15 Consumer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_Toc73284756 \h </w:instrText>
      </w:r>
      <w:r w:rsidRPr="00230FEE">
        <w:rPr>
          <w:b w:val="0"/>
          <w:bCs w:val="0"/>
          <w:noProof/>
        </w:rPr>
      </w:r>
      <w:r w:rsidRPr="00230FEE">
        <w:rPr>
          <w:b w:val="0"/>
          <w:bCs w:val="0"/>
          <w:noProof/>
        </w:rPr>
        <w:fldChar w:fldCharType="separate"/>
      </w:r>
      <w:r w:rsidRPr="00230FEE">
        <w:rPr>
          <w:b w:val="0"/>
          <w:bCs w:val="0"/>
          <w:caps w:val="0"/>
          <w:noProof/>
        </w:rPr>
        <w:t>100</w:t>
      </w:r>
      <w:r w:rsidRPr="00230FEE">
        <w:rPr>
          <w:b w:val="0"/>
          <w:bCs w:val="0"/>
          <w:noProof/>
        </w:rPr>
        <w:fldChar w:fldCharType="end"/>
      </w:r>
    </w:p>
    <w:p w14:paraId="4FA457E5" w14:textId="2E6D38DD"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6.16 Transaction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_Toc73284757 \h </w:instrText>
      </w:r>
      <w:r w:rsidRPr="00230FEE">
        <w:rPr>
          <w:b w:val="0"/>
          <w:bCs w:val="0"/>
          <w:noProof/>
        </w:rPr>
      </w:r>
      <w:r w:rsidRPr="00230FEE">
        <w:rPr>
          <w:b w:val="0"/>
          <w:bCs w:val="0"/>
          <w:noProof/>
        </w:rPr>
        <w:fldChar w:fldCharType="separate"/>
      </w:r>
      <w:r w:rsidRPr="00230FEE">
        <w:rPr>
          <w:b w:val="0"/>
          <w:bCs w:val="0"/>
          <w:caps w:val="0"/>
          <w:noProof/>
        </w:rPr>
        <w:t>101</w:t>
      </w:r>
      <w:r w:rsidRPr="00230FEE">
        <w:rPr>
          <w:b w:val="0"/>
          <w:bCs w:val="0"/>
          <w:noProof/>
        </w:rPr>
        <w:fldChar w:fldCharType="end"/>
      </w:r>
    </w:p>
    <w:p w14:paraId="6ECCDB88" w14:textId="5C83030C"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6.17 Payment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_Toc73284758 \h </w:instrText>
      </w:r>
      <w:r w:rsidRPr="00230FEE">
        <w:rPr>
          <w:b w:val="0"/>
          <w:bCs w:val="0"/>
          <w:noProof/>
        </w:rPr>
      </w:r>
      <w:r w:rsidRPr="00230FEE">
        <w:rPr>
          <w:b w:val="0"/>
          <w:bCs w:val="0"/>
          <w:noProof/>
        </w:rPr>
        <w:fldChar w:fldCharType="separate"/>
      </w:r>
      <w:r w:rsidRPr="00230FEE">
        <w:rPr>
          <w:b w:val="0"/>
          <w:bCs w:val="0"/>
          <w:caps w:val="0"/>
          <w:noProof/>
        </w:rPr>
        <w:t>102</w:t>
      </w:r>
      <w:r w:rsidRPr="00230FEE">
        <w:rPr>
          <w:b w:val="0"/>
          <w:bCs w:val="0"/>
          <w:noProof/>
        </w:rPr>
        <w:fldChar w:fldCharType="end"/>
      </w:r>
    </w:p>
    <w:p w14:paraId="440EED76" w14:textId="3E3C0E0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6.18 Purchase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_Toc73284759 \h </w:instrText>
      </w:r>
      <w:r w:rsidRPr="00230FEE">
        <w:rPr>
          <w:b w:val="0"/>
          <w:bCs w:val="0"/>
          <w:noProof/>
        </w:rPr>
      </w:r>
      <w:r w:rsidRPr="00230FEE">
        <w:rPr>
          <w:b w:val="0"/>
          <w:bCs w:val="0"/>
          <w:noProof/>
        </w:rPr>
        <w:fldChar w:fldCharType="separate"/>
      </w:r>
      <w:r w:rsidRPr="00230FEE">
        <w:rPr>
          <w:b w:val="0"/>
          <w:bCs w:val="0"/>
          <w:caps w:val="0"/>
          <w:noProof/>
        </w:rPr>
        <w:t>103</w:t>
      </w:r>
      <w:r w:rsidRPr="00230FEE">
        <w:rPr>
          <w:b w:val="0"/>
          <w:bCs w:val="0"/>
          <w:noProof/>
        </w:rPr>
        <w:fldChar w:fldCharType="end"/>
      </w:r>
    </w:p>
    <w:p w14:paraId="0BB8A7DB" w14:textId="1939F48F"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6.19 My Account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_Toc73284760 \h </w:instrText>
      </w:r>
      <w:r w:rsidRPr="00230FEE">
        <w:rPr>
          <w:b w:val="0"/>
          <w:bCs w:val="0"/>
          <w:noProof/>
        </w:rPr>
      </w:r>
      <w:r w:rsidRPr="00230FEE">
        <w:rPr>
          <w:b w:val="0"/>
          <w:bCs w:val="0"/>
          <w:noProof/>
        </w:rPr>
        <w:fldChar w:fldCharType="separate"/>
      </w:r>
      <w:r w:rsidRPr="00230FEE">
        <w:rPr>
          <w:b w:val="0"/>
          <w:bCs w:val="0"/>
          <w:caps w:val="0"/>
          <w:noProof/>
        </w:rPr>
        <w:t>104</w:t>
      </w:r>
      <w:r w:rsidRPr="00230FEE">
        <w:rPr>
          <w:b w:val="0"/>
          <w:bCs w:val="0"/>
          <w:noProof/>
        </w:rPr>
        <w:fldChar w:fldCharType="end"/>
      </w:r>
    </w:p>
    <w:p w14:paraId="460C23D2" w14:textId="0BBB70F0"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7.1 Screen Shots – Launching Page</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_Toc73284761 \h </w:instrText>
      </w:r>
      <w:r w:rsidRPr="00230FEE">
        <w:rPr>
          <w:b w:val="0"/>
          <w:bCs w:val="0"/>
          <w:noProof/>
        </w:rPr>
      </w:r>
      <w:r w:rsidRPr="00230FEE">
        <w:rPr>
          <w:b w:val="0"/>
          <w:bCs w:val="0"/>
          <w:noProof/>
        </w:rPr>
        <w:fldChar w:fldCharType="separate"/>
      </w:r>
      <w:r w:rsidRPr="00230FEE">
        <w:rPr>
          <w:b w:val="0"/>
          <w:bCs w:val="0"/>
          <w:caps w:val="0"/>
          <w:noProof/>
        </w:rPr>
        <w:t>108</w:t>
      </w:r>
      <w:r w:rsidRPr="00230FEE">
        <w:rPr>
          <w:b w:val="0"/>
          <w:bCs w:val="0"/>
          <w:noProof/>
        </w:rPr>
        <w:fldChar w:fldCharType="end"/>
      </w:r>
    </w:p>
    <w:p w14:paraId="5AC71005" w14:textId="1E2623DA"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 Vendor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_Toc73284762 \h </w:instrText>
      </w:r>
      <w:r w:rsidRPr="00230FEE">
        <w:rPr>
          <w:b w:val="0"/>
          <w:bCs w:val="0"/>
          <w:noProof/>
        </w:rPr>
      </w:r>
      <w:r w:rsidRPr="00230FEE">
        <w:rPr>
          <w:b w:val="0"/>
          <w:bCs w:val="0"/>
          <w:noProof/>
        </w:rPr>
        <w:fldChar w:fldCharType="separate"/>
      </w:r>
      <w:r w:rsidRPr="00230FEE">
        <w:rPr>
          <w:b w:val="0"/>
          <w:bCs w:val="0"/>
          <w:caps w:val="0"/>
          <w:noProof/>
        </w:rPr>
        <w:t>109</w:t>
      </w:r>
      <w:r w:rsidRPr="00230FEE">
        <w:rPr>
          <w:b w:val="0"/>
          <w:bCs w:val="0"/>
          <w:noProof/>
        </w:rPr>
        <w:fldChar w:fldCharType="end"/>
      </w:r>
    </w:p>
    <w:p w14:paraId="21BE7CC4" w14:textId="530570B5"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7.3 Vendor Registration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_Toc73284763 \h </w:instrText>
      </w:r>
      <w:r w:rsidRPr="00230FEE">
        <w:rPr>
          <w:b w:val="0"/>
          <w:bCs w:val="0"/>
          <w:noProof/>
        </w:rPr>
      </w:r>
      <w:r w:rsidRPr="00230FEE">
        <w:rPr>
          <w:b w:val="0"/>
          <w:bCs w:val="0"/>
          <w:noProof/>
        </w:rPr>
        <w:fldChar w:fldCharType="separate"/>
      </w:r>
      <w:r w:rsidRPr="00230FEE">
        <w:rPr>
          <w:b w:val="0"/>
          <w:bCs w:val="0"/>
          <w:caps w:val="0"/>
          <w:noProof/>
        </w:rPr>
        <w:t>110</w:t>
      </w:r>
      <w:r w:rsidRPr="00230FEE">
        <w:rPr>
          <w:b w:val="0"/>
          <w:bCs w:val="0"/>
          <w:noProof/>
        </w:rPr>
        <w:fldChar w:fldCharType="end"/>
      </w:r>
    </w:p>
    <w:p w14:paraId="23C522BA" w14:textId="4283D4E6"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7.4 Vendor Registration Successful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_Toc73284764 \h </w:instrText>
      </w:r>
      <w:r w:rsidRPr="00230FEE">
        <w:rPr>
          <w:b w:val="0"/>
          <w:bCs w:val="0"/>
          <w:noProof/>
        </w:rPr>
      </w:r>
      <w:r w:rsidRPr="00230FEE">
        <w:rPr>
          <w:b w:val="0"/>
          <w:bCs w:val="0"/>
          <w:noProof/>
        </w:rPr>
        <w:fldChar w:fldCharType="separate"/>
      </w:r>
      <w:r w:rsidRPr="00230FEE">
        <w:rPr>
          <w:b w:val="0"/>
          <w:bCs w:val="0"/>
          <w:caps w:val="0"/>
          <w:noProof/>
        </w:rPr>
        <w:t>111</w:t>
      </w:r>
      <w:r w:rsidRPr="00230FEE">
        <w:rPr>
          <w:b w:val="0"/>
          <w:bCs w:val="0"/>
          <w:noProof/>
        </w:rPr>
        <w:fldChar w:fldCharType="end"/>
      </w:r>
    </w:p>
    <w:p w14:paraId="5CD203E6" w14:textId="29EA5F24"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7.5 Vendor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_Toc73284765 \h </w:instrText>
      </w:r>
      <w:r w:rsidRPr="00230FEE">
        <w:rPr>
          <w:b w:val="0"/>
          <w:bCs w:val="0"/>
          <w:noProof/>
        </w:rPr>
      </w:r>
      <w:r w:rsidRPr="00230FEE">
        <w:rPr>
          <w:b w:val="0"/>
          <w:bCs w:val="0"/>
          <w:noProof/>
        </w:rPr>
        <w:fldChar w:fldCharType="separate"/>
      </w:r>
      <w:r w:rsidRPr="00230FEE">
        <w:rPr>
          <w:b w:val="0"/>
          <w:bCs w:val="0"/>
          <w:caps w:val="0"/>
          <w:noProof/>
        </w:rPr>
        <w:t>112</w:t>
      </w:r>
      <w:r w:rsidRPr="00230FEE">
        <w:rPr>
          <w:b w:val="0"/>
          <w:bCs w:val="0"/>
          <w:noProof/>
        </w:rPr>
        <w:fldChar w:fldCharType="end"/>
      </w:r>
    </w:p>
    <w:p w14:paraId="7FEC6F95" w14:textId="5E51E067"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7.6 Add New Consumer</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_Toc73284766 \h </w:instrText>
      </w:r>
      <w:r w:rsidRPr="00230FEE">
        <w:rPr>
          <w:b w:val="0"/>
          <w:bCs w:val="0"/>
          <w:noProof/>
        </w:rPr>
      </w:r>
      <w:r w:rsidRPr="00230FEE">
        <w:rPr>
          <w:b w:val="0"/>
          <w:bCs w:val="0"/>
          <w:noProof/>
        </w:rPr>
        <w:fldChar w:fldCharType="separate"/>
      </w:r>
      <w:r w:rsidRPr="00230FEE">
        <w:rPr>
          <w:b w:val="0"/>
          <w:bCs w:val="0"/>
          <w:caps w:val="0"/>
          <w:noProof/>
        </w:rPr>
        <w:t>113</w:t>
      </w:r>
      <w:r w:rsidRPr="00230FEE">
        <w:rPr>
          <w:b w:val="0"/>
          <w:bCs w:val="0"/>
          <w:noProof/>
        </w:rPr>
        <w:fldChar w:fldCharType="end"/>
      </w:r>
    </w:p>
    <w:p w14:paraId="2C81AFF3" w14:textId="7E3F7A3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7.7 Search To Add A Registered Consumer</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_Toc73284767 \h </w:instrText>
      </w:r>
      <w:r w:rsidRPr="00230FEE">
        <w:rPr>
          <w:b w:val="0"/>
          <w:bCs w:val="0"/>
          <w:noProof/>
        </w:rPr>
      </w:r>
      <w:r w:rsidRPr="00230FEE">
        <w:rPr>
          <w:b w:val="0"/>
          <w:bCs w:val="0"/>
          <w:noProof/>
        </w:rPr>
        <w:fldChar w:fldCharType="separate"/>
      </w:r>
      <w:r w:rsidRPr="00230FEE">
        <w:rPr>
          <w:b w:val="0"/>
          <w:bCs w:val="0"/>
          <w:caps w:val="0"/>
          <w:noProof/>
        </w:rPr>
        <w:t>114</w:t>
      </w:r>
      <w:r w:rsidRPr="00230FEE">
        <w:rPr>
          <w:b w:val="0"/>
          <w:bCs w:val="0"/>
          <w:noProof/>
        </w:rPr>
        <w:fldChar w:fldCharType="end"/>
      </w:r>
    </w:p>
    <w:p w14:paraId="0647CAD5" w14:textId="151ED03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7.8 Set Account Start Date</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_Toc73284768 \h </w:instrText>
      </w:r>
      <w:r w:rsidRPr="00230FEE">
        <w:rPr>
          <w:b w:val="0"/>
          <w:bCs w:val="0"/>
          <w:noProof/>
        </w:rPr>
      </w:r>
      <w:r w:rsidRPr="00230FEE">
        <w:rPr>
          <w:b w:val="0"/>
          <w:bCs w:val="0"/>
          <w:noProof/>
        </w:rPr>
        <w:fldChar w:fldCharType="separate"/>
      </w:r>
      <w:r w:rsidRPr="00230FEE">
        <w:rPr>
          <w:b w:val="0"/>
          <w:bCs w:val="0"/>
          <w:caps w:val="0"/>
          <w:noProof/>
        </w:rPr>
        <w:t>115</w:t>
      </w:r>
      <w:r w:rsidRPr="00230FEE">
        <w:rPr>
          <w:b w:val="0"/>
          <w:bCs w:val="0"/>
          <w:noProof/>
        </w:rPr>
        <w:fldChar w:fldCharType="end"/>
      </w:r>
    </w:p>
    <w:p w14:paraId="0B3D00C9" w14:textId="68B6632B"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7.9 Consumer Added Successfully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_Toc73284769 \h </w:instrText>
      </w:r>
      <w:r w:rsidRPr="00230FEE">
        <w:rPr>
          <w:b w:val="0"/>
          <w:bCs w:val="0"/>
          <w:noProof/>
        </w:rPr>
      </w:r>
      <w:r w:rsidRPr="00230FEE">
        <w:rPr>
          <w:b w:val="0"/>
          <w:bCs w:val="0"/>
          <w:noProof/>
        </w:rPr>
        <w:fldChar w:fldCharType="separate"/>
      </w:r>
      <w:r w:rsidRPr="00230FEE">
        <w:rPr>
          <w:b w:val="0"/>
          <w:bCs w:val="0"/>
          <w:caps w:val="0"/>
          <w:noProof/>
        </w:rPr>
        <w:t>116</w:t>
      </w:r>
      <w:r w:rsidRPr="00230FEE">
        <w:rPr>
          <w:b w:val="0"/>
          <w:bCs w:val="0"/>
          <w:noProof/>
        </w:rPr>
        <w:fldChar w:fldCharType="end"/>
      </w:r>
    </w:p>
    <w:p w14:paraId="3E53C35C" w14:textId="024B22E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7.10 Account Details Of Selected Consumer</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_Toc73284770 \h </w:instrText>
      </w:r>
      <w:r w:rsidRPr="00230FEE">
        <w:rPr>
          <w:b w:val="0"/>
          <w:bCs w:val="0"/>
          <w:noProof/>
        </w:rPr>
      </w:r>
      <w:r w:rsidRPr="00230FEE">
        <w:rPr>
          <w:b w:val="0"/>
          <w:bCs w:val="0"/>
          <w:noProof/>
        </w:rPr>
        <w:fldChar w:fldCharType="separate"/>
      </w:r>
      <w:r w:rsidRPr="00230FEE">
        <w:rPr>
          <w:b w:val="0"/>
          <w:bCs w:val="0"/>
          <w:caps w:val="0"/>
          <w:noProof/>
        </w:rPr>
        <w:t>117</w:t>
      </w:r>
      <w:r w:rsidRPr="00230FEE">
        <w:rPr>
          <w:b w:val="0"/>
          <w:bCs w:val="0"/>
          <w:noProof/>
        </w:rPr>
        <w:fldChar w:fldCharType="end"/>
      </w:r>
    </w:p>
    <w:p w14:paraId="2E7A7DEF" w14:textId="1A82650F"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7.11 Edit Account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_Toc73284771 \h </w:instrText>
      </w:r>
      <w:r w:rsidRPr="00230FEE">
        <w:rPr>
          <w:b w:val="0"/>
          <w:bCs w:val="0"/>
          <w:noProof/>
        </w:rPr>
      </w:r>
      <w:r w:rsidRPr="00230FEE">
        <w:rPr>
          <w:b w:val="0"/>
          <w:bCs w:val="0"/>
          <w:noProof/>
        </w:rPr>
        <w:fldChar w:fldCharType="separate"/>
      </w:r>
      <w:r w:rsidRPr="00230FEE">
        <w:rPr>
          <w:b w:val="0"/>
          <w:bCs w:val="0"/>
          <w:caps w:val="0"/>
          <w:noProof/>
        </w:rPr>
        <w:t>118</w:t>
      </w:r>
      <w:r w:rsidRPr="00230FEE">
        <w:rPr>
          <w:b w:val="0"/>
          <w:bCs w:val="0"/>
          <w:noProof/>
        </w:rPr>
        <w:fldChar w:fldCharType="end"/>
      </w:r>
    </w:p>
    <w:p w14:paraId="2C3E07AD" w14:textId="5C97737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7.12 Delete Account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_Toc73284772 \h </w:instrText>
      </w:r>
      <w:r w:rsidRPr="00230FEE">
        <w:rPr>
          <w:b w:val="0"/>
          <w:bCs w:val="0"/>
          <w:noProof/>
        </w:rPr>
      </w:r>
      <w:r w:rsidRPr="00230FEE">
        <w:rPr>
          <w:b w:val="0"/>
          <w:bCs w:val="0"/>
          <w:noProof/>
        </w:rPr>
        <w:fldChar w:fldCharType="separate"/>
      </w:r>
      <w:r w:rsidRPr="00230FEE">
        <w:rPr>
          <w:b w:val="0"/>
          <w:bCs w:val="0"/>
          <w:caps w:val="0"/>
          <w:noProof/>
        </w:rPr>
        <w:t>119</w:t>
      </w:r>
      <w:r w:rsidRPr="00230FEE">
        <w:rPr>
          <w:b w:val="0"/>
          <w:bCs w:val="0"/>
          <w:noProof/>
        </w:rPr>
        <w:fldChar w:fldCharType="end"/>
      </w:r>
    </w:p>
    <w:p w14:paraId="62B9471F" w14:textId="7E8251D5"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7.13 Account Deleted Successfully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_Toc73284773 \h </w:instrText>
      </w:r>
      <w:r w:rsidRPr="00230FEE">
        <w:rPr>
          <w:b w:val="0"/>
          <w:bCs w:val="0"/>
          <w:noProof/>
        </w:rPr>
      </w:r>
      <w:r w:rsidRPr="00230FEE">
        <w:rPr>
          <w:b w:val="0"/>
          <w:bCs w:val="0"/>
          <w:noProof/>
        </w:rPr>
        <w:fldChar w:fldCharType="separate"/>
      </w:r>
      <w:r w:rsidRPr="00230FEE">
        <w:rPr>
          <w:b w:val="0"/>
          <w:bCs w:val="0"/>
          <w:caps w:val="0"/>
          <w:noProof/>
        </w:rPr>
        <w:t>120</w:t>
      </w:r>
      <w:r w:rsidRPr="00230FEE">
        <w:rPr>
          <w:b w:val="0"/>
          <w:bCs w:val="0"/>
          <w:noProof/>
        </w:rPr>
        <w:fldChar w:fldCharType="end"/>
      </w:r>
    </w:p>
    <w:p w14:paraId="78EA50D7" w14:textId="42EC6F4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7.14 Add Products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_Toc73284774 \h </w:instrText>
      </w:r>
      <w:r w:rsidRPr="00230FEE">
        <w:rPr>
          <w:b w:val="0"/>
          <w:bCs w:val="0"/>
          <w:noProof/>
        </w:rPr>
      </w:r>
      <w:r w:rsidRPr="00230FEE">
        <w:rPr>
          <w:b w:val="0"/>
          <w:bCs w:val="0"/>
          <w:noProof/>
        </w:rPr>
        <w:fldChar w:fldCharType="separate"/>
      </w:r>
      <w:r w:rsidRPr="00230FEE">
        <w:rPr>
          <w:b w:val="0"/>
          <w:bCs w:val="0"/>
          <w:caps w:val="0"/>
          <w:noProof/>
        </w:rPr>
        <w:t>121</w:t>
      </w:r>
      <w:r w:rsidRPr="00230FEE">
        <w:rPr>
          <w:b w:val="0"/>
          <w:bCs w:val="0"/>
          <w:noProof/>
        </w:rPr>
        <w:fldChar w:fldCharType="end"/>
      </w:r>
    </w:p>
    <w:p w14:paraId="502C4D7A" w14:textId="635CF1C0"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lastRenderedPageBreak/>
        <w:t>Figure 7.15 Total Amount/Current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_Toc73284775 \h </w:instrText>
      </w:r>
      <w:r w:rsidRPr="00230FEE">
        <w:rPr>
          <w:b w:val="0"/>
          <w:bCs w:val="0"/>
          <w:noProof/>
        </w:rPr>
      </w:r>
      <w:r w:rsidRPr="00230FEE">
        <w:rPr>
          <w:b w:val="0"/>
          <w:bCs w:val="0"/>
          <w:noProof/>
        </w:rPr>
        <w:fldChar w:fldCharType="separate"/>
      </w:r>
      <w:r w:rsidRPr="00230FEE">
        <w:rPr>
          <w:b w:val="0"/>
          <w:bCs w:val="0"/>
          <w:caps w:val="0"/>
          <w:noProof/>
        </w:rPr>
        <w:t>122</w:t>
      </w:r>
      <w:r w:rsidRPr="00230FEE">
        <w:rPr>
          <w:b w:val="0"/>
          <w:bCs w:val="0"/>
          <w:noProof/>
        </w:rPr>
        <w:fldChar w:fldCharType="end"/>
      </w:r>
    </w:p>
    <w:p w14:paraId="4EA52772" w14:textId="4EED1C05"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7.16 Bill Added Successfully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_Toc73284776 \h </w:instrText>
      </w:r>
      <w:r w:rsidRPr="00230FEE">
        <w:rPr>
          <w:b w:val="0"/>
          <w:bCs w:val="0"/>
          <w:noProof/>
        </w:rPr>
      </w:r>
      <w:r w:rsidRPr="00230FEE">
        <w:rPr>
          <w:b w:val="0"/>
          <w:bCs w:val="0"/>
          <w:noProof/>
        </w:rPr>
        <w:fldChar w:fldCharType="separate"/>
      </w:r>
      <w:r w:rsidRPr="00230FEE">
        <w:rPr>
          <w:b w:val="0"/>
          <w:bCs w:val="0"/>
          <w:caps w:val="0"/>
          <w:noProof/>
        </w:rPr>
        <w:t>123</w:t>
      </w:r>
      <w:r w:rsidRPr="00230FEE">
        <w:rPr>
          <w:b w:val="0"/>
          <w:bCs w:val="0"/>
          <w:noProof/>
        </w:rPr>
        <w:fldChar w:fldCharType="end"/>
      </w:r>
    </w:p>
    <w:p w14:paraId="30E7305C" w14:textId="2B8A5E6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7.17 View Products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_Toc73284777 \h </w:instrText>
      </w:r>
      <w:r w:rsidRPr="00230FEE">
        <w:rPr>
          <w:b w:val="0"/>
          <w:bCs w:val="0"/>
          <w:noProof/>
        </w:rPr>
      </w:r>
      <w:r w:rsidRPr="00230FEE">
        <w:rPr>
          <w:b w:val="0"/>
          <w:bCs w:val="0"/>
          <w:noProof/>
        </w:rPr>
        <w:fldChar w:fldCharType="separate"/>
      </w:r>
      <w:r w:rsidRPr="00230FEE">
        <w:rPr>
          <w:b w:val="0"/>
          <w:bCs w:val="0"/>
          <w:caps w:val="0"/>
          <w:noProof/>
        </w:rPr>
        <w:t>124</w:t>
      </w:r>
      <w:r w:rsidRPr="00230FEE">
        <w:rPr>
          <w:b w:val="0"/>
          <w:bCs w:val="0"/>
          <w:noProof/>
        </w:rPr>
        <w:fldChar w:fldCharType="end"/>
      </w:r>
    </w:p>
    <w:p w14:paraId="3036FB23" w14:textId="5E77F3C5"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7.18 Search A Product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_Toc73284778 \h </w:instrText>
      </w:r>
      <w:r w:rsidRPr="00230FEE">
        <w:rPr>
          <w:b w:val="0"/>
          <w:bCs w:val="0"/>
          <w:noProof/>
        </w:rPr>
      </w:r>
      <w:r w:rsidRPr="00230FEE">
        <w:rPr>
          <w:b w:val="0"/>
          <w:bCs w:val="0"/>
          <w:noProof/>
        </w:rPr>
        <w:fldChar w:fldCharType="separate"/>
      </w:r>
      <w:r w:rsidRPr="00230FEE">
        <w:rPr>
          <w:b w:val="0"/>
          <w:bCs w:val="0"/>
          <w:caps w:val="0"/>
          <w:noProof/>
        </w:rPr>
        <w:t>125</w:t>
      </w:r>
      <w:r w:rsidRPr="00230FEE">
        <w:rPr>
          <w:b w:val="0"/>
          <w:bCs w:val="0"/>
          <w:noProof/>
        </w:rPr>
        <w:fldChar w:fldCharType="end"/>
      </w:r>
    </w:p>
    <w:p w14:paraId="484D2CA8" w14:textId="544F81EA"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7.19 Add A New Product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_Toc73284779 \h </w:instrText>
      </w:r>
      <w:r w:rsidRPr="00230FEE">
        <w:rPr>
          <w:b w:val="0"/>
          <w:bCs w:val="0"/>
          <w:noProof/>
        </w:rPr>
      </w:r>
      <w:r w:rsidRPr="00230FEE">
        <w:rPr>
          <w:b w:val="0"/>
          <w:bCs w:val="0"/>
          <w:noProof/>
        </w:rPr>
        <w:fldChar w:fldCharType="separate"/>
      </w:r>
      <w:r w:rsidRPr="00230FEE">
        <w:rPr>
          <w:b w:val="0"/>
          <w:bCs w:val="0"/>
          <w:caps w:val="0"/>
          <w:noProof/>
        </w:rPr>
        <w:t>126</w:t>
      </w:r>
      <w:r w:rsidRPr="00230FEE">
        <w:rPr>
          <w:b w:val="0"/>
          <w:bCs w:val="0"/>
          <w:noProof/>
        </w:rPr>
        <w:fldChar w:fldCharType="end"/>
      </w:r>
    </w:p>
    <w:p w14:paraId="53B6F2AF" w14:textId="4DAE104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7.20 Product Added Successfully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_Toc73284780 \h </w:instrText>
      </w:r>
      <w:r w:rsidRPr="00230FEE">
        <w:rPr>
          <w:b w:val="0"/>
          <w:bCs w:val="0"/>
          <w:noProof/>
        </w:rPr>
      </w:r>
      <w:r w:rsidRPr="00230FEE">
        <w:rPr>
          <w:b w:val="0"/>
          <w:bCs w:val="0"/>
          <w:noProof/>
        </w:rPr>
        <w:fldChar w:fldCharType="separate"/>
      </w:r>
      <w:r w:rsidRPr="00230FEE">
        <w:rPr>
          <w:b w:val="0"/>
          <w:bCs w:val="0"/>
          <w:caps w:val="0"/>
          <w:noProof/>
        </w:rPr>
        <w:t>127</w:t>
      </w:r>
      <w:r w:rsidRPr="00230FEE">
        <w:rPr>
          <w:b w:val="0"/>
          <w:bCs w:val="0"/>
          <w:noProof/>
        </w:rPr>
        <w:fldChar w:fldCharType="end"/>
      </w:r>
    </w:p>
    <w:p w14:paraId="2C89129F" w14:textId="1AFA8B3B"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7.21 Transaction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_Toc73284781 \h </w:instrText>
      </w:r>
      <w:r w:rsidRPr="00230FEE">
        <w:rPr>
          <w:b w:val="0"/>
          <w:bCs w:val="0"/>
          <w:noProof/>
        </w:rPr>
      </w:r>
      <w:r w:rsidRPr="00230FEE">
        <w:rPr>
          <w:b w:val="0"/>
          <w:bCs w:val="0"/>
          <w:noProof/>
        </w:rPr>
        <w:fldChar w:fldCharType="separate"/>
      </w:r>
      <w:r w:rsidRPr="00230FEE">
        <w:rPr>
          <w:b w:val="0"/>
          <w:bCs w:val="0"/>
          <w:caps w:val="0"/>
          <w:noProof/>
        </w:rPr>
        <w:t>128</w:t>
      </w:r>
      <w:r w:rsidRPr="00230FEE">
        <w:rPr>
          <w:b w:val="0"/>
          <w:bCs w:val="0"/>
          <w:noProof/>
        </w:rPr>
        <w:fldChar w:fldCharType="end"/>
      </w:r>
    </w:p>
    <w:p w14:paraId="219C1895" w14:textId="32A4E472"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7.22 Purchase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_Toc73284782 \h </w:instrText>
      </w:r>
      <w:r w:rsidRPr="00230FEE">
        <w:rPr>
          <w:b w:val="0"/>
          <w:bCs w:val="0"/>
          <w:noProof/>
        </w:rPr>
      </w:r>
      <w:r w:rsidRPr="00230FEE">
        <w:rPr>
          <w:b w:val="0"/>
          <w:bCs w:val="0"/>
          <w:noProof/>
        </w:rPr>
        <w:fldChar w:fldCharType="separate"/>
      </w:r>
      <w:r w:rsidRPr="00230FEE">
        <w:rPr>
          <w:b w:val="0"/>
          <w:bCs w:val="0"/>
          <w:caps w:val="0"/>
          <w:noProof/>
        </w:rPr>
        <w:t>129</w:t>
      </w:r>
      <w:r w:rsidRPr="00230FEE">
        <w:rPr>
          <w:b w:val="0"/>
          <w:bCs w:val="0"/>
          <w:noProof/>
        </w:rPr>
        <w:fldChar w:fldCharType="end"/>
      </w:r>
    </w:p>
    <w:p w14:paraId="7C67D628" w14:textId="4DA48E6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7.23 Payment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_Toc73284783 \h </w:instrText>
      </w:r>
      <w:r w:rsidRPr="00230FEE">
        <w:rPr>
          <w:b w:val="0"/>
          <w:bCs w:val="0"/>
          <w:noProof/>
        </w:rPr>
      </w:r>
      <w:r w:rsidRPr="00230FEE">
        <w:rPr>
          <w:b w:val="0"/>
          <w:bCs w:val="0"/>
          <w:noProof/>
        </w:rPr>
        <w:fldChar w:fldCharType="separate"/>
      </w:r>
      <w:r w:rsidRPr="00230FEE">
        <w:rPr>
          <w:b w:val="0"/>
          <w:bCs w:val="0"/>
          <w:caps w:val="0"/>
          <w:noProof/>
        </w:rPr>
        <w:t>130</w:t>
      </w:r>
      <w:r w:rsidRPr="00230FEE">
        <w:rPr>
          <w:b w:val="0"/>
          <w:bCs w:val="0"/>
          <w:noProof/>
        </w:rPr>
        <w:fldChar w:fldCharType="end"/>
      </w:r>
    </w:p>
    <w:p w14:paraId="368FA80E" w14:textId="00EE72BF"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7.24 Purchase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_Toc73284784 \h </w:instrText>
      </w:r>
      <w:r w:rsidRPr="00230FEE">
        <w:rPr>
          <w:b w:val="0"/>
          <w:bCs w:val="0"/>
          <w:noProof/>
        </w:rPr>
      </w:r>
      <w:r w:rsidRPr="00230FEE">
        <w:rPr>
          <w:b w:val="0"/>
          <w:bCs w:val="0"/>
          <w:noProof/>
        </w:rPr>
        <w:fldChar w:fldCharType="separate"/>
      </w:r>
      <w:r w:rsidRPr="00230FEE">
        <w:rPr>
          <w:b w:val="0"/>
          <w:bCs w:val="0"/>
          <w:caps w:val="0"/>
          <w:noProof/>
        </w:rPr>
        <w:t>131</w:t>
      </w:r>
      <w:r w:rsidRPr="00230FEE">
        <w:rPr>
          <w:b w:val="0"/>
          <w:bCs w:val="0"/>
          <w:noProof/>
        </w:rPr>
        <w:fldChar w:fldCharType="end"/>
      </w:r>
    </w:p>
    <w:p w14:paraId="402EEDBD" w14:textId="47F06C62"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7.25 Payment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_Toc73284785 \h </w:instrText>
      </w:r>
      <w:r w:rsidRPr="00230FEE">
        <w:rPr>
          <w:b w:val="0"/>
          <w:bCs w:val="0"/>
          <w:noProof/>
        </w:rPr>
      </w:r>
      <w:r w:rsidRPr="00230FEE">
        <w:rPr>
          <w:b w:val="0"/>
          <w:bCs w:val="0"/>
          <w:noProof/>
        </w:rPr>
        <w:fldChar w:fldCharType="separate"/>
      </w:r>
      <w:r w:rsidRPr="00230FEE">
        <w:rPr>
          <w:b w:val="0"/>
          <w:bCs w:val="0"/>
          <w:caps w:val="0"/>
          <w:noProof/>
        </w:rPr>
        <w:t>132</w:t>
      </w:r>
      <w:r w:rsidRPr="00230FEE">
        <w:rPr>
          <w:b w:val="0"/>
          <w:bCs w:val="0"/>
          <w:noProof/>
        </w:rPr>
        <w:fldChar w:fldCharType="end"/>
      </w:r>
    </w:p>
    <w:p w14:paraId="63633E87" w14:textId="78304760"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7.26 Make Payment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_Toc73284786 \h </w:instrText>
      </w:r>
      <w:r w:rsidRPr="00230FEE">
        <w:rPr>
          <w:b w:val="0"/>
          <w:bCs w:val="0"/>
          <w:noProof/>
        </w:rPr>
      </w:r>
      <w:r w:rsidRPr="00230FEE">
        <w:rPr>
          <w:b w:val="0"/>
          <w:bCs w:val="0"/>
          <w:noProof/>
        </w:rPr>
        <w:fldChar w:fldCharType="separate"/>
      </w:r>
      <w:r w:rsidRPr="00230FEE">
        <w:rPr>
          <w:b w:val="0"/>
          <w:bCs w:val="0"/>
          <w:caps w:val="0"/>
          <w:noProof/>
        </w:rPr>
        <w:t>133</w:t>
      </w:r>
      <w:r w:rsidRPr="00230FEE">
        <w:rPr>
          <w:b w:val="0"/>
          <w:bCs w:val="0"/>
          <w:noProof/>
        </w:rPr>
        <w:fldChar w:fldCharType="end"/>
      </w:r>
    </w:p>
    <w:p w14:paraId="7162BD32" w14:textId="563E3208"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7.27 Payment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_Toc73284787 \h </w:instrText>
      </w:r>
      <w:r w:rsidRPr="00230FEE">
        <w:rPr>
          <w:b w:val="0"/>
          <w:bCs w:val="0"/>
          <w:noProof/>
        </w:rPr>
      </w:r>
      <w:r w:rsidRPr="00230FEE">
        <w:rPr>
          <w:b w:val="0"/>
          <w:bCs w:val="0"/>
          <w:noProof/>
        </w:rPr>
        <w:fldChar w:fldCharType="separate"/>
      </w:r>
      <w:r w:rsidRPr="00230FEE">
        <w:rPr>
          <w:b w:val="0"/>
          <w:bCs w:val="0"/>
          <w:caps w:val="0"/>
          <w:noProof/>
        </w:rPr>
        <w:t>134</w:t>
      </w:r>
      <w:r w:rsidRPr="00230FEE">
        <w:rPr>
          <w:b w:val="0"/>
          <w:bCs w:val="0"/>
          <w:noProof/>
        </w:rPr>
        <w:fldChar w:fldCharType="end"/>
      </w:r>
    </w:p>
    <w:p w14:paraId="7401268A" w14:textId="564259E8"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7.28 Payment Successful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_Toc73284788 \h </w:instrText>
      </w:r>
      <w:r w:rsidRPr="00230FEE">
        <w:rPr>
          <w:b w:val="0"/>
          <w:bCs w:val="0"/>
          <w:noProof/>
        </w:rPr>
      </w:r>
      <w:r w:rsidRPr="00230FEE">
        <w:rPr>
          <w:b w:val="0"/>
          <w:bCs w:val="0"/>
          <w:noProof/>
        </w:rPr>
        <w:fldChar w:fldCharType="separate"/>
      </w:r>
      <w:r w:rsidRPr="00230FEE">
        <w:rPr>
          <w:b w:val="0"/>
          <w:bCs w:val="0"/>
          <w:caps w:val="0"/>
          <w:noProof/>
        </w:rPr>
        <w:t>135</w:t>
      </w:r>
      <w:r w:rsidRPr="00230FEE">
        <w:rPr>
          <w:b w:val="0"/>
          <w:bCs w:val="0"/>
          <w:noProof/>
        </w:rPr>
        <w:fldChar w:fldCharType="end"/>
      </w:r>
    </w:p>
    <w:p w14:paraId="6B30743E" w14:textId="2514969B"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7.29 Consumer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_Toc73284789 \h </w:instrText>
      </w:r>
      <w:r w:rsidRPr="00230FEE">
        <w:rPr>
          <w:b w:val="0"/>
          <w:bCs w:val="0"/>
          <w:noProof/>
        </w:rPr>
      </w:r>
      <w:r w:rsidRPr="00230FEE">
        <w:rPr>
          <w:b w:val="0"/>
          <w:bCs w:val="0"/>
          <w:noProof/>
        </w:rPr>
        <w:fldChar w:fldCharType="separate"/>
      </w:r>
      <w:r w:rsidRPr="00230FEE">
        <w:rPr>
          <w:b w:val="0"/>
          <w:bCs w:val="0"/>
          <w:caps w:val="0"/>
          <w:noProof/>
        </w:rPr>
        <w:t>136</w:t>
      </w:r>
      <w:r w:rsidRPr="00230FEE">
        <w:rPr>
          <w:b w:val="0"/>
          <w:bCs w:val="0"/>
          <w:noProof/>
        </w:rPr>
        <w:fldChar w:fldCharType="end"/>
      </w:r>
    </w:p>
    <w:p w14:paraId="3CE84EF5" w14:textId="781DA759"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7.30 After Login Successful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_Toc73284790 \h </w:instrText>
      </w:r>
      <w:r w:rsidRPr="00230FEE">
        <w:rPr>
          <w:b w:val="0"/>
          <w:bCs w:val="0"/>
          <w:noProof/>
        </w:rPr>
      </w:r>
      <w:r w:rsidRPr="00230FEE">
        <w:rPr>
          <w:b w:val="0"/>
          <w:bCs w:val="0"/>
          <w:noProof/>
        </w:rPr>
        <w:fldChar w:fldCharType="separate"/>
      </w:r>
      <w:r w:rsidRPr="00230FEE">
        <w:rPr>
          <w:b w:val="0"/>
          <w:bCs w:val="0"/>
          <w:caps w:val="0"/>
          <w:noProof/>
        </w:rPr>
        <w:t>137</w:t>
      </w:r>
      <w:r w:rsidRPr="00230FEE">
        <w:rPr>
          <w:b w:val="0"/>
          <w:bCs w:val="0"/>
          <w:noProof/>
        </w:rPr>
        <w:fldChar w:fldCharType="end"/>
      </w:r>
    </w:p>
    <w:p w14:paraId="3729DE27" w14:textId="50AAE1E9"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rPr>
        <w:t>Figure 7.31 Consumer Registration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_Toc73284791 \h </w:instrText>
      </w:r>
      <w:r w:rsidRPr="00230FEE">
        <w:rPr>
          <w:b w:val="0"/>
          <w:bCs w:val="0"/>
          <w:noProof/>
        </w:rPr>
      </w:r>
      <w:r w:rsidRPr="00230FEE">
        <w:rPr>
          <w:b w:val="0"/>
          <w:bCs w:val="0"/>
          <w:noProof/>
        </w:rPr>
        <w:fldChar w:fldCharType="separate"/>
      </w:r>
      <w:r w:rsidRPr="00230FEE">
        <w:rPr>
          <w:b w:val="0"/>
          <w:bCs w:val="0"/>
          <w:caps w:val="0"/>
          <w:noProof/>
        </w:rPr>
        <w:t>138</w:t>
      </w:r>
      <w:r w:rsidRPr="00230FEE">
        <w:rPr>
          <w:b w:val="0"/>
          <w:bCs w:val="0"/>
          <w:noProof/>
        </w:rPr>
        <w:fldChar w:fldCharType="end"/>
      </w:r>
    </w:p>
    <w:p w14:paraId="5C3C4D24" w14:textId="7698819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7.32 Consumer Registration Successful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_Toc73284792 \h </w:instrText>
      </w:r>
      <w:r w:rsidRPr="00230FEE">
        <w:rPr>
          <w:b w:val="0"/>
          <w:bCs w:val="0"/>
          <w:noProof/>
        </w:rPr>
      </w:r>
      <w:r w:rsidRPr="00230FEE">
        <w:rPr>
          <w:b w:val="0"/>
          <w:bCs w:val="0"/>
          <w:noProof/>
        </w:rPr>
        <w:fldChar w:fldCharType="separate"/>
      </w:r>
      <w:r w:rsidRPr="00230FEE">
        <w:rPr>
          <w:b w:val="0"/>
          <w:bCs w:val="0"/>
          <w:caps w:val="0"/>
          <w:noProof/>
        </w:rPr>
        <w:t>139</w:t>
      </w:r>
      <w:r w:rsidRPr="00230FEE">
        <w:rPr>
          <w:b w:val="0"/>
          <w:bCs w:val="0"/>
          <w:noProof/>
        </w:rPr>
        <w:fldChar w:fldCharType="end"/>
      </w:r>
    </w:p>
    <w:p w14:paraId="10684927" w14:textId="685C9AC7"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7.33 Consumer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_Toc73284793 \h </w:instrText>
      </w:r>
      <w:r w:rsidRPr="00230FEE">
        <w:rPr>
          <w:b w:val="0"/>
          <w:bCs w:val="0"/>
          <w:noProof/>
        </w:rPr>
      </w:r>
      <w:r w:rsidRPr="00230FEE">
        <w:rPr>
          <w:b w:val="0"/>
          <w:bCs w:val="0"/>
          <w:noProof/>
        </w:rPr>
        <w:fldChar w:fldCharType="separate"/>
      </w:r>
      <w:r w:rsidRPr="00230FEE">
        <w:rPr>
          <w:b w:val="0"/>
          <w:bCs w:val="0"/>
          <w:caps w:val="0"/>
          <w:noProof/>
        </w:rPr>
        <w:t>140</w:t>
      </w:r>
      <w:r w:rsidRPr="00230FEE">
        <w:rPr>
          <w:b w:val="0"/>
          <w:bCs w:val="0"/>
          <w:noProof/>
        </w:rPr>
        <w:fldChar w:fldCharType="end"/>
      </w:r>
    </w:p>
    <w:p w14:paraId="0BCB264D" w14:textId="68FA5EC4"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7.34 My Udhaari</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_Toc73284794 \h </w:instrText>
      </w:r>
      <w:r w:rsidRPr="00230FEE">
        <w:rPr>
          <w:b w:val="0"/>
          <w:bCs w:val="0"/>
          <w:noProof/>
        </w:rPr>
      </w:r>
      <w:r w:rsidRPr="00230FEE">
        <w:rPr>
          <w:b w:val="0"/>
          <w:bCs w:val="0"/>
          <w:noProof/>
        </w:rPr>
        <w:fldChar w:fldCharType="separate"/>
      </w:r>
      <w:r w:rsidRPr="00230FEE">
        <w:rPr>
          <w:b w:val="0"/>
          <w:bCs w:val="0"/>
          <w:caps w:val="0"/>
          <w:noProof/>
        </w:rPr>
        <w:t>141</w:t>
      </w:r>
      <w:r w:rsidRPr="00230FEE">
        <w:rPr>
          <w:b w:val="0"/>
          <w:bCs w:val="0"/>
          <w:noProof/>
        </w:rPr>
        <w:fldChar w:fldCharType="end"/>
      </w:r>
    </w:p>
    <w:p w14:paraId="0B89163E" w14:textId="6F604092"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lastRenderedPageBreak/>
        <w:t>Figure 7.35 Purchase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_Toc73284795 \h </w:instrText>
      </w:r>
      <w:r w:rsidRPr="00230FEE">
        <w:rPr>
          <w:b w:val="0"/>
          <w:bCs w:val="0"/>
          <w:noProof/>
        </w:rPr>
      </w:r>
      <w:r w:rsidRPr="00230FEE">
        <w:rPr>
          <w:b w:val="0"/>
          <w:bCs w:val="0"/>
          <w:noProof/>
        </w:rPr>
        <w:fldChar w:fldCharType="separate"/>
      </w:r>
      <w:r w:rsidRPr="00230FEE">
        <w:rPr>
          <w:b w:val="0"/>
          <w:bCs w:val="0"/>
          <w:caps w:val="0"/>
          <w:noProof/>
        </w:rPr>
        <w:t>142</w:t>
      </w:r>
      <w:r w:rsidRPr="00230FEE">
        <w:rPr>
          <w:b w:val="0"/>
          <w:bCs w:val="0"/>
          <w:noProof/>
        </w:rPr>
        <w:fldChar w:fldCharType="end"/>
      </w:r>
    </w:p>
    <w:p w14:paraId="2526F9D4" w14:textId="6DAFE47E"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7.36 Payment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_Toc73284796 \h </w:instrText>
      </w:r>
      <w:r w:rsidRPr="00230FEE">
        <w:rPr>
          <w:b w:val="0"/>
          <w:bCs w:val="0"/>
          <w:noProof/>
        </w:rPr>
      </w:r>
      <w:r w:rsidRPr="00230FEE">
        <w:rPr>
          <w:b w:val="0"/>
          <w:bCs w:val="0"/>
          <w:noProof/>
        </w:rPr>
        <w:fldChar w:fldCharType="separate"/>
      </w:r>
      <w:r w:rsidRPr="00230FEE">
        <w:rPr>
          <w:b w:val="0"/>
          <w:bCs w:val="0"/>
          <w:caps w:val="0"/>
          <w:noProof/>
        </w:rPr>
        <w:t>143</w:t>
      </w:r>
      <w:r w:rsidRPr="00230FEE">
        <w:rPr>
          <w:b w:val="0"/>
          <w:bCs w:val="0"/>
          <w:noProof/>
        </w:rPr>
        <w:fldChar w:fldCharType="end"/>
      </w:r>
    </w:p>
    <w:p w14:paraId="634B016C" w14:textId="6E28074B"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7.37 Purchase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_Toc73284797 \h </w:instrText>
      </w:r>
      <w:r w:rsidRPr="00230FEE">
        <w:rPr>
          <w:b w:val="0"/>
          <w:bCs w:val="0"/>
          <w:noProof/>
        </w:rPr>
      </w:r>
      <w:r w:rsidRPr="00230FEE">
        <w:rPr>
          <w:b w:val="0"/>
          <w:bCs w:val="0"/>
          <w:noProof/>
        </w:rPr>
        <w:fldChar w:fldCharType="separate"/>
      </w:r>
      <w:r w:rsidRPr="00230FEE">
        <w:rPr>
          <w:b w:val="0"/>
          <w:bCs w:val="0"/>
          <w:caps w:val="0"/>
          <w:noProof/>
        </w:rPr>
        <w:t>144</w:t>
      </w:r>
      <w:r w:rsidRPr="00230FEE">
        <w:rPr>
          <w:b w:val="0"/>
          <w:bCs w:val="0"/>
          <w:noProof/>
        </w:rPr>
        <w:fldChar w:fldCharType="end"/>
      </w:r>
    </w:p>
    <w:p w14:paraId="4F826A0B" w14:textId="7F9202E2"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7.38 Payment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_Toc73284798 \h </w:instrText>
      </w:r>
      <w:r w:rsidRPr="00230FEE">
        <w:rPr>
          <w:b w:val="0"/>
          <w:bCs w:val="0"/>
          <w:noProof/>
        </w:rPr>
      </w:r>
      <w:r w:rsidRPr="00230FEE">
        <w:rPr>
          <w:b w:val="0"/>
          <w:bCs w:val="0"/>
          <w:noProof/>
        </w:rPr>
        <w:fldChar w:fldCharType="separate"/>
      </w:r>
      <w:r w:rsidRPr="00230FEE">
        <w:rPr>
          <w:b w:val="0"/>
          <w:bCs w:val="0"/>
          <w:caps w:val="0"/>
          <w:noProof/>
        </w:rPr>
        <w:t>145</w:t>
      </w:r>
      <w:r w:rsidRPr="00230FEE">
        <w:rPr>
          <w:b w:val="0"/>
          <w:bCs w:val="0"/>
          <w:noProof/>
        </w:rPr>
        <w:fldChar w:fldCharType="end"/>
      </w:r>
    </w:p>
    <w:p w14:paraId="592B11B8" w14:textId="3C9C958E"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rPr>
        <w:t>Figure 7.39 Consumer Account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_Toc73284799 \h </w:instrText>
      </w:r>
      <w:r w:rsidRPr="00230FEE">
        <w:rPr>
          <w:b w:val="0"/>
          <w:bCs w:val="0"/>
          <w:noProof/>
        </w:rPr>
      </w:r>
      <w:r w:rsidRPr="00230FEE">
        <w:rPr>
          <w:b w:val="0"/>
          <w:bCs w:val="0"/>
          <w:noProof/>
        </w:rPr>
        <w:fldChar w:fldCharType="separate"/>
      </w:r>
      <w:r w:rsidRPr="00230FEE">
        <w:rPr>
          <w:b w:val="0"/>
          <w:bCs w:val="0"/>
          <w:caps w:val="0"/>
          <w:noProof/>
        </w:rPr>
        <w:t>146</w:t>
      </w:r>
      <w:r w:rsidRPr="00230FEE">
        <w:rPr>
          <w:b w:val="0"/>
          <w:bCs w:val="0"/>
          <w:noProof/>
        </w:rPr>
        <w:fldChar w:fldCharType="end"/>
      </w:r>
    </w:p>
    <w:p w14:paraId="6453A4FF" w14:textId="4856B061"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eastAsia="en-IN"/>
        </w:rPr>
        <w:t>Figure 8.1 Backend Testing - Vendor Registeration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_Toc73284800 \h </w:instrText>
      </w:r>
      <w:r w:rsidRPr="00230FEE">
        <w:rPr>
          <w:b w:val="0"/>
          <w:bCs w:val="0"/>
          <w:noProof/>
        </w:rPr>
      </w:r>
      <w:r w:rsidRPr="00230FEE">
        <w:rPr>
          <w:b w:val="0"/>
          <w:bCs w:val="0"/>
          <w:noProof/>
        </w:rPr>
        <w:fldChar w:fldCharType="separate"/>
      </w:r>
      <w:r w:rsidRPr="00230FEE">
        <w:rPr>
          <w:b w:val="0"/>
          <w:bCs w:val="0"/>
          <w:caps w:val="0"/>
          <w:noProof/>
        </w:rPr>
        <w:t>190</w:t>
      </w:r>
      <w:r w:rsidRPr="00230FEE">
        <w:rPr>
          <w:b w:val="0"/>
          <w:bCs w:val="0"/>
          <w:noProof/>
        </w:rPr>
        <w:fldChar w:fldCharType="end"/>
      </w:r>
    </w:p>
    <w:p w14:paraId="77EDACB7" w14:textId="762B5875"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8.2 Vendor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_Toc73284801 \h </w:instrText>
      </w:r>
      <w:r w:rsidRPr="00230FEE">
        <w:rPr>
          <w:b w:val="0"/>
          <w:bCs w:val="0"/>
          <w:noProof/>
        </w:rPr>
      </w:r>
      <w:r w:rsidRPr="00230FEE">
        <w:rPr>
          <w:b w:val="0"/>
          <w:bCs w:val="0"/>
          <w:noProof/>
        </w:rPr>
        <w:fldChar w:fldCharType="separate"/>
      </w:r>
      <w:r w:rsidRPr="00230FEE">
        <w:rPr>
          <w:b w:val="0"/>
          <w:bCs w:val="0"/>
          <w:caps w:val="0"/>
          <w:noProof/>
        </w:rPr>
        <w:t>191</w:t>
      </w:r>
      <w:r w:rsidRPr="00230FEE">
        <w:rPr>
          <w:b w:val="0"/>
          <w:bCs w:val="0"/>
          <w:noProof/>
        </w:rPr>
        <w:fldChar w:fldCharType="end"/>
      </w:r>
    </w:p>
    <w:p w14:paraId="7407DFC3" w14:textId="6FD6058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8.3 Vendor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_Toc73284802 \h </w:instrText>
      </w:r>
      <w:r w:rsidRPr="00230FEE">
        <w:rPr>
          <w:b w:val="0"/>
          <w:bCs w:val="0"/>
          <w:noProof/>
        </w:rPr>
      </w:r>
      <w:r w:rsidRPr="00230FEE">
        <w:rPr>
          <w:b w:val="0"/>
          <w:bCs w:val="0"/>
          <w:noProof/>
        </w:rPr>
        <w:fldChar w:fldCharType="separate"/>
      </w:r>
      <w:r w:rsidRPr="00230FEE">
        <w:rPr>
          <w:b w:val="0"/>
          <w:bCs w:val="0"/>
          <w:caps w:val="0"/>
          <w:noProof/>
        </w:rPr>
        <w:t>192</w:t>
      </w:r>
      <w:r w:rsidRPr="00230FEE">
        <w:rPr>
          <w:b w:val="0"/>
          <w:bCs w:val="0"/>
          <w:noProof/>
        </w:rPr>
        <w:fldChar w:fldCharType="end"/>
      </w:r>
    </w:p>
    <w:p w14:paraId="6D2042A2" w14:textId="0B336082"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8.4 Add New Consumer</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_Toc73284803 \h </w:instrText>
      </w:r>
      <w:r w:rsidRPr="00230FEE">
        <w:rPr>
          <w:b w:val="0"/>
          <w:bCs w:val="0"/>
          <w:noProof/>
        </w:rPr>
      </w:r>
      <w:r w:rsidRPr="00230FEE">
        <w:rPr>
          <w:b w:val="0"/>
          <w:bCs w:val="0"/>
          <w:noProof/>
        </w:rPr>
        <w:fldChar w:fldCharType="separate"/>
      </w:r>
      <w:r w:rsidRPr="00230FEE">
        <w:rPr>
          <w:b w:val="0"/>
          <w:bCs w:val="0"/>
          <w:caps w:val="0"/>
          <w:noProof/>
        </w:rPr>
        <w:t>193</w:t>
      </w:r>
      <w:r w:rsidRPr="00230FEE">
        <w:rPr>
          <w:b w:val="0"/>
          <w:bCs w:val="0"/>
          <w:noProof/>
        </w:rPr>
        <w:fldChar w:fldCharType="end"/>
      </w:r>
    </w:p>
    <w:p w14:paraId="09A9385E" w14:textId="069B094F"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eastAsia="en-IN"/>
        </w:rPr>
        <w:t>Figure 8.5 Search Bar For Vendor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_Toc73284804 \h </w:instrText>
      </w:r>
      <w:r w:rsidRPr="00230FEE">
        <w:rPr>
          <w:b w:val="0"/>
          <w:bCs w:val="0"/>
          <w:noProof/>
        </w:rPr>
      </w:r>
      <w:r w:rsidRPr="00230FEE">
        <w:rPr>
          <w:b w:val="0"/>
          <w:bCs w:val="0"/>
          <w:noProof/>
        </w:rPr>
        <w:fldChar w:fldCharType="separate"/>
      </w:r>
      <w:r w:rsidRPr="00230FEE">
        <w:rPr>
          <w:b w:val="0"/>
          <w:bCs w:val="0"/>
          <w:caps w:val="0"/>
          <w:noProof/>
        </w:rPr>
        <w:t>194</w:t>
      </w:r>
      <w:r w:rsidRPr="00230FEE">
        <w:rPr>
          <w:b w:val="0"/>
          <w:bCs w:val="0"/>
          <w:noProof/>
        </w:rPr>
        <w:fldChar w:fldCharType="end"/>
      </w:r>
    </w:p>
    <w:p w14:paraId="3BE416D6" w14:textId="4668563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8.6 Account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_Toc73284805 \h </w:instrText>
      </w:r>
      <w:r w:rsidRPr="00230FEE">
        <w:rPr>
          <w:b w:val="0"/>
          <w:bCs w:val="0"/>
          <w:noProof/>
        </w:rPr>
      </w:r>
      <w:r w:rsidRPr="00230FEE">
        <w:rPr>
          <w:b w:val="0"/>
          <w:bCs w:val="0"/>
          <w:noProof/>
        </w:rPr>
        <w:fldChar w:fldCharType="separate"/>
      </w:r>
      <w:r w:rsidRPr="00230FEE">
        <w:rPr>
          <w:b w:val="0"/>
          <w:bCs w:val="0"/>
          <w:caps w:val="0"/>
          <w:noProof/>
        </w:rPr>
        <w:t>195</w:t>
      </w:r>
      <w:r w:rsidRPr="00230FEE">
        <w:rPr>
          <w:b w:val="0"/>
          <w:bCs w:val="0"/>
          <w:noProof/>
        </w:rPr>
        <w:fldChar w:fldCharType="end"/>
      </w:r>
    </w:p>
    <w:p w14:paraId="384CDB6C" w14:textId="668038E1"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8.7 Edit Account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_Toc73284806 \h </w:instrText>
      </w:r>
      <w:r w:rsidRPr="00230FEE">
        <w:rPr>
          <w:b w:val="0"/>
          <w:bCs w:val="0"/>
          <w:noProof/>
        </w:rPr>
      </w:r>
      <w:r w:rsidRPr="00230FEE">
        <w:rPr>
          <w:b w:val="0"/>
          <w:bCs w:val="0"/>
          <w:noProof/>
        </w:rPr>
        <w:fldChar w:fldCharType="separate"/>
      </w:r>
      <w:r w:rsidRPr="00230FEE">
        <w:rPr>
          <w:b w:val="0"/>
          <w:bCs w:val="0"/>
          <w:caps w:val="0"/>
          <w:noProof/>
        </w:rPr>
        <w:t>196</w:t>
      </w:r>
      <w:r w:rsidRPr="00230FEE">
        <w:rPr>
          <w:b w:val="0"/>
          <w:bCs w:val="0"/>
          <w:noProof/>
        </w:rPr>
        <w:fldChar w:fldCharType="end"/>
      </w:r>
    </w:p>
    <w:p w14:paraId="778A833E" w14:textId="4A4C91D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8.9 Add Product</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_Toc73284807 \h </w:instrText>
      </w:r>
      <w:r w:rsidRPr="00230FEE">
        <w:rPr>
          <w:b w:val="0"/>
          <w:bCs w:val="0"/>
          <w:noProof/>
        </w:rPr>
      </w:r>
      <w:r w:rsidRPr="00230FEE">
        <w:rPr>
          <w:b w:val="0"/>
          <w:bCs w:val="0"/>
          <w:noProof/>
        </w:rPr>
        <w:fldChar w:fldCharType="separate"/>
      </w:r>
      <w:r w:rsidRPr="00230FEE">
        <w:rPr>
          <w:b w:val="0"/>
          <w:bCs w:val="0"/>
          <w:caps w:val="0"/>
          <w:noProof/>
        </w:rPr>
        <w:t>199</w:t>
      </w:r>
      <w:r w:rsidRPr="00230FEE">
        <w:rPr>
          <w:b w:val="0"/>
          <w:bCs w:val="0"/>
          <w:noProof/>
        </w:rPr>
        <w:fldChar w:fldCharType="end"/>
      </w:r>
    </w:p>
    <w:p w14:paraId="17D9C688" w14:textId="2CA8B137"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eastAsia="en-IN"/>
        </w:rPr>
        <w:t>Figure 8.10 Total Amount/Current Bill</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_Toc73284808 \h </w:instrText>
      </w:r>
      <w:r w:rsidRPr="00230FEE">
        <w:rPr>
          <w:b w:val="0"/>
          <w:bCs w:val="0"/>
          <w:noProof/>
        </w:rPr>
      </w:r>
      <w:r w:rsidRPr="00230FEE">
        <w:rPr>
          <w:b w:val="0"/>
          <w:bCs w:val="0"/>
          <w:noProof/>
        </w:rPr>
        <w:fldChar w:fldCharType="separate"/>
      </w:r>
      <w:r w:rsidRPr="00230FEE">
        <w:rPr>
          <w:b w:val="0"/>
          <w:bCs w:val="0"/>
          <w:caps w:val="0"/>
          <w:noProof/>
        </w:rPr>
        <w:t>200</w:t>
      </w:r>
      <w:r w:rsidRPr="00230FEE">
        <w:rPr>
          <w:b w:val="0"/>
          <w:bCs w:val="0"/>
          <w:noProof/>
        </w:rPr>
        <w:fldChar w:fldCharType="end"/>
      </w:r>
    </w:p>
    <w:p w14:paraId="18A1FD31" w14:textId="50155F3D"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8.11 View Products</w:t>
      </w:r>
      <w:r w:rsidRPr="00230FEE">
        <w:rPr>
          <w:b w:val="0"/>
          <w:bCs w:val="0"/>
          <w:caps w:val="0"/>
          <w:noProof/>
        </w:rPr>
        <w:tab/>
      </w:r>
      <w:r w:rsidRPr="00230FEE">
        <w:rPr>
          <w:b w:val="0"/>
          <w:bCs w:val="0"/>
          <w:noProof/>
        </w:rPr>
        <w:fldChar w:fldCharType="begin"/>
      </w:r>
      <w:r w:rsidRPr="00230FEE">
        <w:rPr>
          <w:b w:val="0"/>
          <w:bCs w:val="0"/>
          <w:noProof/>
        </w:rPr>
        <w:instrText xml:space="preserve"> PAGEREF _Toc73284809 \h </w:instrText>
      </w:r>
      <w:r w:rsidRPr="00230FEE">
        <w:rPr>
          <w:b w:val="0"/>
          <w:bCs w:val="0"/>
          <w:noProof/>
        </w:rPr>
      </w:r>
      <w:r w:rsidRPr="00230FEE">
        <w:rPr>
          <w:b w:val="0"/>
          <w:bCs w:val="0"/>
          <w:noProof/>
        </w:rPr>
        <w:fldChar w:fldCharType="separate"/>
      </w:r>
      <w:r w:rsidRPr="00230FEE">
        <w:rPr>
          <w:b w:val="0"/>
          <w:bCs w:val="0"/>
          <w:caps w:val="0"/>
          <w:noProof/>
        </w:rPr>
        <w:t>201</w:t>
      </w:r>
      <w:r w:rsidRPr="00230FEE">
        <w:rPr>
          <w:b w:val="0"/>
          <w:bCs w:val="0"/>
          <w:noProof/>
        </w:rPr>
        <w:fldChar w:fldCharType="end"/>
      </w:r>
    </w:p>
    <w:p w14:paraId="197AF39B" w14:textId="0F44A42F"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8.12 Add A New Product</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_Toc73284810 \h </w:instrText>
      </w:r>
      <w:r w:rsidRPr="00230FEE">
        <w:rPr>
          <w:b w:val="0"/>
          <w:bCs w:val="0"/>
          <w:noProof/>
        </w:rPr>
      </w:r>
      <w:r w:rsidRPr="00230FEE">
        <w:rPr>
          <w:b w:val="0"/>
          <w:bCs w:val="0"/>
          <w:noProof/>
        </w:rPr>
        <w:fldChar w:fldCharType="separate"/>
      </w:r>
      <w:r w:rsidRPr="00230FEE">
        <w:rPr>
          <w:b w:val="0"/>
          <w:bCs w:val="0"/>
          <w:caps w:val="0"/>
          <w:noProof/>
        </w:rPr>
        <w:t>202</w:t>
      </w:r>
      <w:r w:rsidRPr="00230FEE">
        <w:rPr>
          <w:b w:val="0"/>
          <w:bCs w:val="0"/>
          <w:noProof/>
        </w:rPr>
        <w:fldChar w:fldCharType="end"/>
      </w:r>
    </w:p>
    <w:p w14:paraId="1CE03AA2" w14:textId="36B4551C"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8.13 Udhaari Records</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_Toc73284811 \h </w:instrText>
      </w:r>
      <w:r w:rsidRPr="00230FEE">
        <w:rPr>
          <w:b w:val="0"/>
          <w:bCs w:val="0"/>
          <w:noProof/>
        </w:rPr>
      </w:r>
      <w:r w:rsidRPr="00230FEE">
        <w:rPr>
          <w:b w:val="0"/>
          <w:bCs w:val="0"/>
          <w:noProof/>
        </w:rPr>
        <w:fldChar w:fldCharType="separate"/>
      </w:r>
      <w:r w:rsidRPr="00230FEE">
        <w:rPr>
          <w:b w:val="0"/>
          <w:bCs w:val="0"/>
          <w:caps w:val="0"/>
          <w:noProof/>
        </w:rPr>
        <w:t>203</w:t>
      </w:r>
      <w:r w:rsidRPr="00230FEE">
        <w:rPr>
          <w:b w:val="0"/>
          <w:bCs w:val="0"/>
          <w:noProof/>
        </w:rPr>
        <w:fldChar w:fldCharType="end"/>
      </w:r>
    </w:p>
    <w:p w14:paraId="61360A9A" w14:textId="729D9098"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8.14 Transaction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_Toc73284812 \h </w:instrText>
      </w:r>
      <w:r w:rsidRPr="00230FEE">
        <w:rPr>
          <w:b w:val="0"/>
          <w:bCs w:val="0"/>
          <w:noProof/>
        </w:rPr>
      </w:r>
      <w:r w:rsidRPr="00230FEE">
        <w:rPr>
          <w:b w:val="0"/>
          <w:bCs w:val="0"/>
          <w:noProof/>
        </w:rPr>
        <w:fldChar w:fldCharType="separate"/>
      </w:r>
      <w:r w:rsidRPr="00230FEE">
        <w:rPr>
          <w:b w:val="0"/>
          <w:bCs w:val="0"/>
          <w:caps w:val="0"/>
          <w:noProof/>
        </w:rPr>
        <w:t>204</w:t>
      </w:r>
      <w:r w:rsidRPr="00230FEE">
        <w:rPr>
          <w:b w:val="0"/>
          <w:bCs w:val="0"/>
          <w:noProof/>
        </w:rPr>
        <w:fldChar w:fldCharType="end"/>
      </w:r>
    </w:p>
    <w:p w14:paraId="7141A729" w14:textId="134CF702"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8.15 Purchase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_Toc73284813 \h </w:instrText>
      </w:r>
      <w:r w:rsidRPr="00230FEE">
        <w:rPr>
          <w:b w:val="0"/>
          <w:bCs w:val="0"/>
          <w:noProof/>
        </w:rPr>
      </w:r>
      <w:r w:rsidRPr="00230FEE">
        <w:rPr>
          <w:b w:val="0"/>
          <w:bCs w:val="0"/>
          <w:noProof/>
        </w:rPr>
        <w:fldChar w:fldCharType="separate"/>
      </w:r>
      <w:r w:rsidRPr="00230FEE">
        <w:rPr>
          <w:b w:val="0"/>
          <w:bCs w:val="0"/>
          <w:caps w:val="0"/>
          <w:noProof/>
        </w:rPr>
        <w:t>205</w:t>
      </w:r>
      <w:r w:rsidRPr="00230FEE">
        <w:rPr>
          <w:b w:val="0"/>
          <w:bCs w:val="0"/>
          <w:noProof/>
        </w:rPr>
        <w:fldChar w:fldCharType="end"/>
      </w:r>
    </w:p>
    <w:p w14:paraId="7EB6BB57" w14:textId="12EAFD80"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8.16 Purchase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_Toc73284814 \h </w:instrText>
      </w:r>
      <w:r w:rsidRPr="00230FEE">
        <w:rPr>
          <w:b w:val="0"/>
          <w:bCs w:val="0"/>
          <w:noProof/>
        </w:rPr>
      </w:r>
      <w:r w:rsidRPr="00230FEE">
        <w:rPr>
          <w:b w:val="0"/>
          <w:bCs w:val="0"/>
          <w:noProof/>
        </w:rPr>
        <w:fldChar w:fldCharType="separate"/>
      </w:r>
      <w:r w:rsidRPr="00230FEE">
        <w:rPr>
          <w:b w:val="0"/>
          <w:bCs w:val="0"/>
          <w:caps w:val="0"/>
          <w:noProof/>
        </w:rPr>
        <w:t>206</w:t>
      </w:r>
      <w:r w:rsidRPr="00230FEE">
        <w:rPr>
          <w:b w:val="0"/>
          <w:bCs w:val="0"/>
          <w:noProof/>
        </w:rPr>
        <w:fldChar w:fldCharType="end"/>
      </w:r>
    </w:p>
    <w:p w14:paraId="433DE4BA" w14:textId="14C9EF72"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lastRenderedPageBreak/>
        <w:t>Figure 8.17 Payment Transaction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_Toc73284815 \h </w:instrText>
      </w:r>
      <w:r w:rsidRPr="00230FEE">
        <w:rPr>
          <w:b w:val="0"/>
          <w:bCs w:val="0"/>
          <w:noProof/>
        </w:rPr>
      </w:r>
      <w:r w:rsidRPr="00230FEE">
        <w:rPr>
          <w:b w:val="0"/>
          <w:bCs w:val="0"/>
          <w:noProof/>
        </w:rPr>
        <w:fldChar w:fldCharType="separate"/>
      </w:r>
      <w:r w:rsidRPr="00230FEE">
        <w:rPr>
          <w:b w:val="0"/>
          <w:bCs w:val="0"/>
          <w:caps w:val="0"/>
          <w:noProof/>
        </w:rPr>
        <w:t>207</w:t>
      </w:r>
      <w:r w:rsidRPr="00230FEE">
        <w:rPr>
          <w:b w:val="0"/>
          <w:bCs w:val="0"/>
          <w:noProof/>
        </w:rPr>
        <w:fldChar w:fldCharType="end"/>
      </w:r>
    </w:p>
    <w:p w14:paraId="387C919B" w14:textId="1AB85320"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8.18 Payment History</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_Toc73284816 \h </w:instrText>
      </w:r>
      <w:r w:rsidRPr="00230FEE">
        <w:rPr>
          <w:b w:val="0"/>
          <w:bCs w:val="0"/>
          <w:noProof/>
        </w:rPr>
      </w:r>
      <w:r w:rsidRPr="00230FEE">
        <w:rPr>
          <w:b w:val="0"/>
          <w:bCs w:val="0"/>
          <w:noProof/>
        </w:rPr>
        <w:fldChar w:fldCharType="separate"/>
      </w:r>
      <w:r w:rsidRPr="00230FEE">
        <w:rPr>
          <w:b w:val="0"/>
          <w:bCs w:val="0"/>
          <w:caps w:val="0"/>
          <w:noProof/>
        </w:rPr>
        <w:t>208</w:t>
      </w:r>
      <w:r w:rsidRPr="00230FEE">
        <w:rPr>
          <w:b w:val="0"/>
          <w:bCs w:val="0"/>
          <w:noProof/>
        </w:rPr>
        <w:fldChar w:fldCharType="end"/>
      </w:r>
    </w:p>
    <w:p w14:paraId="1DEABF94" w14:textId="6F0B2796"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8.19 View Threshold</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_Toc73284817 \h </w:instrText>
      </w:r>
      <w:r w:rsidRPr="00230FEE">
        <w:rPr>
          <w:b w:val="0"/>
          <w:bCs w:val="0"/>
          <w:noProof/>
        </w:rPr>
      </w:r>
      <w:r w:rsidRPr="00230FEE">
        <w:rPr>
          <w:b w:val="0"/>
          <w:bCs w:val="0"/>
          <w:noProof/>
        </w:rPr>
        <w:fldChar w:fldCharType="separate"/>
      </w:r>
      <w:r w:rsidRPr="00230FEE">
        <w:rPr>
          <w:b w:val="0"/>
          <w:bCs w:val="0"/>
          <w:caps w:val="0"/>
          <w:noProof/>
        </w:rPr>
        <w:t>209</w:t>
      </w:r>
      <w:r w:rsidRPr="00230FEE">
        <w:rPr>
          <w:b w:val="0"/>
          <w:bCs w:val="0"/>
          <w:noProof/>
        </w:rPr>
        <w:fldChar w:fldCharType="end"/>
      </w:r>
    </w:p>
    <w:p w14:paraId="51C44331" w14:textId="5E6B29DA"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8.20 Make Payment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_Toc73284818 \h </w:instrText>
      </w:r>
      <w:r w:rsidRPr="00230FEE">
        <w:rPr>
          <w:b w:val="0"/>
          <w:bCs w:val="0"/>
          <w:noProof/>
        </w:rPr>
      </w:r>
      <w:r w:rsidRPr="00230FEE">
        <w:rPr>
          <w:b w:val="0"/>
          <w:bCs w:val="0"/>
          <w:noProof/>
        </w:rPr>
        <w:fldChar w:fldCharType="separate"/>
      </w:r>
      <w:r w:rsidRPr="00230FEE">
        <w:rPr>
          <w:b w:val="0"/>
          <w:bCs w:val="0"/>
          <w:caps w:val="0"/>
          <w:noProof/>
        </w:rPr>
        <w:t>210</w:t>
      </w:r>
      <w:r w:rsidRPr="00230FEE">
        <w:rPr>
          <w:b w:val="0"/>
          <w:bCs w:val="0"/>
          <w:noProof/>
        </w:rPr>
        <w:fldChar w:fldCharType="end"/>
      </w:r>
    </w:p>
    <w:p w14:paraId="71529201" w14:textId="68982746"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eastAsia="en-IN"/>
        </w:rPr>
        <w:t>Figure 8.21 Change Payment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_Toc73284819 \h </w:instrText>
      </w:r>
      <w:r w:rsidRPr="00230FEE">
        <w:rPr>
          <w:b w:val="0"/>
          <w:bCs w:val="0"/>
          <w:noProof/>
        </w:rPr>
      </w:r>
      <w:r w:rsidRPr="00230FEE">
        <w:rPr>
          <w:b w:val="0"/>
          <w:bCs w:val="0"/>
          <w:noProof/>
        </w:rPr>
        <w:fldChar w:fldCharType="separate"/>
      </w:r>
      <w:r w:rsidRPr="00230FEE">
        <w:rPr>
          <w:b w:val="0"/>
          <w:bCs w:val="0"/>
          <w:caps w:val="0"/>
          <w:noProof/>
        </w:rPr>
        <w:t>211</w:t>
      </w:r>
      <w:r w:rsidRPr="00230FEE">
        <w:rPr>
          <w:b w:val="0"/>
          <w:bCs w:val="0"/>
          <w:noProof/>
        </w:rPr>
        <w:fldChar w:fldCharType="end"/>
      </w:r>
    </w:p>
    <w:p w14:paraId="07B81D17" w14:textId="2156C005" w:rsidR="00230FEE" w:rsidRPr="00230FEE" w:rsidRDefault="00230FEE" w:rsidP="00230FEE">
      <w:pPr>
        <w:pStyle w:val="TOC1"/>
        <w:ind w:left="426" w:hanging="426"/>
        <w:rPr>
          <w:rFonts w:eastAsiaTheme="minorEastAsia"/>
          <w:b w:val="0"/>
          <w:bCs w:val="0"/>
          <w:noProof/>
          <w:lang w:val="en-IN" w:eastAsia="en-IN"/>
        </w:rPr>
      </w:pPr>
      <w:r w:rsidRPr="00230FEE">
        <w:rPr>
          <w:b w:val="0"/>
          <w:bCs w:val="0"/>
          <w:caps w:val="0"/>
          <w:noProof/>
          <w:lang w:eastAsia="en-IN"/>
        </w:rPr>
        <w:t>Figure 8.22 Update Payment Details</w:t>
      </w:r>
      <w:r w:rsidRPr="00230FEE">
        <w:rPr>
          <w:b w:val="0"/>
          <w:bCs w:val="0"/>
          <w:caps w:val="0"/>
          <w:noProof/>
        </w:rPr>
        <w:tab/>
      </w:r>
      <w:r w:rsidRPr="00230FEE">
        <w:rPr>
          <w:b w:val="0"/>
          <w:bCs w:val="0"/>
          <w:noProof/>
        </w:rPr>
        <w:fldChar w:fldCharType="begin"/>
      </w:r>
      <w:r w:rsidRPr="00230FEE">
        <w:rPr>
          <w:b w:val="0"/>
          <w:bCs w:val="0"/>
          <w:noProof/>
        </w:rPr>
        <w:instrText xml:space="preserve"> PAGEREF _Toc73284820 \h </w:instrText>
      </w:r>
      <w:r w:rsidRPr="00230FEE">
        <w:rPr>
          <w:b w:val="0"/>
          <w:bCs w:val="0"/>
          <w:noProof/>
        </w:rPr>
      </w:r>
      <w:r w:rsidRPr="00230FEE">
        <w:rPr>
          <w:b w:val="0"/>
          <w:bCs w:val="0"/>
          <w:noProof/>
        </w:rPr>
        <w:fldChar w:fldCharType="separate"/>
      </w:r>
      <w:r w:rsidRPr="00230FEE">
        <w:rPr>
          <w:b w:val="0"/>
          <w:bCs w:val="0"/>
          <w:caps w:val="0"/>
          <w:noProof/>
        </w:rPr>
        <w:t>212</w:t>
      </w:r>
      <w:r w:rsidRPr="00230FEE">
        <w:rPr>
          <w:b w:val="0"/>
          <w:bCs w:val="0"/>
          <w:noProof/>
        </w:rPr>
        <w:fldChar w:fldCharType="end"/>
      </w:r>
    </w:p>
    <w:p w14:paraId="3D409E0C" w14:textId="4B7E424D"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8.23 Consumer Registration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_Toc73284821 \h </w:instrText>
      </w:r>
      <w:r w:rsidRPr="00230FEE">
        <w:rPr>
          <w:b w:val="0"/>
          <w:bCs w:val="0"/>
          <w:noProof/>
        </w:rPr>
      </w:r>
      <w:r w:rsidRPr="00230FEE">
        <w:rPr>
          <w:b w:val="0"/>
          <w:bCs w:val="0"/>
          <w:noProof/>
        </w:rPr>
        <w:fldChar w:fldCharType="separate"/>
      </w:r>
      <w:r w:rsidRPr="00230FEE">
        <w:rPr>
          <w:b w:val="0"/>
          <w:bCs w:val="0"/>
          <w:caps w:val="0"/>
          <w:noProof/>
        </w:rPr>
        <w:t>213</w:t>
      </w:r>
      <w:r w:rsidRPr="00230FEE">
        <w:rPr>
          <w:b w:val="0"/>
          <w:bCs w:val="0"/>
          <w:noProof/>
        </w:rPr>
        <w:fldChar w:fldCharType="end"/>
      </w:r>
    </w:p>
    <w:p w14:paraId="72FC1004" w14:textId="0057B240"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8.24 Consumer Login</w:t>
      </w:r>
      <w:r w:rsidRPr="00230FEE">
        <w:rPr>
          <w:b w:val="0"/>
          <w:bCs w:val="0"/>
          <w:caps w:val="0"/>
          <w:noProof/>
        </w:rPr>
        <w:tab/>
      </w:r>
      <w:r w:rsidRPr="00230FEE">
        <w:rPr>
          <w:b w:val="0"/>
          <w:bCs w:val="0"/>
          <w:noProof/>
        </w:rPr>
        <w:fldChar w:fldCharType="begin"/>
      </w:r>
      <w:r w:rsidRPr="00230FEE">
        <w:rPr>
          <w:b w:val="0"/>
          <w:bCs w:val="0"/>
          <w:noProof/>
        </w:rPr>
        <w:instrText xml:space="preserve"> PAGEREF _Toc73284822 \h </w:instrText>
      </w:r>
      <w:r w:rsidRPr="00230FEE">
        <w:rPr>
          <w:b w:val="0"/>
          <w:bCs w:val="0"/>
          <w:noProof/>
        </w:rPr>
      </w:r>
      <w:r w:rsidRPr="00230FEE">
        <w:rPr>
          <w:b w:val="0"/>
          <w:bCs w:val="0"/>
          <w:noProof/>
        </w:rPr>
        <w:fldChar w:fldCharType="separate"/>
      </w:r>
      <w:r w:rsidRPr="00230FEE">
        <w:rPr>
          <w:b w:val="0"/>
          <w:bCs w:val="0"/>
          <w:caps w:val="0"/>
          <w:noProof/>
        </w:rPr>
        <w:t>214</w:t>
      </w:r>
      <w:r w:rsidRPr="00230FEE">
        <w:rPr>
          <w:b w:val="0"/>
          <w:bCs w:val="0"/>
          <w:noProof/>
        </w:rPr>
        <w:fldChar w:fldCharType="end"/>
      </w:r>
    </w:p>
    <w:p w14:paraId="4AFF6B9A" w14:textId="326B1F57" w:rsidR="00230FEE" w:rsidRPr="00230FEE" w:rsidRDefault="00230FEE" w:rsidP="00230FEE">
      <w:pPr>
        <w:pStyle w:val="TOC1"/>
        <w:ind w:left="426" w:hanging="426"/>
        <w:rPr>
          <w:rFonts w:eastAsiaTheme="minorEastAsia"/>
          <w:b w:val="0"/>
          <w:bCs w:val="0"/>
          <w:noProof/>
          <w:lang w:val="en-IN" w:eastAsia="en-IN"/>
        </w:rPr>
      </w:pPr>
      <w:r w:rsidRPr="00230FEE">
        <w:rPr>
          <w:b w:val="0"/>
          <w:bCs w:val="0"/>
          <w:iCs/>
          <w:caps w:val="0"/>
          <w:noProof/>
          <w:lang w:eastAsia="en-IN"/>
        </w:rPr>
        <w:t>Figure 8.25 Consumer Dashboard</w:t>
      </w:r>
      <w:r w:rsidRPr="00230FEE">
        <w:rPr>
          <w:b w:val="0"/>
          <w:bCs w:val="0"/>
          <w:caps w:val="0"/>
          <w:noProof/>
        </w:rPr>
        <w:tab/>
      </w:r>
      <w:r w:rsidRPr="00230FEE">
        <w:rPr>
          <w:b w:val="0"/>
          <w:bCs w:val="0"/>
          <w:noProof/>
        </w:rPr>
        <w:fldChar w:fldCharType="begin"/>
      </w:r>
      <w:r w:rsidRPr="00230FEE">
        <w:rPr>
          <w:b w:val="0"/>
          <w:bCs w:val="0"/>
          <w:noProof/>
        </w:rPr>
        <w:instrText xml:space="preserve"> PAGEREF _Toc73284823 \h </w:instrText>
      </w:r>
      <w:r w:rsidRPr="00230FEE">
        <w:rPr>
          <w:b w:val="0"/>
          <w:bCs w:val="0"/>
          <w:noProof/>
        </w:rPr>
      </w:r>
      <w:r w:rsidRPr="00230FEE">
        <w:rPr>
          <w:b w:val="0"/>
          <w:bCs w:val="0"/>
          <w:noProof/>
        </w:rPr>
        <w:fldChar w:fldCharType="separate"/>
      </w:r>
      <w:r w:rsidRPr="00230FEE">
        <w:rPr>
          <w:b w:val="0"/>
          <w:bCs w:val="0"/>
          <w:caps w:val="0"/>
          <w:noProof/>
        </w:rPr>
        <w:t>215</w:t>
      </w:r>
      <w:r w:rsidRPr="00230FEE">
        <w:rPr>
          <w:b w:val="0"/>
          <w:bCs w:val="0"/>
          <w:noProof/>
        </w:rPr>
        <w:fldChar w:fldCharType="end"/>
      </w:r>
    </w:p>
    <w:p w14:paraId="43CFE06A" w14:textId="15317B95" w:rsidR="00230FEE" w:rsidRDefault="00230FEE" w:rsidP="00230FEE">
      <w:pPr>
        <w:pStyle w:val="TOC1"/>
        <w:ind w:left="426" w:hanging="426"/>
        <w:rPr>
          <w:rFonts w:eastAsiaTheme="minorEastAsia" w:cstheme="minorBidi"/>
          <w:noProof/>
          <w:sz w:val="22"/>
          <w:szCs w:val="22"/>
          <w:lang w:val="en-IN" w:eastAsia="en-IN"/>
        </w:rPr>
      </w:pPr>
      <w:r w:rsidRPr="00230FEE">
        <w:rPr>
          <w:b w:val="0"/>
          <w:bCs w:val="0"/>
          <w:iCs/>
          <w:caps w:val="0"/>
          <w:noProof/>
          <w:lang w:eastAsia="en-IN"/>
        </w:rPr>
        <w:t>Figure 8.26 My Account</w:t>
      </w:r>
      <w:r w:rsidRPr="00230FEE">
        <w:rPr>
          <w:b w:val="0"/>
          <w:bCs w:val="0"/>
          <w:caps w:val="0"/>
          <w:noProof/>
        </w:rPr>
        <w:tab/>
      </w:r>
      <w:r w:rsidRPr="00230FEE">
        <w:rPr>
          <w:b w:val="0"/>
          <w:bCs w:val="0"/>
          <w:noProof/>
        </w:rPr>
        <w:fldChar w:fldCharType="begin"/>
      </w:r>
      <w:r w:rsidRPr="00230FEE">
        <w:rPr>
          <w:b w:val="0"/>
          <w:bCs w:val="0"/>
          <w:noProof/>
        </w:rPr>
        <w:instrText xml:space="preserve"> PAGEREF _Toc73284824 \h </w:instrText>
      </w:r>
      <w:r w:rsidRPr="00230FEE">
        <w:rPr>
          <w:b w:val="0"/>
          <w:bCs w:val="0"/>
          <w:noProof/>
        </w:rPr>
      </w:r>
      <w:r w:rsidRPr="00230FEE">
        <w:rPr>
          <w:b w:val="0"/>
          <w:bCs w:val="0"/>
          <w:noProof/>
        </w:rPr>
        <w:fldChar w:fldCharType="separate"/>
      </w:r>
      <w:r w:rsidRPr="00230FEE">
        <w:rPr>
          <w:b w:val="0"/>
          <w:bCs w:val="0"/>
          <w:caps w:val="0"/>
          <w:noProof/>
        </w:rPr>
        <w:t>216</w:t>
      </w:r>
      <w:r w:rsidRPr="00230FEE">
        <w:rPr>
          <w:b w:val="0"/>
          <w:bCs w:val="0"/>
          <w:noProof/>
        </w:rPr>
        <w:fldChar w:fldCharType="end"/>
      </w:r>
    </w:p>
    <w:p w14:paraId="66EC371E" w14:textId="77777777" w:rsidR="00247C36" w:rsidRDefault="007B2224" w:rsidP="00230FEE">
      <w:pPr>
        <w:pStyle w:val="TOC2"/>
        <w:ind w:left="1134"/>
        <w:sectPr w:rsidR="00247C36">
          <w:headerReference w:type="default" r:id="rId14"/>
          <w:footerReference w:type="default" r:id="rId15"/>
          <w:pgSz w:w="11906" w:h="16838"/>
          <w:pgMar w:top="1800" w:right="1800" w:bottom="2552" w:left="1800" w:header="720" w:footer="2108" w:gutter="0"/>
          <w:pgNumType w:fmt="lowerRoman"/>
          <w:cols w:space="720"/>
          <w:docGrid w:linePitch="360"/>
        </w:sectPr>
      </w:pPr>
      <w:r w:rsidRPr="0083413D">
        <w:fldChar w:fldCharType="end"/>
      </w:r>
    </w:p>
    <w:p w14:paraId="0F0B7575" w14:textId="77777777" w:rsidR="00247C36" w:rsidRDefault="007B2224">
      <w:pPr>
        <w:pStyle w:val="HeadingL1"/>
        <w:outlineLvl w:val="0"/>
      </w:pPr>
      <w:bookmarkStart w:id="17" w:name="_Toc28439"/>
      <w:bookmarkStart w:id="18" w:name="_Toc73284544"/>
      <w:r>
        <w:lastRenderedPageBreak/>
        <w:t>I</w:t>
      </w:r>
      <w:r>
        <w:t>ntroduction</w:t>
      </w:r>
      <w:bookmarkEnd w:id="17"/>
      <w:bookmarkEnd w:id="18"/>
    </w:p>
    <w:p w14:paraId="45A5D123" w14:textId="1812F9D7" w:rsidR="00247C36" w:rsidRDefault="007B2224">
      <w:pPr>
        <w:pStyle w:val="DocumentText"/>
        <w:rPr>
          <w:szCs w:val="24"/>
        </w:rPr>
      </w:pPr>
      <w:r>
        <w:rPr>
          <w:szCs w:val="24"/>
        </w:rPr>
        <w:t>“Ab Udhaari Le, Vishwas Se”, is the motto of the currently developed mobile application titled, “Udhaari Book”. As the title itself says it all, the idea of building this application is to create a platform enabling transparency between the two roles vendo</w:t>
      </w:r>
      <w:r>
        <w:rPr>
          <w:szCs w:val="24"/>
        </w:rPr>
        <w:t xml:space="preserve">r (shopkeeper) and consumer, where consumer buys products on </w:t>
      </w:r>
      <w:r>
        <w:rPr>
          <w:szCs w:val="24"/>
        </w:rPr>
        <w:t>credit</w:t>
      </w:r>
      <w:r>
        <w:rPr>
          <w:szCs w:val="24"/>
        </w:rPr>
        <w:t xml:space="preserve"> or udhaari from the vendor</w:t>
      </w:r>
      <w:r w:rsidR="00E70AB9">
        <w:rPr>
          <w:szCs w:val="24"/>
        </w:rPr>
        <w:t xml:space="preserve"> </w:t>
      </w:r>
      <w:r>
        <w:rPr>
          <w:szCs w:val="24"/>
        </w:rPr>
        <w:t>and promises to pay the cost later. Leading to the development of such a system for maintaining these records which will be avaiable an</w:t>
      </w:r>
      <w:r>
        <w:rPr>
          <w:szCs w:val="24"/>
        </w:rPr>
        <w:t>d beneficial to both vendors as well as consumers at ease.</w:t>
      </w:r>
    </w:p>
    <w:p w14:paraId="0554F812" w14:textId="77777777" w:rsidR="00247C36" w:rsidRDefault="00247C36">
      <w:pPr>
        <w:pStyle w:val="DocumentText"/>
      </w:pPr>
    </w:p>
    <w:p w14:paraId="27BD818A" w14:textId="77777777" w:rsidR="00247C36" w:rsidRDefault="007B2224">
      <w:pPr>
        <w:pStyle w:val="HeadingsL2"/>
      </w:pPr>
      <w:bookmarkStart w:id="19" w:name="_Toc73284545"/>
      <w:r>
        <w:t>About the project</w:t>
      </w:r>
      <w:bookmarkEnd w:id="19"/>
    </w:p>
    <w:p w14:paraId="2C1F4B0C" w14:textId="77777777" w:rsidR="00247C36" w:rsidRDefault="007B2224">
      <w:pPr>
        <w:pStyle w:val="DocumentText"/>
        <w:ind w:firstLine="720"/>
        <w:rPr>
          <w:szCs w:val="24"/>
          <w:lang w:val="en-IN"/>
        </w:rPr>
      </w:pPr>
      <w:r>
        <w:rPr>
          <w:szCs w:val="24"/>
        </w:rPr>
        <w:t xml:space="preserve">Though technology has been changing vastly, even today people from all walks of life prefer to pay bills for water supply, electricity etc., at the end of every month based on a </w:t>
      </w:r>
      <w:r>
        <w:rPr>
          <w:szCs w:val="24"/>
        </w:rPr>
        <w:t>detailed description of consumption done. </w:t>
      </w:r>
    </w:p>
    <w:p w14:paraId="478EE2E0" w14:textId="77777777" w:rsidR="00247C36" w:rsidRDefault="007B2224">
      <w:pPr>
        <w:pStyle w:val="DocumentText"/>
        <w:ind w:firstLine="720"/>
        <w:rPr>
          <w:szCs w:val="24"/>
        </w:rPr>
      </w:pPr>
      <w:r>
        <w:rPr>
          <w:szCs w:val="24"/>
        </w:rPr>
        <w:t>In a similar way, we often see people buying products from their local vendors and asking them to add it to their account promising to pay it later or at the end of the month. These vendors still manage these reco</w:t>
      </w:r>
      <w:r>
        <w:rPr>
          <w:szCs w:val="24"/>
        </w:rPr>
        <w:t xml:space="preserve">rds with the use of a book and pen. And most of the time these records are not available to the consumers to cross verify if required. </w:t>
      </w:r>
    </w:p>
    <w:p w14:paraId="4FA28B35" w14:textId="77777777" w:rsidR="00247C36" w:rsidRDefault="007B2224">
      <w:pPr>
        <w:pStyle w:val="DocumentText"/>
        <w:ind w:firstLine="720"/>
        <w:rPr>
          <w:szCs w:val="24"/>
        </w:rPr>
      </w:pPr>
      <w:r>
        <w:rPr>
          <w:szCs w:val="24"/>
        </w:rPr>
        <w:t>The objective is to design a mobile based application that allows these vendors to manage all these records on a digital</w:t>
      </w:r>
      <w:r>
        <w:rPr>
          <w:szCs w:val="24"/>
        </w:rPr>
        <w:t xml:space="preserve"> platform. Also, allowing consumers to check their purchase as well as payment records as and when required. Thus, generating transparency between both the parties. </w:t>
      </w:r>
    </w:p>
    <w:p w14:paraId="29C3564F" w14:textId="77777777" w:rsidR="00247C36" w:rsidRDefault="007B2224">
      <w:pPr>
        <w:pStyle w:val="DocumentText"/>
        <w:rPr>
          <w:szCs w:val="24"/>
        </w:rPr>
      </w:pPr>
      <w:r>
        <w:rPr>
          <w:szCs w:val="24"/>
        </w:rPr>
        <w:tab/>
        <w:t>The software developed is a mobile based application with two entites categorized as, ven</w:t>
      </w:r>
      <w:r>
        <w:rPr>
          <w:szCs w:val="24"/>
        </w:rPr>
        <w:t xml:space="preserve">dor (shopkeeper) and consumer. The software is accessible only after successful registration of the user. All purchase as well as payment records are well maintained in the application and both the entites can view </w:t>
      </w:r>
      <w:r>
        <w:rPr>
          <w:szCs w:val="24"/>
        </w:rPr>
        <w:lastRenderedPageBreak/>
        <w:t>and verify these records by logging in wi</w:t>
      </w:r>
      <w:r>
        <w:rPr>
          <w:szCs w:val="24"/>
        </w:rPr>
        <w:t>th their valid credentials whenever required.</w:t>
      </w:r>
    </w:p>
    <w:p w14:paraId="45D2D74F" w14:textId="77777777" w:rsidR="00247C36" w:rsidRDefault="007B2224">
      <w:pPr>
        <w:pStyle w:val="HeadingsL3"/>
      </w:pPr>
      <w:bookmarkStart w:id="20" w:name="_Toc73284546"/>
      <w:r>
        <w:t>Application Features</w:t>
      </w:r>
      <w:bookmarkEnd w:id="20"/>
    </w:p>
    <w:p w14:paraId="449ADDE5" w14:textId="77777777" w:rsidR="00247C36" w:rsidRDefault="007B2224">
      <w:pPr>
        <w:pStyle w:val="DocumentText"/>
      </w:pPr>
      <w:r>
        <w:t>This section lists the features of the application in brief as follows,</w:t>
      </w:r>
    </w:p>
    <w:p w14:paraId="043F7F20" w14:textId="77777777" w:rsidR="00247C36" w:rsidRDefault="007B2224">
      <w:pPr>
        <w:pStyle w:val="DocumentText"/>
        <w:numPr>
          <w:ilvl w:val="0"/>
          <w:numId w:val="1"/>
        </w:numPr>
        <w:rPr>
          <w:szCs w:val="24"/>
        </w:rPr>
      </w:pPr>
      <w:r>
        <w:rPr>
          <w:szCs w:val="24"/>
        </w:rPr>
        <w:t>Selection of role based category.</w:t>
      </w:r>
    </w:p>
    <w:p w14:paraId="12FC9571" w14:textId="77777777" w:rsidR="00247C36" w:rsidRDefault="007B2224">
      <w:pPr>
        <w:pStyle w:val="DocumentText"/>
        <w:numPr>
          <w:ilvl w:val="0"/>
          <w:numId w:val="1"/>
        </w:numPr>
        <w:rPr>
          <w:szCs w:val="24"/>
        </w:rPr>
      </w:pPr>
      <w:r>
        <w:rPr>
          <w:szCs w:val="24"/>
        </w:rPr>
        <w:t>Registration page available for multiple vendors and consumers .</w:t>
      </w:r>
    </w:p>
    <w:p w14:paraId="7EFDC6F8" w14:textId="77777777" w:rsidR="00247C36" w:rsidRDefault="007B2224">
      <w:pPr>
        <w:pStyle w:val="DocumentText"/>
        <w:numPr>
          <w:ilvl w:val="0"/>
          <w:numId w:val="1"/>
        </w:numPr>
        <w:rPr>
          <w:szCs w:val="24"/>
        </w:rPr>
      </w:pPr>
      <w:r>
        <w:rPr>
          <w:szCs w:val="24"/>
        </w:rPr>
        <w:t xml:space="preserve"> Login page through which users can access the application by providing their credentials.</w:t>
      </w:r>
    </w:p>
    <w:p w14:paraId="68C71DC3" w14:textId="77777777" w:rsidR="00247C36" w:rsidRDefault="007B2224">
      <w:pPr>
        <w:pStyle w:val="DocumentText"/>
        <w:numPr>
          <w:ilvl w:val="0"/>
          <w:numId w:val="1"/>
        </w:numPr>
        <w:rPr>
          <w:szCs w:val="24"/>
        </w:rPr>
      </w:pPr>
      <w:r>
        <w:rPr>
          <w:szCs w:val="24"/>
        </w:rPr>
        <w:t>Different role based functionalities for both the vendor (shopkeeper) as well as consumer.</w:t>
      </w:r>
    </w:p>
    <w:p w14:paraId="39CDC3D7" w14:textId="77777777" w:rsidR="00247C36" w:rsidRDefault="007B2224">
      <w:pPr>
        <w:pStyle w:val="DocumentText"/>
        <w:numPr>
          <w:ilvl w:val="0"/>
          <w:numId w:val="1"/>
        </w:numPr>
        <w:rPr>
          <w:szCs w:val="24"/>
        </w:rPr>
      </w:pPr>
      <w:r>
        <w:rPr>
          <w:szCs w:val="24"/>
        </w:rPr>
        <w:t>Product and credit management system.</w:t>
      </w:r>
    </w:p>
    <w:p w14:paraId="25DEEE91" w14:textId="77777777" w:rsidR="00247C36" w:rsidRDefault="00247C36">
      <w:pPr>
        <w:pStyle w:val="DocumentText"/>
      </w:pPr>
    </w:p>
    <w:p w14:paraId="7472F3E2" w14:textId="77777777" w:rsidR="00247C36" w:rsidRDefault="007B2224">
      <w:pPr>
        <w:pStyle w:val="HeadingsL3"/>
      </w:pPr>
      <w:bookmarkStart w:id="21" w:name="_Toc73284547"/>
      <w:r>
        <w:t>Assumptions</w:t>
      </w:r>
      <w:bookmarkEnd w:id="21"/>
    </w:p>
    <w:p w14:paraId="790322AE" w14:textId="77777777" w:rsidR="00247C36" w:rsidRDefault="007B2224">
      <w:pPr>
        <w:pStyle w:val="DocumentText"/>
      </w:pPr>
      <w:r>
        <w:t>This part describes cer</w:t>
      </w:r>
      <w:r>
        <w:t xml:space="preserve">tain assumptions taken into consideration due to various constraints. They are as follows, </w:t>
      </w:r>
    </w:p>
    <w:p w14:paraId="0856578A" w14:textId="5F82AD30" w:rsidR="00247C36" w:rsidRDefault="007B2224">
      <w:pPr>
        <w:pStyle w:val="DocumentText"/>
        <w:numPr>
          <w:ilvl w:val="0"/>
          <w:numId w:val="2"/>
        </w:numPr>
      </w:pPr>
      <w:r>
        <w:rPr>
          <w:color w:val="000000"/>
          <w:szCs w:val="24"/>
        </w:rPr>
        <w:t>Currently consumers can only opt for offline payment</w:t>
      </w:r>
      <w:r>
        <w:rPr>
          <w:szCs w:val="24"/>
        </w:rPr>
        <w:t>.</w:t>
      </w:r>
      <w:r>
        <w:t xml:space="preserve"> Only the option to add and view payment details is provided. It is assumed that consumer can pay the amount by</w:t>
      </w:r>
      <w:r>
        <w:t xml:space="preserve"> any way to the vendor (shopkeeper) </w:t>
      </w:r>
      <w:r>
        <w:rPr>
          <w:color w:val="000000"/>
          <w:szCs w:val="24"/>
        </w:rPr>
        <w:t>but vendor</w:t>
      </w:r>
      <w:r>
        <w:rPr>
          <w:color w:val="000000"/>
          <w:szCs w:val="24"/>
        </w:rPr>
        <w:t xml:space="preserve"> is required to clear the bill manually</w:t>
      </w:r>
      <w:r>
        <w:t xml:space="preserve"> by make payment option available in the application.</w:t>
      </w:r>
    </w:p>
    <w:p w14:paraId="7368F304" w14:textId="77777777" w:rsidR="00247C36" w:rsidRDefault="007B2224">
      <w:pPr>
        <w:pStyle w:val="DocumentText"/>
        <w:numPr>
          <w:ilvl w:val="0"/>
          <w:numId w:val="3"/>
        </w:numPr>
        <w:rPr>
          <w:szCs w:val="24"/>
        </w:rPr>
      </w:pPr>
      <w:r>
        <w:rPr>
          <w:szCs w:val="24"/>
        </w:rPr>
        <w:t>Shops are not categorised based on the products sold.</w:t>
      </w:r>
    </w:p>
    <w:p w14:paraId="1C3FCEE6" w14:textId="77777777" w:rsidR="00247C36" w:rsidRDefault="00247C36">
      <w:pPr>
        <w:pStyle w:val="DocumentText"/>
      </w:pPr>
    </w:p>
    <w:p w14:paraId="56F11D81" w14:textId="77777777" w:rsidR="00247C36" w:rsidRDefault="007B2224">
      <w:pPr>
        <w:pStyle w:val="HeadingsL3"/>
      </w:pPr>
      <w:bookmarkStart w:id="22" w:name="_Toc73284548"/>
      <w:r>
        <w:t>Out-of-scope</w:t>
      </w:r>
      <w:bookmarkEnd w:id="22"/>
    </w:p>
    <w:p w14:paraId="7B05B06E" w14:textId="77777777" w:rsidR="00247C36" w:rsidRDefault="007B2224">
      <w:pPr>
        <w:pStyle w:val="DocumentText"/>
      </w:pPr>
      <w:r>
        <w:t>Certain scenarios which are beyond t</w:t>
      </w:r>
      <w:r>
        <w:t>he control of the application as well as the development team and is thoroughly based on the choice of the user of the application is described here,</w:t>
      </w:r>
    </w:p>
    <w:p w14:paraId="244E729C" w14:textId="77777777" w:rsidR="00247C36" w:rsidRDefault="007B2224">
      <w:pPr>
        <w:pStyle w:val="DocumentText"/>
        <w:numPr>
          <w:ilvl w:val="0"/>
          <w:numId w:val="2"/>
        </w:numPr>
      </w:pPr>
      <w:r>
        <w:t xml:space="preserve">To give someone udhaari or not is the </w:t>
      </w:r>
      <w:r>
        <w:t>vendor's (shopkeeper's)</w:t>
      </w:r>
      <w:r>
        <w:t>choice.</w:t>
      </w:r>
    </w:p>
    <w:p w14:paraId="708F8DE1" w14:textId="77777777" w:rsidR="00247C36" w:rsidRDefault="007B2224">
      <w:pPr>
        <w:pStyle w:val="DocumentText"/>
        <w:numPr>
          <w:ilvl w:val="0"/>
          <w:numId w:val="2"/>
        </w:numPr>
      </w:pPr>
      <w:r>
        <w:lastRenderedPageBreak/>
        <w:t>To take udhaari or not is the consume</w:t>
      </w:r>
      <w:r>
        <w:t>r’s choice.</w:t>
      </w:r>
    </w:p>
    <w:p w14:paraId="4E42EE51" w14:textId="77777777" w:rsidR="00247C36" w:rsidRDefault="00247C36">
      <w:pPr>
        <w:spacing w:after="160" w:line="259" w:lineRule="auto"/>
      </w:pPr>
    </w:p>
    <w:p w14:paraId="78BD83BF" w14:textId="77777777" w:rsidR="00247C36" w:rsidRDefault="007B2224">
      <w:pPr>
        <w:pStyle w:val="HeadingsL3"/>
      </w:pPr>
      <w:bookmarkStart w:id="23" w:name="_Toc73284549"/>
      <w:r>
        <w:t>Caveats</w:t>
      </w:r>
      <w:bookmarkEnd w:id="23"/>
    </w:p>
    <w:p w14:paraId="19742CED" w14:textId="77777777" w:rsidR="00247C36" w:rsidRDefault="007B2224">
      <w:pPr>
        <w:pStyle w:val="DocumentText"/>
      </w:pPr>
      <w:r>
        <w:t>This part of the documentation describes notice, warning, or word of caution provided to an individual or entity before they take any action while using the application,</w:t>
      </w:r>
    </w:p>
    <w:p w14:paraId="18EC415D" w14:textId="77777777" w:rsidR="00247C36" w:rsidRDefault="007B2224">
      <w:pPr>
        <w:pStyle w:val="DocumentText"/>
        <w:numPr>
          <w:ilvl w:val="0"/>
          <w:numId w:val="4"/>
        </w:numPr>
      </w:pPr>
      <w:r>
        <w:t>Fair Use policy - This application is meant to be used by individ</w:t>
      </w:r>
      <w:r>
        <w:t>uals as per fair use policy, that users are responsible for connecting with each other – vendor (shopkeeper) who sells products and consumers who buy them.</w:t>
      </w:r>
    </w:p>
    <w:p w14:paraId="3A944847" w14:textId="77777777" w:rsidR="00247C36" w:rsidRDefault="007B2224">
      <w:pPr>
        <w:pStyle w:val="DocumentText"/>
        <w:numPr>
          <w:ilvl w:val="0"/>
          <w:numId w:val="4"/>
        </w:numPr>
      </w:pPr>
      <w:r>
        <w:t>The application is not responsible for any disputes arising out of the transactions done via the pla</w:t>
      </w:r>
      <w:r>
        <w:t>tform. It is up to the individuals to settle that amicably.</w:t>
      </w:r>
    </w:p>
    <w:p w14:paraId="65A5AE2C" w14:textId="77777777" w:rsidR="00247C36" w:rsidRDefault="007B2224">
      <w:pPr>
        <w:pStyle w:val="DocumentText"/>
        <w:numPr>
          <w:ilvl w:val="0"/>
          <w:numId w:val="4"/>
        </w:numPr>
      </w:pPr>
      <w:r>
        <w:t>The application does not guarantee specific arrangements to be made, incase of loss of money, life, property, etc. It is only a medium for people to sell products and maintain records which will b</w:t>
      </w:r>
      <w:r>
        <w:t>e transparent to both vendors and consumers.</w:t>
      </w:r>
    </w:p>
    <w:p w14:paraId="2017BAC8" w14:textId="77777777" w:rsidR="00247C36" w:rsidRDefault="00247C36">
      <w:pPr>
        <w:pStyle w:val="DocumentText"/>
        <w:ind w:left="1440"/>
      </w:pPr>
    </w:p>
    <w:p w14:paraId="49655A9B" w14:textId="77777777" w:rsidR="00247C36" w:rsidRDefault="007B2224">
      <w:pPr>
        <w:pStyle w:val="HeadingsL2"/>
      </w:pPr>
      <w:bookmarkStart w:id="24" w:name="_Toc73284550"/>
      <w:r>
        <w:t>Feasibility study</w:t>
      </w:r>
      <w:bookmarkEnd w:id="24"/>
    </w:p>
    <w:p w14:paraId="5051BEE1" w14:textId="77777777" w:rsidR="00247C36" w:rsidRDefault="007B2224">
      <w:pPr>
        <w:pStyle w:val="DocumentText"/>
        <w:rPr>
          <w:szCs w:val="24"/>
        </w:rPr>
      </w:pPr>
      <w:r>
        <w:rPr>
          <w:szCs w:val="24"/>
          <w:shd w:val="clear" w:color="auto" w:fill="FFFFFF"/>
        </w:rPr>
        <w:t xml:space="preserve">It </w:t>
      </w:r>
      <w:r>
        <w:t xml:space="preserve">gives information about the </w:t>
      </w:r>
      <w:r>
        <w:rPr>
          <w:szCs w:val="24"/>
          <w:shd w:val="clear" w:color="auto" w:fill="FFFFFF"/>
        </w:rPr>
        <w:t xml:space="preserve">preliminary investigation that helps to take decision about whether study of system should be feasible for development or not. </w:t>
      </w:r>
      <w:r>
        <w:rPr>
          <w:szCs w:val="24"/>
        </w:rPr>
        <w:t>The main objective of a feasibilit</w:t>
      </w:r>
      <w:r>
        <w:rPr>
          <w:szCs w:val="24"/>
        </w:rPr>
        <w:t>y study in this system is to acquire problem scope instead of solving the problem. Thus, the output of a feasibility study gave a clarity in the decision making of complete nature and scope of the proposed system.</w:t>
      </w:r>
    </w:p>
    <w:p w14:paraId="6B149E05" w14:textId="77777777" w:rsidR="00247C36" w:rsidRDefault="00247C36">
      <w:pPr>
        <w:pStyle w:val="DocumentText"/>
      </w:pPr>
    </w:p>
    <w:p w14:paraId="10FF0F52" w14:textId="77777777" w:rsidR="00247C36" w:rsidRDefault="007B2224">
      <w:pPr>
        <w:spacing w:line="240" w:lineRule="auto"/>
        <w:rPr>
          <w:rFonts w:asciiTheme="majorHAnsi" w:hAnsiTheme="majorHAnsi"/>
          <w:b/>
          <w:i/>
          <w:szCs w:val="16"/>
        </w:rPr>
      </w:pPr>
      <w:r>
        <w:br w:type="page"/>
      </w:r>
    </w:p>
    <w:p w14:paraId="23FB66AD" w14:textId="77777777" w:rsidR="00247C36" w:rsidRDefault="007B2224">
      <w:pPr>
        <w:pStyle w:val="HeadingsL3"/>
      </w:pPr>
      <w:bookmarkStart w:id="25" w:name="_Toc73284551"/>
      <w:r>
        <w:lastRenderedPageBreak/>
        <w:t>Technical feasibility</w:t>
      </w:r>
      <w:bookmarkEnd w:id="25"/>
    </w:p>
    <w:p w14:paraId="7E9EC2ED" w14:textId="77777777" w:rsidR="00247C36" w:rsidRDefault="007B2224">
      <w:pPr>
        <w:pStyle w:val="DocumentText"/>
        <w:rPr>
          <w:szCs w:val="24"/>
          <w:shd w:val="clear" w:color="auto" w:fill="FFFFFF"/>
        </w:rPr>
      </w:pPr>
      <w:r>
        <w:t xml:space="preserve">This type of feasibility study </w:t>
      </w:r>
      <w:r>
        <w:rPr>
          <w:szCs w:val="24"/>
          <w:lang w:val="en-IN" w:eastAsia="en-IN"/>
        </w:rPr>
        <w:t>helps in exploring other alternatives to avoid any kind of risks during the development and implementation phases. It analyzes and determines whether the solution can be supported by existing technology or not.</w:t>
      </w:r>
      <w:r>
        <w:rPr>
          <w:szCs w:val="24"/>
          <w:shd w:val="clear" w:color="auto" w:fill="FFFFFF"/>
        </w:rPr>
        <w:t xml:space="preserve"> Basic knowledg</w:t>
      </w:r>
      <w:r>
        <w:rPr>
          <w:szCs w:val="24"/>
          <w:shd w:val="clear" w:color="auto" w:fill="FFFFFF"/>
        </w:rPr>
        <w:t>e of coding, javascript, html, css used in React is one of the must requirement. Other requirements form the hardware and software technical feasibility which are achievable and are as follows,</w:t>
      </w:r>
    </w:p>
    <w:p w14:paraId="2BA8F443" w14:textId="77777777" w:rsidR="00247C36" w:rsidRDefault="007B2224">
      <w:pPr>
        <w:pStyle w:val="DocumentText"/>
        <w:numPr>
          <w:ilvl w:val="0"/>
          <w:numId w:val="5"/>
        </w:numPr>
        <w:ind w:left="1560"/>
        <w:rPr>
          <w:color w:val="000000"/>
          <w:szCs w:val="24"/>
        </w:rPr>
      </w:pPr>
      <w:r>
        <w:rPr>
          <w:color w:val="000000"/>
          <w:szCs w:val="24"/>
        </w:rPr>
        <w:t>Visual Studio Code – platform used for coding and development</w:t>
      </w:r>
    </w:p>
    <w:p w14:paraId="0BAF730D" w14:textId="77777777" w:rsidR="00247C36" w:rsidRDefault="007B2224">
      <w:pPr>
        <w:pStyle w:val="DocumentText"/>
        <w:numPr>
          <w:ilvl w:val="0"/>
          <w:numId w:val="5"/>
        </w:numPr>
        <w:ind w:left="1560"/>
        <w:rPr>
          <w:color w:val="000000"/>
          <w:szCs w:val="24"/>
        </w:rPr>
      </w:pPr>
      <w:r>
        <w:rPr>
          <w:color w:val="000000"/>
          <w:szCs w:val="24"/>
        </w:rPr>
        <w:t>ReactNative – platform for mobile application development</w:t>
      </w:r>
    </w:p>
    <w:p w14:paraId="64DD82DA" w14:textId="77777777" w:rsidR="00247C36" w:rsidRDefault="007B2224">
      <w:pPr>
        <w:pStyle w:val="DocumentText"/>
        <w:numPr>
          <w:ilvl w:val="0"/>
          <w:numId w:val="5"/>
        </w:numPr>
        <w:ind w:left="1560"/>
        <w:rPr>
          <w:color w:val="000000"/>
          <w:szCs w:val="24"/>
        </w:rPr>
      </w:pPr>
      <w:r>
        <w:rPr>
          <w:color w:val="000000"/>
          <w:szCs w:val="24"/>
        </w:rPr>
        <w:t>PostgreSql – database used for development</w:t>
      </w:r>
    </w:p>
    <w:p w14:paraId="20F1C9D4" w14:textId="77777777" w:rsidR="00247C36" w:rsidRDefault="007B2224">
      <w:pPr>
        <w:pStyle w:val="DocumentText"/>
        <w:numPr>
          <w:ilvl w:val="0"/>
          <w:numId w:val="5"/>
        </w:numPr>
        <w:ind w:left="1560"/>
        <w:rPr>
          <w:color w:val="000000"/>
          <w:szCs w:val="24"/>
        </w:rPr>
      </w:pPr>
      <w:r>
        <w:rPr>
          <w:color w:val="000000"/>
          <w:szCs w:val="24"/>
        </w:rPr>
        <w:t xml:space="preserve">Expo Client – development environment </w:t>
      </w:r>
    </w:p>
    <w:p w14:paraId="76D87B51" w14:textId="77777777" w:rsidR="00247C36" w:rsidRDefault="007B2224">
      <w:pPr>
        <w:pStyle w:val="DocumentText"/>
        <w:numPr>
          <w:ilvl w:val="0"/>
          <w:numId w:val="5"/>
        </w:numPr>
        <w:ind w:left="1560"/>
        <w:rPr>
          <w:szCs w:val="24"/>
          <w:shd w:val="clear" w:color="auto" w:fill="FFFFFF"/>
        </w:rPr>
      </w:pPr>
      <w:r>
        <w:rPr>
          <w:color w:val="000000"/>
          <w:szCs w:val="24"/>
        </w:rPr>
        <w:t>GitHub repository</w:t>
      </w:r>
    </w:p>
    <w:p w14:paraId="69FFC032" w14:textId="77777777" w:rsidR="00247C36" w:rsidRDefault="00247C36">
      <w:pPr>
        <w:pStyle w:val="DocumentText"/>
        <w:ind w:firstLine="720"/>
        <w:rPr>
          <w:szCs w:val="24"/>
          <w:shd w:val="clear" w:color="auto" w:fill="FFFFFF"/>
        </w:rPr>
      </w:pPr>
    </w:p>
    <w:p w14:paraId="137D1C0D" w14:textId="77777777" w:rsidR="00247C36" w:rsidRDefault="007B2224">
      <w:pPr>
        <w:pStyle w:val="HeadingsL3"/>
      </w:pPr>
      <w:bookmarkStart w:id="26" w:name="_Toc73284552"/>
      <w:r>
        <w:t>Market research and analysis</w:t>
      </w:r>
      <w:bookmarkEnd w:id="26"/>
    </w:p>
    <w:p w14:paraId="41A9E90D" w14:textId="77777777" w:rsidR="00247C36" w:rsidRDefault="007B2224">
      <w:pPr>
        <w:pStyle w:val="DocumentText"/>
        <w:rPr>
          <w:szCs w:val="24"/>
        </w:rPr>
      </w:pPr>
      <w:r>
        <w:t xml:space="preserve">This section focuses on </w:t>
      </w:r>
      <w:r>
        <w:rPr>
          <w:szCs w:val="24"/>
        </w:rPr>
        <w:t>different personas, target audience, and cus</w:t>
      </w:r>
      <w:r>
        <w:rPr>
          <w:szCs w:val="24"/>
        </w:rPr>
        <w:t>tomers information gathering which helps to determine the viability and success of this application service among these people.</w:t>
      </w:r>
    </w:p>
    <w:p w14:paraId="2E5E78C2" w14:textId="77777777" w:rsidR="00247C36" w:rsidRDefault="007B2224">
      <w:pPr>
        <w:pStyle w:val="DocumentText"/>
        <w:ind w:firstLine="720"/>
        <w:rPr>
          <w:szCs w:val="24"/>
        </w:rPr>
      </w:pPr>
      <w:r>
        <w:rPr>
          <w:szCs w:val="24"/>
        </w:rPr>
        <w:t>As a part of market analysis, following are the examinations done to understand the existing system, its features, pros and cons</w:t>
      </w:r>
      <w:r>
        <w:rPr>
          <w:szCs w:val="24"/>
        </w:rPr>
        <w:t>. Thus, giving a better understanding of how to go further with the development process from a bussiness perspective as well. Thus, leading to increase the demand and value of the product.</w:t>
      </w:r>
    </w:p>
    <w:p w14:paraId="794B6691" w14:textId="77777777" w:rsidR="00247C36" w:rsidRDefault="007B2224">
      <w:pPr>
        <w:pStyle w:val="DocumentText"/>
        <w:numPr>
          <w:ilvl w:val="0"/>
          <w:numId w:val="6"/>
        </w:numPr>
        <w:rPr>
          <w:szCs w:val="24"/>
        </w:rPr>
      </w:pPr>
      <w:r>
        <w:rPr>
          <w:szCs w:val="24"/>
        </w:rPr>
        <w:t xml:space="preserve">Existing System – Many applications maintaining </w:t>
      </w:r>
      <w:r>
        <w:rPr>
          <w:szCs w:val="24"/>
        </w:rPr>
        <w:t>credit</w:t>
      </w:r>
      <w:r>
        <w:rPr>
          <w:szCs w:val="24"/>
        </w:rPr>
        <w:t xml:space="preserve"> records are </w:t>
      </w:r>
      <w:r>
        <w:rPr>
          <w:szCs w:val="24"/>
        </w:rPr>
        <w:t>available in the market, but none of them have role specific functionalities.</w:t>
      </w:r>
    </w:p>
    <w:p w14:paraId="5CAABC70" w14:textId="77777777" w:rsidR="00247C36" w:rsidRDefault="007B2224">
      <w:pPr>
        <w:pStyle w:val="DocumentText"/>
        <w:numPr>
          <w:ilvl w:val="0"/>
          <w:numId w:val="6"/>
        </w:numPr>
        <w:rPr>
          <w:szCs w:val="24"/>
        </w:rPr>
      </w:pPr>
      <w:r>
        <w:rPr>
          <w:szCs w:val="24"/>
        </w:rPr>
        <w:lastRenderedPageBreak/>
        <w:t>Need For System – The current application has role specific functionalities and is created majorly to be a transparent platform for the two roles vendor (shopkeeper) and consumer</w:t>
      </w:r>
      <w:r>
        <w:rPr>
          <w:szCs w:val="24"/>
        </w:rPr>
        <w:t xml:space="preserve"> in specific.</w:t>
      </w:r>
    </w:p>
    <w:p w14:paraId="1D0C06F5" w14:textId="77777777" w:rsidR="00247C36" w:rsidRDefault="007B2224">
      <w:pPr>
        <w:pStyle w:val="HeadingsL3"/>
        <w:ind w:left="0" w:firstLine="720"/>
      </w:pPr>
      <w:bookmarkStart w:id="27" w:name="_Toc73284553"/>
      <w:r>
        <w:t>Unique preposition &amp; value creation</w:t>
      </w:r>
      <w:bookmarkEnd w:id="27"/>
    </w:p>
    <w:p w14:paraId="7173988D" w14:textId="77777777" w:rsidR="00247C36" w:rsidRDefault="007B2224">
      <w:pPr>
        <w:pStyle w:val="DocumentText"/>
        <w:rPr>
          <w:szCs w:val="24"/>
        </w:rPr>
      </w:pPr>
      <w:r>
        <w:rPr>
          <w:szCs w:val="24"/>
        </w:rPr>
        <w:t>The existing system included features and functionalities which are not specific to roles, hence same features were implemented and available to all users irrespective of whether all these features were act</w:t>
      </w:r>
      <w:r>
        <w:rPr>
          <w:szCs w:val="24"/>
        </w:rPr>
        <w:t xml:space="preserve">ually used by all users or not. Therefore, as a part of value proposition a new way of segmenting the market by introducing role specific features and different functionalities helps a novel value proposition to expand the market.  </w:t>
      </w:r>
    </w:p>
    <w:p w14:paraId="7AB05839" w14:textId="77777777" w:rsidR="00247C36" w:rsidRDefault="00247C36">
      <w:pPr>
        <w:pStyle w:val="DocumentText"/>
        <w:rPr>
          <w:szCs w:val="24"/>
        </w:rPr>
      </w:pPr>
    </w:p>
    <w:p w14:paraId="5A357E6A" w14:textId="77777777" w:rsidR="00247C36" w:rsidRDefault="007B2224">
      <w:pPr>
        <w:pStyle w:val="HeadingsL2"/>
      </w:pPr>
      <w:bookmarkStart w:id="28" w:name="_Toc73284554"/>
      <w:r>
        <w:t>Stakeholder Analysis</w:t>
      </w:r>
      <w:bookmarkEnd w:id="28"/>
    </w:p>
    <w:p w14:paraId="513F7E26" w14:textId="77777777" w:rsidR="00247C36" w:rsidRDefault="007B2224">
      <w:pPr>
        <w:pStyle w:val="DocumentText"/>
        <w:rPr>
          <w:szCs w:val="24"/>
        </w:rPr>
      </w:pPr>
      <w:r>
        <w:t>T</w:t>
      </w:r>
      <w:r>
        <w:t>his part describes</w:t>
      </w:r>
      <w:r>
        <w:rPr>
          <w:szCs w:val="24"/>
        </w:rPr>
        <w:t xml:space="preserve"> </w:t>
      </w:r>
      <w:r>
        <w:t xml:space="preserve">information about </w:t>
      </w:r>
      <w:r>
        <w:rPr>
          <w:szCs w:val="24"/>
        </w:rPr>
        <w:t>all of the internal people and teams who this project involves or affects and are considered as </w:t>
      </w:r>
      <w:hyperlink r:id="rId16" w:history="1">
        <w:r>
          <w:rPr>
            <w:rStyle w:val="Hyperlink"/>
            <w:color w:val="auto"/>
            <w:szCs w:val="24"/>
            <w:u w:val="none"/>
          </w:rPr>
          <w:t>stakeholders</w:t>
        </w:r>
      </w:hyperlink>
      <w:r>
        <w:rPr>
          <w:szCs w:val="24"/>
        </w:rPr>
        <w:t>. They determine how best to involve and comm</w:t>
      </w:r>
      <w:r>
        <w:rPr>
          <w:szCs w:val="24"/>
        </w:rPr>
        <w:t>unicate each of these stakeholder groups throughout.</w:t>
      </w:r>
    </w:p>
    <w:p w14:paraId="0BD76940" w14:textId="77777777" w:rsidR="00247C36" w:rsidRDefault="00247C36">
      <w:pPr>
        <w:pStyle w:val="DocumentText"/>
      </w:pPr>
    </w:p>
    <w:p w14:paraId="61ED6FE0" w14:textId="77777777" w:rsidR="00247C36" w:rsidRDefault="007B2224">
      <w:pPr>
        <w:pStyle w:val="HeadingsL3"/>
      </w:pPr>
      <w:bookmarkStart w:id="29" w:name="_Toc73284555"/>
      <w:r>
        <w:t>Identification of stakeholders</w:t>
      </w:r>
      <w:bookmarkEnd w:id="29"/>
    </w:p>
    <w:p w14:paraId="6CE9C3FB" w14:textId="77777777" w:rsidR="00247C36" w:rsidRDefault="007B2224">
      <w:pPr>
        <w:pStyle w:val="DocumentText"/>
        <w:rPr>
          <w:szCs w:val="24"/>
        </w:rPr>
      </w:pPr>
      <w:r>
        <w:rPr>
          <w:szCs w:val="24"/>
        </w:rPr>
        <w:t>The following stakeholders are identified and grouped based on their levels of participation, interest, and influence in the project.</w:t>
      </w:r>
    </w:p>
    <w:p w14:paraId="5F106BB1" w14:textId="77777777" w:rsidR="00247C36" w:rsidRDefault="007B2224">
      <w:pPr>
        <w:pStyle w:val="DocumentText"/>
        <w:numPr>
          <w:ilvl w:val="0"/>
          <w:numId w:val="7"/>
        </w:numPr>
        <w:rPr>
          <w:szCs w:val="24"/>
        </w:rPr>
      </w:pPr>
      <w:r>
        <w:rPr>
          <w:szCs w:val="24"/>
        </w:rPr>
        <w:t xml:space="preserve">Team leads </w:t>
      </w:r>
    </w:p>
    <w:p w14:paraId="14005AB7" w14:textId="77777777" w:rsidR="00247C36" w:rsidRDefault="007B2224">
      <w:pPr>
        <w:pStyle w:val="DocumentText"/>
        <w:numPr>
          <w:ilvl w:val="0"/>
          <w:numId w:val="7"/>
        </w:numPr>
        <w:rPr>
          <w:szCs w:val="24"/>
        </w:rPr>
      </w:pPr>
      <w:r>
        <w:rPr>
          <w:szCs w:val="24"/>
        </w:rPr>
        <w:t>Team members</w:t>
      </w:r>
    </w:p>
    <w:p w14:paraId="6CA4EA28" w14:textId="77777777" w:rsidR="00247C36" w:rsidRDefault="007B2224">
      <w:pPr>
        <w:pStyle w:val="DocumentText"/>
        <w:numPr>
          <w:ilvl w:val="0"/>
          <w:numId w:val="7"/>
        </w:numPr>
        <w:rPr>
          <w:szCs w:val="24"/>
        </w:rPr>
      </w:pPr>
      <w:r>
        <w:rPr>
          <w:szCs w:val="24"/>
        </w:rPr>
        <w:t>External teams</w:t>
      </w:r>
    </w:p>
    <w:p w14:paraId="0DB7EBE8" w14:textId="77777777" w:rsidR="00247C36" w:rsidRDefault="007B2224">
      <w:pPr>
        <w:pStyle w:val="DocumentText"/>
        <w:numPr>
          <w:ilvl w:val="0"/>
          <w:numId w:val="7"/>
        </w:numPr>
        <w:rPr>
          <w:szCs w:val="24"/>
        </w:rPr>
      </w:pPr>
      <w:r>
        <w:rPr>
          <w:szCs w:val="24"/>
        </w:rPr>
        <w:t>College Guides/Professors</w:t>
      </w:r>
    </w:p>
    <w:p w14:paraId="63E1E1FF" w14:textId="77777777" w:rsidR="00247C36" w:rsidRDefault="007B2224">
      <w:pPr>
        <w:pStyle w:val="DocumentText"/>
        <w:numPr>
          <w:ilvl w:val="0"/>
          <w:numId w:val="7"/>
        </w:numPr>
        <w:rPr>
          <w:szCs w:val="24"/>
        </w:rPr>
      </w:pPr>
      <w:r>
        <w:rPr>
          <w:szCs w:val="24"/>
        </w:rPr>
        <w:t>Vendors (Shopkeepers)</w:t>
      </w:r>
    </w:p>
    <w:p w14:paraId="6BA7CEBF" w14:textId="77777777" w:rsidR="00247C36" w:rsidRDefault="007B2224">
      <w:pPr>
        <w:pStyle w:val="DocumentText"/>
        <w:numPr>
          <w:ilvl w:val="0"/>
          <w:numId w:val="7"/>
        </w:numPr>
        <w:rPr>
          <w:szCs w:val="24"/>
        </w:rPr>
      </w:pPr>
      <w:r>
        <w:rPr>
          <w:szCs w:val="24"/>
        </w:rPr>
        <w:t>Consumers</w:t>
      </w:r>
    </w:p>
    <w:p w14:paraId="1FB370CC" w14:textId="77777777" w:rsidR="00247C36" w:rsidRDefault="00247C36">
      <w:pPr>
        <w:pStyle w:val="DocumentText"/>
      </w:pPr>
    </w:p>
    <w:p w14:paraId="41FAFBE1" w14:textId="77777777" w:rsidR="00247C36" w:rsidRDefault="007B2224">
      <w:pPr>
        <w:pStyle w:val="HeadingsL3"/>
      </w:pPr>
      <w:r>
        <w:br w:type="page"/>
      </w:r>
      <w:bookmarkStart w:id="30" w:name="_Toc73284556"/>
      <w:r>
        <w:lastRenderedPageBreak/>
        <w:t>Persona identification</w:t>
      </w:r>
      <w:bookmarkEnd w:id="30"/>
    </w:p>
    <w:p w14:paraId="549DC24D" w14:textId="77777777" w:rsidR="00247C36" w:rsidRDefault="007B2224">
      <w:pPr>
        <w:pStyle w:val="DocumentText"/>
      </w:pPr>
      <w:r>
        <w:t>The following personas are identified as the two roles around which the application revolves,</w:t>
      </w:r>
    </w:p>
    <w:p w14:paraId="4333DC77" w14:textId="77777777" w:rsidR="00247C36" w:rsidRDefault="007B2224">
      <w:pPr>
        <w:pStyle w:val="DocumentText"/>
        <w:numPr>
          <w:ilvl w:val="0"/>
          <w:numId w:val="8"/>
        </w:numPr>
        <w:rPr>
          <w:szCs w:val="24"/>
        </w:rPr>
      </w:pPr>
      <w:r>
        <w:rPr>
          <w:szCs w:val="24"/>
        </w:rPr>
        <w:t>Vendors – selling various kinds of products.</w:t>
      </w:r>
    </w:p>
    <w:p w14:paraId="379D8890" w14:textId="77777777" w:rsidR="00247C36" w:rsidRDefault="007B2224">
      <w:pPr>
        <w:pStyle w:val="DocumentText"/>
        <w:numPr>
          <w:ilvl w:val="0"/>
          <w:numId w:val="8"/>
        </w:numPr>
        <w:rPr>
          <w:szCs w:val="24"/>
        </w:rPr>
      </w:pPr>
      <w:r>
        <w:rPr>
          <w:szCs w:val="24"/>
        </w:rPr>
        <w:t xml:space="preserve">Consumers - </w:t>
      </w:r>
      <w:r>
        <w:rPr>
          <w:szCs w:val="24"/>
        </w:rPr>
        <w:t>families with monthly expense planner, bachelors/spinsters, working employees.</w:t>
      </w:r>
    </w:p>
    <w:p w14:paraId="318CD328" w14:textId="77777777" w:rsidR="00247C36" w:rsidRDefault="00247C36">
      <w:pPr>
        <w:pStyle w:val="DocumentText"/>
      </w:pPr>
    </w:p>
    <w:p w14:paraId="028D6D04" w14:textId="77777777" w:rsidR="00247C36" w:rsidRDefault="007B2224">
      <w:pPr>
        <w:pStyle w:val="HeadingsL3"/>
        <w:rPr>
          <w:rFonts w:cstheme="minorHAnsi"/>
        </w:rPr>
      </w:pPr>
      <w:bookmarkStart w:id="31" w:name="_Toc73284557"/>
      <w:r>
        <w:rPr>
          <w:rFonts w:cstheme="minorHAnsi"/>
        </w:rPr>
        <w:t>Stakeholder engagement</w:t>
      </w:r>
      <w:bookmarkEnd w:id="31"/>
    </w:p>
    <w:p w14:paraId="069BF0DF" w14:textId="77777777" w:rsidR="00247C36" w:rsidRDefault="007B2224">
      <w:pPr>
        <w:pStyle w:val="DocumentText"/>
        <w:rPr>
          <w:szCs w:val="24"/>
        </w:rPr>
      </w:pPr>
      <w:r>
        <w:rPr>
          <w:szCs w:val="24"/>
        </w:rPr>
        <w:t>As a part of stakeholder engagement, people whose decisions have direct or indirect impact and influence on overall project are identified and categorise</w:t>
      </w:r>
      <w:r>
        <w:rPr>
          <w:szCs w:val="24"/>
        </w:rPr>
        <w:t>d as follows,</w:t>
      </w:r>
    </w:p>
    <w:p w14:paraId="27745A41" w14:textId="77777777" w:rsidR="00247C36" w:rsidRDefault="007B2224">
      <w:pPr>
        <w:pStyle w:val="DocumentText"/>
        <w:numPr>
          <w:ilvl w:val="0"/>
          <w:numId w:val="9"/>
        </w:numPr>
        <w:rPr>
          <w:szCs w:val="24"/>
        </w:rPr>
      </w:pPr>
      <w:r>
        <w:rPr>
          <w:szCs w:val="24"/>
        </w:rPr>
        <w:t>Team leads : They support or oppose the decisions made for the overall development of the project, by giving their inputs in the form of suggestions and feedbacks. A thorough guidance throughout the project is always ensured from their side.</w:t>
      </w:r>
    </w:p>
    <w:p w14:paraId="35B745C6" w14:textId="77777777" w:rsidR="00247C36" w:rsidRDefault="007B2224">
      <w:pPr>
        <w:pStyle w:val="DocumentText"/>
        <w:numPr>
          <w:ilvl w:val="0"/>
          <w:numId w:val="9"/>
        </w:numPr>
        <w:rPr>
          <w:szCs w:val="24"/>
        </w:rPr>
      </w:pPr>
      <w:r>
        <w:rPr>
          <w:szCs w:val="24"/>
        </w:rPr>
        <w:t>Team members : All the Software Development Life Cycle (SDLC) phases are well discussed and planned in the initial stages of the project itself among the team members. Professional co-operation and co-ordination led to successful output of the application.</w:t>
      </w:r>
      <w:r>
        <w:rPr>
          <w:szCs w:val="24"/>
        </w:rPr>
        <w:t xml:space="preserve"> </w:t>
      </w:r>
    </w:p>
    <w:p w14:paraId="52FC832D" w14:textId="77777777" w:rsidR="00247C36" w:rsidRDefault="007B2224">
      <w:pPr>
        <w:pStyle w:val="DocumentText"/>
        <w:numPr>
          <w:ilvl w:val="0"/>
          <w:numId w:val="9"/>
        </w:numPr>
        <w:rPr>
          <w:szCs w:val="24"/>
        </w:rPr>
      </w:pPr>
      <w:r>
        <w:rPr>
          <w:szCs w:val="24"/>
        </w:rPr>
        <w:t>External teams : Suggestions, critics, reviews and feedbacks from external team enables to look at the application from a different perspective leading to change certiain functionalities for easy access which are helpful for the target audience as well.</w:t>
      </w:r>
    </w:p>
    <w:p w14:paraId="3C412705" w14:textId="77777777" w:rsidR="00247C36" w:rsidRDefault="007B2224">
      <w:pPr>
        <w:pStyle w:val="DocumentText"/>
        <w:numPr>
          <w:ilvl w:val="0"/>
          <w:numId w:val="9"/>
        </w:numPr>
      </w:pPr>
      <w:r>
        <w:rPr>
          <w:szCs w:val="24"/>
        </w:rPr>
        <w:t xml:space="preserve">College Guides/Professors : Discussions from guides help to improve the both UI as well as other functionalities of the application. </w:t>
      </w:r>
    </w:p>
    <w:p w14:paraId="2A82C435" w14:textId="77777777" w:rsidR="00247C36" w:rsidRDefault="007B2224">
      <w:pPr>
        <w:pStyle w:val="DocumentText"/>
        <w:numPr>
          <w:ilvl w:val="0"/>
          <w:numId w:val="9"/>
        </w:numPr>
        <w:rPr>
          <w:rStyle w:val="cf01"/>
          <w:rFonts w:asciiTheme="minorHAnsi" w:hAnsiTheme="minorHAnsi" w:cstheme="minorHAnsi"/>
          <w:sz w:val="24"/>
          <w:szCs w:val="22"/>
        </w:rPr>
      </w:pPr>
      <w:r>
        <w:lastRenderedPageBreak/>
        <w:t xml:space="preserve">Vendors &amp; Consumers: </w:t>
      </w:r>
      <w:r>
        <w:rPr>
          <w:rStyle w:val="cf01"/>
          <w:rFonts w:asciiTheme="minorHAnsi" w:hAnsiTheme="minorHAnsi" w:cstheme="minorHAnsi"/>
          <w:sz w:val="24"/>
          <w:szCs w:val="22"/>
        </w:rPr>
        <w:t>In this case they are not aware of the system currently. But once they start using the system, they w</w:t>
      </w:r>
      <w:r>
        <w:rPr>
          <w:rStyle w:val="cf01"/>
          <w:rFonts w:asciiTheme="minorHAnsi" w:hAnsiTheme="minorHAnsi" w:cstheme="minorHAnsi"/>
          <w:sz w:val="24"/>
          <w:szCs w:val="22"/>
        </w:rPr>
        <w:t>ill be people who will be impacted by it.</w:t>
      </w:r>
    </w:p>
    <w:p w14:paraId="75ADF37A" w14:textId="77777777" w:rsidR="00247C36" w:rsidRDefault="00247C36">
      <w:pPr>
        <w:pStyle w:val="DocumentText"/>
        <w:ind w:left="1490"/>
      </w:pPr>
    </w:p>
    <w:p w14:paraId="2D628170" w14:textId="77777777" w:rsidR="00247C36" w:rsidRDefault="007B2224">
      <w:pPr>
        <w:pStyle w:val="HeadingsL3"/>
        <w:rPr>
          <w:rFonts w:cstheme="minorHAnsi"/>
        </w:rPr>
      </w:pPr>
      <w:bookmarkStart w:id="32" w:name="_Toc73284558"/>
      <w:r>
        <w:rPr>
          <w:rFonts w:cstheme="minorHAnsi"/>
        </w:rPr>
        <w:t>Stakeholder communication</w:t>
      </w:r>
      <w:bookmarkEnd w:id="32"/>
    </w:p>
    <w:p w14:paraId="370C71BE" w14:textId="77777777" w:rsidR="00247C36" w:rsidRDefault="007B2224">
      <w:pPr>
        <w:pStyle w:val="DocumentText"/>
        <w:rPr>
          <w:szCs w:val="24"/>
        </w:rPr>
      </w:pPr>
      <w:r>
        <w:rPr>
          <w:szCs w:val="24"/>
        </w:rPr>
        <w:t>This part of the project, rightly refers to the regular exchange of information between the stakeholders for effective, progress of work. Weekly meetings and demos are well conducted with</w:t>
      </w:r>
      <w:r>
        <w:rPr>
          <w:szCs w:val="24"/>
        </w:rPr>
        <w:t xml:space="preserve"> team leads and external team members so as to receive feedbacks and suggestions well in advance. Communication between team members is done on a regular base throughtout the week (5 days, 8 working hours) and twice a day so as to tackle runtime error scen</w:t>
      </w:r>
      <w:r>
        <w:rPr>
          <w:szCs w:val="24"/>
        </w:rPr>
        <w:t>arios and situations as a team. Thus, helping to understand the strengths and weakness of each other and continue to solve the problem together with unity.</w:t>
      </w:r>
    </w:p>
    <w:p w14:paraId="73744782" w14:textId="77777777" w:rsidR="00247C36" w:rsidRDefault="00247C36">
      <w:pPr>
        <w:spacing w:after="160" w:line="256" w:lineRule="auto"/>
        <w:rPr>
          <w:rFonts w:asciiTheme="minorHAnsi" w:hAnsiTheme="minorHAnsi" w:cstheme="minorHAnsi"/>
          <w:b/>
          <w:szCs w:val="24"/>
        </w:rPr>
      </w:pPr>
    </w:p>
    <w:p w14:paraId="4EE83CFD" w14:textId="77777777" w:rsidR="00247C36" w:rsidRDefault="00247C36">
      <w:pPr>
        <w:pStyle w:val="DocumentText"/>
      </w:pPr>
    </w:p>
    <w:p w14:paraId="3E788C01" w14:textId="77777777" w:rsidR="00247C36" w:rsidRDefault="007B2224">
      <w:pPr>
        <w:spacing w:after="160" w:line="259" w:lineRule="auto"/>
        <w:rPr>
          <w:rFonts w:asciiTheme="majorHAnsi" w:hAnsiTheme="majorHAnsi"/>
          <w:b/>
          <w:sz w:val="36"/>
        </w:rPr>
      </w:pPr>
      <w:r>
        <w:br w:type="page"/>
      </w:r>
    </w:p>
    <w:p w14:paraId="319FD0E4" w14:textId="77777777" w:rsidR="00247C36" w:rsidRDefault="007B2224">
      <w:pPr>
        <w:pStyle w:val="HeadingL1"/>
        <w:outlineLvl w:val="0"/>
      </w:pPr>
      <w:bookmarkStart w:id="33" w:name="_Toc6933"/>
      <w:bookmarkStart w:id="34" w:name="_Toc73284559"/>
      <w:r>
        <w:lastRenderedPageBreak/>
        <w:t>Project Plan</w:t>
      </w:r>
      <w:bookmarkEnd w:id="33"/>
      <w:bookmarkEnd w:id="34"/>
    </w:p>
    <w:p w14:paraId="5B1D7C17" w14:textId="77777777" w:rsidR="00247C36" w:rsidRDefault="007B2224">
      <w:pPr>
        <w:pStyle w:val="DocumentText"/>
        <w:rPr>
          <w:szCs w:val="24"/>
        </w:rPr>
      </w:pPr>
      <w:r>
        <w:t xml:space="preserve">This section covers the overall project plan from all possible areas of </w:t>
      </w:r>
      <w:r>
        <w:t>project, such as, time, cost, quality and scope. It also outlines the various stages and artifacts involved in the above areas with t</w:t>
      </w:r>
      <w:r>
        <w:rPr>
          <w:szCs w:val="24"/>
        </w:rPr>
        <w:t>he strategies, chart, estimation tables which were followed for the entire Software Development Life Cycle (SDLC).  The too</w:t>
      </w:r>
      <w:r>
        <w:rPr>
          <w:szCs w:val="24"/>
        </w:rPr>
        <w:t>l used for project planning is Gantt chart. They are used for scheduling and monitoring tasks, expenditure at all stages throughout the project, for communicating progress and producing reports. An estimation document was also made to give an approximate i</w:t>
      </w:r>
      <w:r>
        <w:rPr>
          <w:szCs w:val="24"/>
        </w:rPr>
        <w:t>dea of how to continue with the project.</w:t>
      </w:r>
    </w:p>
    <w:p w14:paraId="152E6037" w14:textId="77777777" w:rsidR="00247C36" w:rsidRDefault="00247C36">
      <w:pPr>
        <w:pStyle w:val="DocumentText"/>
      </w:pPr>
    </w:p>
    <w:p w14:paraId="2F2DDA00" w14:textId="77777777" w:rsidR="00247C36" w:rsidRDefault="007B2224">
      <w:pPr>
        <w:pStyle w:val="HeadingsL2"/>
      </w:pPr>
      <w:bookmarkStart w:id="35" w:name="_Toc73284560"/>
      <w:r>
        <w:t>Project Management Plan</w:t>
      </w:r>
      <w:bookmarkEnd w:id="35"/>
    </w:p>
    <w:p w14:paraId="0D10F870" w14:textId="77777777" w:rsidR="00247C36" w:rsidRDefault="007B2224">
      <w:pPr>
        <w:pStyle w:val="DocumentText"/>
        <w:rPr>
          <w:szCs w:val="24"/>
          <w:lang w:val="en-IN" w:eastAsia="en-IN"/>
        </w:rPr>
      </w:pPr>
      <w:r>
        <w:rPr>
          <w:szCs w:val="24"/>
        </w:rPr>
        <w:t xml:space="preserve">In this section, the factors taken into consideration which are </w:t>
      </w:r>
      <w:hyperlink r:id="rId17" w:history="1">
        <w:r>
          <w:rPr>
            <w:rStyle w:val="Hyperlink"/>
            <w:color w:val="auto"/>
            <w:u w:val="none"/>
            <w:lang w:val="en-IN" w:eastAsia="en-IN"/>
          </w:rPr>
          <w:t>Scope</w:t>
        </w:r>
      </w:hyperlink>
      <w:r>
        <w:rPr>
          <w:szCs w:val="24"/>
          <w:lang w:val="en-IN" w:eastAsia="en-IN"/>
        </w:rPr>
        <w:t xml:space="preserve"> management, </w:t>
      </w:r>
      <w:hyperlink r:id="rId18" w:tooltip="Requirements management" w:history="1">
        <w:r>
          <w:rPr>
            <w:rStyle w:val="Hyperlink"/>
            <w:color w:val="auto"/>
            <w:u w:val="none"/>
            <w:lang w:val="en-IN" w:eastAsia="en-IN"/>
          </w:rPr>
          <w:t>Requirements management</w:t>
        </w:r>
      </w:hyperlink>
      <w:r>
        <w:rPr>
          <w:szCs w:val="24"/>
          <w:lang w:val="en-IN" w:eastAsia="en-IN"/>
        </w:rPr>
        <w:t xml:space="preserve">, </w:t>
      </w:r>
      <w:hyperlink r:id="rId19" w:tooltip="Schedule (project management)" w:history="1">
        <w:r>
          <w:rPr>
            <w:rStyle w:val="Hyperlink"/>
            <w:color w:val="auto"/>
            <w:u w:val="none"/>
            <w:lang w:val="en-IN" w:eastAsia="en-IN"/>
          </w:rPr>
          <w:t>Schedule</w:t>
        </w:r>
      </w:hyperlink>
      <w:r>
        <w:rPr>
          <w:szCs w:val="24"/>
          <w:lang w:val="en-IN" w:eastAsia="en-IN"/>
        </w:rPr>
        <w:t xml:space="preserve"> management, </w:t>
      </w:r>
      <w:hyperlink r:id="rId20" w:tooltip="Resource management" w:history="1">
        <w:r>
          <w:rPr>
            <w:rStyle w:val="Hyperlink"/>
            <w:color w:val="auto"/>
            <w:u w:val="none"/>
            <w:lang w:val="en-IN" w:eastAsia="en-IN"/>
          </w:rPr>
          <w:t>Quality management</w:t>
        </w:r>
      </w:hyperlink>
      <w:r>
        <w:rPr>
          <w:szCs w:val="24"/>
          <w:lang w:val="en-IN" w:eastAsia="en-IN"/>
        </w:rPr>
        <w:t xml:space="preserve">, </w:t>
      </w:r>
      <w:hyperlink r:id="rId21" w:history="1">
        <w:r>
          <w:rPr>
            <w:rStyle w:val="Hyperlink"/>
            <w:color w:val="auto"/>
            <w:u w:val="none"/>
            <w:lang w:val="en-IN" w:eastAsia="en-IN"/>
          </w:rPr>
          <w:t>Resource management</w:t>
        </w:r>
      </w:hyperlink>
      <w:r>
        <w:rPr>
          <w:szCs w:val="24"/>
          <w:lang w:val="en-IN" w:eastAsia="en-IN"/>
        </w:rPr>
        <w:t xml:space="preserve">, </w:t>
      </w:r>
      <w:hyperlink r:id="rId22" w:tooltip="Stakeholder management" w:history="1">
        <w:r>
          <w:rPr>
            <w:rStyle w:val="Hyperlink"/>
            <w:color w:val="auto"/>
            <w:u w:val="none"/>
            <w:lang w:val="en-IN" w:eastAsia="en-IN"/>
          </w:rPr>
          <w:t>Stakeholder management</w:t>
        </w:r>
      </w:hyperlink>
      <w:r>
        <w:rPr>
          <w:szCs w:val="24"/>
          <w:lang w:val="en-IN" w:eastAsia="en-IN"/>
        </w:rPr>
        <w:t xml:space="preserve">, </w:t>
      </w:r>
      <w:hyperlink r:id="rId23" w:tooltip="Communications management" w:history="1">
        <w:r>
          <w:rPr>
            <w:rStyle w:val="Hyperlink"/>
            <w:color w:val="auto"/>
            <w:u w:val="none"/>
            <w:lang w:val="en-IN" w:eastAsia="en-IN"/>
          </w:rPr>
          <w:t>Communications management</w:t>
        </w:r>
      </w:hyperlink>
      <w:r>
        <w:rPr>
          <w:szCs w:val="24"/>
          <w:lang w:val="en-IN" w:eastAsia="en-IN"/>
        </w:rPr>
        <w:t>, Project </w:t>
      </w:r>
      <w:hyperlink r:id="rId24" w:history="1">
        <w:r>
          <w:rPr>
            <w:rStyle w:val="Hyperlink"/>
            <w:color w:val="auto"/>
            <w:u w:val="none"/>
            <w:lang w:val="en-IN" w:eastAsia="en-IN"/>
          </w:rPr>
          <w:t>change management</w:t>
        </w:r>
      </w:hyperlink>
      <w:r>
        <w:rPr>
          <w:szCs w:val="24"/>
          <w:lang w:val="en-IN" w:eastAsia="en-IN"/>
        </w:rPr>
        <w:t xml:space="preserve">, </w:t>
      </w:r>
      <w:hyperlink r:id="rId25" w:tooltip="Change management" w:history="1">
        <w:r>
          <w:rPr>
            <w:rStyle w:val="Hyperlink"/>
            <w:color w:val="auto"/>
            <w:u w:val="none"/>
            <w:lang w:val="en-IN" w:eastAsia="en-IN"/>
          </w:rPr>
          <w:t>Risk management</w:t>
        </w:r>
      </w:hyperlink>
      <w:r>
        <w:rPr>
          <w:szCs w:val="24"/>
        </w:rPr>
        <w:t>.</w:t>
      </w:r>
    </w:p>
    <w:p w14:paraId="5F178A45" w14:textId="77777777" w:rsidR="00247C36" w:rsidRDefault="00247C36">
      <w:pPr>
        <w:pStyle w:val="DocumentText"/>
      </w:pPr>
    </w:p>
    <w:p w14:paraId="25207201" w14:textId="77777777" w:rsidR="00247C36" w:rsidRDefault="007B2224">
      <w:pPr>
        <w:pStyle w:val="HeadingsL2"/>
      </w:pPr>
      <w:bookmarkStart w:id="36" w:name="_Toc73284561"/>
      <w:r>
        <w:t>Project Scope</w:t>
      </w:r>
      <w:bookmarkEnd w:id="36"/>
    </w:p>
    <w:p w14:paraId="68C24A48" w14:textId="77777777" w:rsidR="00247C36" w:rsidRDefault="007B2224">
      <w:pPr>
        <w:pStyle w:val="DocumentText"/>
        <w:rPr>
          <w:szCs w:val="24"/>
        </w:rPr>
      </w:pPr>
      <w:r>
        <w:rPr>
          <w:szCs w:val="24"/>
        </w:rPr>
        <w:t xml:space="preserve">The scope of the project decided is mostly based on time constraint as the time period to complete this project </w:t>
      </w:r>
      <w:r>
        <w:rPr>
          <w:szCs w:val="24"/>
        </w:rPr>
        <w:t>was approximately 60-65 days. Most of the focus was given on completing the must have essential requirements noted down. Every part of the project was equally distributed among resource and a strict plan enabled to achieve the successful development of thi</w:t>
      </w:r>
      <w:r>
        <w:rPr>
          <w:szCs w:val="24"/>
        </w:rPr>
        <w:t>s application.</w:t>
      </w:r>
    </w:p>
    <w:p w14:paraId="00A895A9" w14:textId="77777777" w:rsidR="00247C36" w:rsidRDefault="00247C36">
      <w:pPr>
        <w:pStyle w:val="DocumentText"/>
      </w:pPr>
    </w:p>
    <w:p w14:paraId="5E821E47" w14:textId="77777777" w:rsidR="00247C36" w:rsidRDefault="007B2224">
      <w:pPr>
        <w:pStyle w:val="HeadingsL2"/>
      </w:pPr>
      <w:bookmarkStart w:id="37" w:name="_Toc73284562"/>
      <w:r>
        <w:t>Risk Management plan</w:t>
      </w:r>
      <w:bookmarkEnd w:id="37"/>
    </w:p>
    <w:p w14:paraId="40D0783D" w14:textId="77777777" w:rsidR="00247C36" w:rsidRDefault="007B2224">
      <w:pPr>
        <w:pStyle w:val="DocumentText"/>
      </w:pPr>
      <w:r>
        <w:t>It provides information about  the plan to prepare to foresee risks, estimate impacts and define responses to risks. Here, a risk is "an uncertain event or condition that, if it occurs, has a positive or negative effect</w:t>
      </w:r>
      <w:r>
        <w:t xml:space="preserve"> on the project's </w:t>
      </w:r>
      <w:r>
        <w:lastRenderedPageBreak/>
        <w:t>objectives”. A plan to control or avoid these risks form a very important aspect of the entire project so as to avoid any possibilitites or causes leading to the failure of the actual product.</w:t>
      </w:r>
    </w:p>
    <w:p w14:paraId="18A1976D" w14:textId="77777777" w:rsidR="00247C36" w:rsidRDefault="00247C36">
      <w:pPr>
        <w:pStyle w:val="DocumentText"/>
        <w:ind w:left="0" w:firstLine="720"/>
        <w:rPr>
          <w:rFonts w:asciiTheme="majorHAnsi" w:hAnsiTheme="majorHAnsi"/>
          <w:b/>
          <w:color w:val="404040" w:themeColor="text1" w:themeTint="BF"/>
          <w:sz w:val="28"/>
          <w:szCs w:val="18"/>
        </w:rPr>
      </w:pPr>
    </w:p>
    <w:p w14:paraId="0A3AED38" w14:textId="77777777" w:rsidR="00247C36" w:rsidRDefault="007B2224">
      <w:pPr>
        <w:pStyle w:val="HeadingsL2"/>
      </w:pPr>
      <w:bookmarkStart w:id="38" w:name="_Toc73284563"/>
      <w:r>
        <w:t xml:space="preserve">Identification, </w:t>
      </w:r>
      <w:proofErr w:type="gramStart"/>
      <w:r>
        <w:t>analysis</w:t>
      </w:r>
      <w:proofErr w:type="gramEnd"/>
      <w:r>
        <w:t xml:space="preserve"> and mitigation plan</w:t>
      </w:r>
      <w:bookmarkEnd w:id="38"/>
    </w:p>
    <w:p w14:paraId="11AB2ECD" w14:textId="225F11B6" w:rsidR="00247C36" w:rsidRDefault="007B2224">
      <w:pPr>
        <w:pStyle w:val="DocumentText"/>
      </w:pPr>
      <w:r>
        <w:t>This section involves taking action to reduce exposure to potential risks and reduce the likelihood that those risks will happen again. Risk mitigation is one of the steps in risk management, which includes identifying the risk, analyzing the risk</w:t>
      </w:r>
      <w:r w:rsidR="00473106">
        <w:t xml:space="preserve"> </w:t>
      </w:r>
      <w:r>
        <w:t>and mi</w:t>
      </w:r>
      <w:r>
        <w:t>tigating the risk. The risk identified, analysed and mitigated are as follows,</w:t>
      </w:r>
    </w:p>
    <w:p w14:paraId="6F2F1D73" w14:textId="77777777" w:rsidR="00247C36" w:rsidRDefault="00247C36">
      <w:pPr>
        <w:pStyle w:val="TableCaption"/>
        <w:rPr>
          <w:rFonts w:asciiTheme="minorHAnsi" w:hAnsiTheme="minorHAnsi" w:cstheme="minorHAnsi"/>
        </w:rPr>
      </w:pPr>
    </w:p>
    <w:p w14:paraId="7D89C0B5" w14:textId="77777777" w:rsidR="00247C36" w:rsidRDefault="007B2224">
      <w:pPr>
        <w:pStyle w:val="TableCaption"/>
      </w:pPr>
      <w:bookmarkStart w:id="39" w:name="_Toc73284626"/>
      <w:r>
        <w:rPr>
          <w:rFonts w:asciiTheme="minorHAnsi" w:hAnsiTheme="minorHAnsi" w:cstheme="minorHAnsi"/>
        </w:rPr>
        <w:t>Table 1</w:t>
      </w:r>
      <w:r>
        <w:rPr>
          <w:rFonts w:asciiTheme="minorHAnsi" w:hAnsiTheme="minorHAnsi" w:cstheme="minorHAnsi"/>
        </w:rPr>
        <w:t xml:space="preserve"> </w:t>
      </w:r>
      <w:r>
        <w:t>Risk Identification</w:t>
      </w:r>
      <w:bookmarkEnd w:id="39"/>
    </w:p>
    <w:p w14:paraId="28B2CA61" w14:textId="77777777" w:rsidR="00247C36" w:rsidRDefault="00247C36">
      <w:pPr>
        <w:pStyle w:val="TableCaption"/>
      </w:pPr>
    </w:p>
    <w:tbl>
      <w:tblPr>
        <w:tblW w:w="8647" w:type="dxa"/>
        <w:tblInd w:w="-10" w:type="dxa"/>
        <w:tblCellMar>
          <w:top w:w="15" w:type="dxa"/>
          <w:left w:w="15" w:type="dxa"/>
          <w:bottom w:w="15" w:type="dxa"/>
          <w:right w:w="15" w:type="dxa"/>
        </w:tblCellMar>
        <w:tblLook w:val="04A0" w:firstRow="1" w:lastRow="0" w:firstColumn="1" w:lastColumn="0" w:noHBand="0" w:noVBand="1"/>
      </w:tblPr>
      <w:tblGrid>
        <w:gridCol w:w="2694"/>
        <w:gridCol w:w="3936"/>
        <w:gridCol w:w="2017"/>
      </w:tblGrid>
      <w:tr w:rsidR="00247C36" w14:paraId="51F87E64" w14:textId="77777777">
        <w:tc>
          <w:tcPr>
            <w:tcW w:w="2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0AB0FE"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Risk Identification</w:t>
            </w:r>
          </w:p>
        </w:tc>
        <w:tc>
          <w:tcPr>
            <w:tcW w:w="39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350499"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Analysis</w:t>
            </w:r>
          </w:p>
        </w:tc>
        <w:tc>
          <w:tcPr>
            <w:tcW w:w="201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FE3308"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Mitigation Plan</w:t>
            </w:r>
          </w:p>
        </w:tc>
      </w:tr>
      <w:tr w:rsidR="00247C36" w14:paraId="6E070277" w14:textId="77777777">
        <w:trPr>
          <w:trHeight w:val="991"/>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59CEB" w14:textId="77777777" w:rsidR="00247C36" w:rsidRDefault="007B2224">
            <w:pPr>
              <w:spacing w:line="240" w:lineRule="auto"/>
              <w:rPr>
                <w:rFonts w:eastAsia="Times New Roman" w:cs="Times New Roman"/>
                <w:szCs w:val="24"/>
                <w:lang w:val="en-IN" w:eastAsia="en-IN"/>
              </w:rPr>
            </w:pPr>
            <w:r>
              <w:rPr>
                <w:rFonts w:eastAsia="Times New Roman" w:cs="Times New Roman"/>
                <w:color w:val="222222"/>
                <w:szCs w:val="24"/>
                <w:shd w:val="clear" w:color="auto" w:fill="FFFFFF"/>
                <w:lang w:val="en-IN" w:eastAsia="en-IN"/>
              </w:rPr>
              <w:t>Allocate ownership of opportunity to a third-party</w:t>
            </w: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1ADFF" w14:textId="681588D3"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Security issues may</w:t>
            </w:r>
            <w:r w:rsidR="00473106">
              <w:rPr>
                <w:rFonts w:eastAsia="Times New Roman" w:cs="Times New Roman"/>
                <w:color w:val="000000"/>
                <w:szCs w:val="24"/>
                <w:lang w:val="en-IN" w:eastAsia="en-IN"/>
              </w:rPr>
              <w:t xml:space="preserve"> </w:t>
            </w:r>
            <w:r>
              <w:rPr>
                <w:rFonts w:eastAsia="Times New Roman" w:cs="Times New Roman"/>
                <w:color w:val="000000"/>
                <w:szCs w:val="24"/>
                <w:lang w:val="en-IN" w:eastAsia="en-IN"/>
              </w:rPr>
              <w:t>arise</w:t>
            </w:r>
          </w:p>
        </w:tc>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D0C8B" w14:textId="77777777"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 xml:space="preserve">Provide </w:t>
            </w:r>
            <w:r>
              <w:rPr>
                <w:rFonts w:eastAsia="Times New Roman" w:cs="Times New Roman"/>
                <w:color w:val="000000"/>
                <w:szCs w:val="24"/>
                <w:lang w:val="en-IN" w:eastAsia="en-IN"/>
              </w:rPr>
              <w:t>authorities to third party</w:t>
            </w:r>
          </w:p>
        </w:tc>
      </w:tr>
      <w:tr w:rsidR="00247C36" w14:paraId="054A6D0F" w14:textId="77777777">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6847F" w14:textId="1256C798" w:rsidR="00247C36" w:rsidRDefault="007B2224">
            <w:pPr>
              <w:spacing w:line="240" w:lineRule="auto"/>
              <w:rPr>
                <w:rFonts w:eastAsia="Times New Roman" w:cs="Times New Roman"/>
                <w:szCs w:val="24"/>
                <w:lang w:val="en-IN" w:eastAsia="en-IN"/>
              </w:rPr>
            </w:pPr>
            <w:r>
              <w:rPr>
                <w:rFonts w:eastAsia="Times New Roman" w:cs="Times New Roman"/>
                <w:color w:val="222222"/>
                <w:szCs w:val="24"/>
                <w:shd w:val="clear" w:color="auto" w:fill="FFFFFF"/>
                <w:lang w:val="en-IN" w:eastAsia="en-IN"/>
              </w:rPr>
              <w:t>Runtime exceptio</w:t>
            </w:r>
            <w:r w:rsidR="00473106">
              <w:rPr>
                <w:rFonts w:eastAsia="Times New Roman" w:cs="Times New Roman"/>
                <w:color w:val="222222"/>
                <w:szCs w:val="24"/>
                <w:shd w:val="clear" w:color="auto" w:fill="FFFFFF"/>
                <w:lang w:val="en-IN" w:eastAsia="en-IN"/>
              </w:rPr>
              <w:t xml:space="preserve">n can </w:t>
            </w:r>
            <w:r>
              <w:rPr>
                <w:rFonts w:eastAsia="Times New Roman" w:cs="Times New Roman"/>
                <w:color w:val="222222"/>
                <w:szCs w:val="24"/>
                <w:shd w:val="clear" w:color="auto" w:fill="FFFFFF"/>
                <w:lang w:val="en-IN" w:eastAsia="en-IN"/>
              </w:rPr>
              <w:t>occur</w:t>
            </w: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5B9F5" w14:textId="77777777"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Warning may occur while project execution</w:t>
            </w:r>
          </w:p>
        </w:tc>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B99DD" w14:textId="77777777"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Exception handling is performed on project</w:t>
            </w:r>
          </w:p>
        </w:tc>
      </w:tr>
      <w:tr w:rsidR="00247C36" w14:paraId="101153E5" w14:textId="77777777">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68DA7" w14:textId="77777777" w:rsidR="00247C36" w:rsidRDefault="007B2224">
            <w:pPr>
              <w:spacing w:line="240" w:lineRule="auto"/>
              <w:rPr>
                <w:rFonts w:eastAsia="Times New Roman" w:cs="Times New Roman"/>
                <w:szCs w:val="24"/>
                <w:lang w:val="en-IN" w:eastAsia="en-IN"/>
              </w:rPr>
            </w:pPr>
            <w:r>
              <w:rPr>
                <w:rFonts w:eastAsia="Times New Roman" w:cs="Times New Roman"/>
                <w:color w:val="222222"/>
                <w:szCs w:val="24"/>
                <w:shd w:val="clear" w:color="auto" w:fill="FFFFFF"/>
                <w:lang w:val="en-IN" w:eastAsia="en-IN"/>
              </w:rPr>
              <w:t>Database connectivity Issue</w:t>
            </w: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4F1CC" w14:textId="77777777"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Database connectivity not possible if password is wrong</w:t>
            </w:r>
          </w:p>
        </w:tc>
        <w:tc>
          <w:tcPr>
            <w:tcW w:w="2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CE670" w14:textId="77777777" w:rsidR="00247C36" w:rsidRDefault="007B2224">
            <w:pPr>
              <w:spacing w:line="240" w:lineRule="auto"/>
              <w:rPr>
                <w:rFonts w:eastAsia="Times New Roman" w:cs="Times New Roman"/>
                <w:szCs w:val="24"/>
                <w:lang w:val="en-IN" w:eastAsia="en-IN"/>
              </w:rPr>
            </w:pPr>
            <w:r>
              <w:rPr>
                <w:rFonts w:eastAsia="Times New Roman" w:cs="Times New Roman"/>
                <w:color w:val="000000"/>
                <w:szCs w:val="24"/>
                <w:lang w:val="en-IN" w:eastAsia="en-IN"/>
              </w:rPr>
              <w:t xml:space="preserve">Blank password is set to </w:t>
            </w:r>
            <w:r>
              <w:rPr>
                <w:rFonts w:eastAsia="Times New Roman" w:cs="Times New Roman"/>
                <w:color w:val="000000"/>
                <w:szCs w:val="24"/>
                <w:lang w:val="en-IN" w:eastAsia="en-IN"/>
              </w:rPr>
              <w:t>database</w:t>
            </w:r>
          </w:p>
        </w:tc>
      </w:tr>
    </w:tbl>
    <w:p w14:paraId="03CC3FC0" w14:textId="77777777" w:rsidR="00247C36" w:rsidRDefault="00247C36">
      <w:pPr>
        <w:pStyle w:val="DocumentText"/>
      </w:pPr>
    </w:p>
    <w:p w14:paraId="4DB66E22" w14:textId="77777777" w:rsidR="00247C36" w:rsidRDefault="00247C36">
      <w:pPr>
        <w:pStyle w:val="DocumentText"/>
      </w:pPr>
    </w:p>
    <w:p w14:paraId="6AABEFD5" w14:textId="77777777" w:rsidR="00247C36" w:rsidRDefault="007B2224">
      <w:pPr>
        <w:pStyle w:val="HeadingsL2"/>
      </w:pPr>
      <w:bookmarkStart w:id="40" w:name="_Toc73284564"/>
      <w:r>
        <w:t>Risk response Strategies</w:t>
      </w:r>
      <w:bookmarkEnd w:id="40"/>
    </w:p>
    <w:p w14:paraId="611CA448" w14:textId="77777777" w:rsidR="00247C36" w:rsidRDefault="007B2224">
      <w:pPr>
        <w:pStyle w:val="DocumentText"/>
      </w:pPr>
      <w:r>
        <w:t>This part convey information about the types of strategies applied to control risks identified and they are as follows,</w:t>
      </w:r>
    </w:p>
    <w:p w14:paraId="22D73932" w14:textId="77777777" w:rsidR="00247C36" w:rsidRDefault="007B2224">
      <w:pPr>
        <w:pStyle w:val="DocumentText"/>
        <w:numPr>
          <w:ilvl w:val="0"/>
          <w:numId w:val="10"/>
        </w:numPr>
        <w:rPr>
          <w:lang w:val="en-IN" w:eastAsia="en-IN"/>
        </w:rPr>
      </w:pPr>
      <w:r>
        <w:rPr>
          <w:lang w:val="en-IN" w:eastAsia="en-IN"/>
        </w:rPr>
        <w:t>Remove the Risk - the best strategy is to remove the risk</w:t>
      </w:r>
    </w:p>
    <w:p w14:paraId="35BA013E" w14:textId="77777777" w:rsidR="00247C36" w:rsidRDefault="007B2224">
      <w:pPr>
        <w:pStyle w:val="DocumentText"/>
        <w:numPr>
          <w:ilvl w:val="0"/>
          <w:numId w:val="10"/>
        </w:numPr>
        <w:rPr>
          <w:lang w:val="en-IN" w:eastAsia="en-IN"/>
        </w:rPr>
      </w:pPr>
      <w:r>
        <w:rPr>
          <w:lang w:val="en-IN" w:eastAsia="en-IN"/>
        </w:rPr>
        <w:lastRenderedPageBreak/>
        <w:t>Reduce Impact - the next strategy is to t</w:t>
      </w:r>
      <w:r>
        <w:rPr>
          <w:lang w:val="en-IN" w:eastAsia="en-IN"/>
        </w:rPr>
        <w:t>ry to reduce the impact of it, if it happens</w:t>
      </w:r>
    </w:p>
    <w:p w14:paraId="3BCE6557" w14:textId="77777777" w:rsidR="00247C36" w:rsidRDefault="007B2224">
      <w:pPr>
        <w:pStyle w:val="DocumentText"/>
        <w:numPr>
          <w:ilvl w:val="0"/>
          <w:numId w:val="10"/>
        </w:numPr>
        <w:rPr>
          <w:lang w:val="en-IN" w:eastAsia="en-IN"/>
        </w:rPr>
      </w:pPr>
      <w:r>
        <w:rPr>
          <w:lang w:val="en-IN" w:eastAsia="en-IN"/>
        </w:rPr>
        <w:t>Reduce Likelihood of the risk occurring</w:t>
      </w:r>
    </w:p>
    <w:p w14:paraId="78128ED2" w14:textId="77777777" w:rsidR="00247C36" w:rsidRDefault="007B2224">
      <w:pPr>
        <w:pStyle w:val="DocumentText"/>
        <w:numPr>
          <w:ilvl w:val="0"/>
          <w:numId w:val="10"/>
        </w:numPr>
        <w:rPr>
          <w:lang w:val="en-IN" w:eastAsia="en-IN"/>
        </w:rPr>
      </w:pPr>
      <w:r>
        <w:rPr>
          <w:lang w:val="en-IN" w:eastAsia="en-IN"/>
        </w:rPr>
        <w:t>Transfer the Risk to something/someone else</w:t>
      </w:r>
    </w:p>
    <w:p w14:paraId="7AFE14C8" w14:textId="77777777" w:rsidR="00247C36" w:rsidRDefault="007B2224">
      <w:pPr>
        <w:pStyle w:val="DocumentText"/>
        <w:numPr>
          <w:ilvl w:val="0"/>
          <w:numId w:val="10"/>
        </w:numPr>
        <w:rPr>
          <w:lang w:val="en-IN" w:eastAsia="en-IN"/>
        </w:rPr>
      </w:pPr>
      <w:r>
        <w:rPr>
          <w:lang w:val="en-IN" w:eastAsia="en-IN"/>
        </w:rPr>
        <w:t>Contingency Plan - a plan to have an alternate arrangement</w:t>
      </w:r>
    </w:p>
    <w:p w14:paraId="00703EA9" w14:textId="77777777" w:rsidR="00247C36" w:rsidRDefault="007B2224">
      <w:pPr>
        <w:pStyle w:val="DocumentText"/>
        <w:numPr>
          <w:ilvl w:val="0"/>
          <w:numId w:val="10"/>
        </w:numPr>
        <w:rPr>
          <w:lang w:val="en-IN" w:eastAsia="en-IN"/>
        </w:rPr>
      </w:pPr>
      <w:r>
        <w:rPr>
          <w:lang w:val="en-IN" w:eastAsia="en-IN"/>
        </w:rPr>
        <w:t>Accept the Risk if nothing else is possible</w:t>
      </w:r>
    </w:p>
    <w:p w14:paraId="6D209290" w14:textId="77777777" w:rsidR="00247C36" w:rsidRDefault="00247C36">
      <w:pPr>
        <w:pStyle w:val="DocumentText"/>
      </w:pPr>
    </w:p>
    <w:p w14:paraId="15A38EDC" w14:textId="77777777" w:rsidR="00247C36" w:rsidRDefault="00247C36">
      <w:pPr>
        <w:pStyle w:val="DocumentText"/>
      </w:pPr>
    </w:p>
    <w:p w14:paraId="3EAC4632" w14:textId="77777777" w:rsidR="00247C36" w:rsidRDefault="007B2224">
      <w:pPr>
        <w:pStyle w:val="HeadingsL2"/>
      </w:pPr>
      <w:bookmarkStart w:id="41" w:name="_Toc73284565"/>
      <w:r>
        <w:t>Project Team structure</w:t>
      </w:r>
      <w:r>
        <w:t xml:space="preserve">, </w:t>
      </w:r>
      <w:proofErr w:type="gramStart"/>
      <w:r>
        <w:t>roles</w:t>
      </w:r>
      <w:proofErr w:type="gramEnd"/>
      <w:r>
        <w:t xml:space="preserve"> and responsibilities</w:t>
      </w:r>
      <w:bookmarkEnd w:id="41"/>
    </w:p>
    <w:p w14:paraId="720DAF72" w14:textId="77777777" w:rsidR="00247C36" w:rsidRDefault="007B2224">
      <w:pPr>
        <w:pStyle w:val="DocumentText"/>
      </w:pPr>
      <w:r>
        <w:t xml:space="preserve">The team involved for the development of this project consists of three members. The involvement and contribution of every member was equal throughout all the Software Development Life Cycle phases. Every member was assigned a </w:t>
      </w:r>
      <w:r>
        <w:t>particular number of user stories in the development phase which led to the completion of the development as expected.</w:t>
      </w:r>
    </w:p>
    <w:p w14:paraId="1210ACF7" w14:textId="77777777" w:rsidR="00247C36" w:rsidRDefault="00247C36">
      <w:pPr>
        <w:pStyle w:val="DocumentText"/>
      </w:pPr>
    </w:p>
    <w:p w14:paraId="24C83FA5" w14:textId="77777777" w:rsidR="00247C36" w:rsidRDefault="007B2224">
      <w:pPr>
        <w:pStyle w:val="HeadingsL2"/>
      </w:pPr>
      <w:bookmarkStart w:id="42" w:name="_Toc73284566"/>
      <w:r>
        <w:t>Project Tracking, Scheduling</w:t>
      </w:r>
      <w:bookmarkEnd w:id="42"/>
    </w:p>
    <w:p w14:paraId="313E7475" w14:textId="77777777" w:rsidR="00247C36" w:rsidRDefault="007B2224">
      <w:pPr>
        <w:pStyle w:val="DocumentText"/>
        <w:rPr>
          <w:szCs w:val="24"/>
        </w:rPr>
      </w:pPr>
      <w:r>
        <w:t>It involves</w:t>
      </w:r>
      <w:r>
        <w:rPr>
          <w:szCs w:val="24"/>
        </w:rPr>
        <w:t xml:space="preserve">, the pattern of tracking and scheduling the project plan. The tool used Gantt chart is </w:t>
      </w:r>
      <w:r>
        <w:rPr>
          <w:rStyle w:val="Strong"/>
          <w:b w:val="0"/>
          <w:bCs w:val="0"/>
        </w:rPr>
        <w:t>created using a Gannt Cemplate available in google add-ons.</w:t>
      </w:r>
      <w:r>
        <w:rPr>
          <w:rStyle w:val="Strong"/>
        </w:rPr>
        <w:t xml:space="preserve"> </w:t>
      </w:r>
      <w:r>
        <w:rPr>
          <w:szCs w:val="24"/>
        </w:rPr>
        <w:t>The project is broken down into individual tasks which are listed in rows on the chart. Each task has a time</w:t>
      </w:r>
      <w:r>
        <w:rPr>
          <w:szCs w:val="24"/>
        </w:rPr>
        <w:t>line extending out to the deadline of the task shown as a shaded block. These shaded time blocks are colour coded indicating tasks being delivered by team members.</w:t>
      </w:r>
    </w:p>
    <w:p w14:paraId="44068C56" w14:textId="77777777" w:rsidR="00247C36" w:rsidRDefault="007B2224">
      <w:pPr>
        <w:pStyle w:val="DocumentText"/>
        <w:ind w:firstLine="720"/>
        <w:rPr>
          <w:szCs w:val="24"/>
        </w:rPr>
      </w:pPr>
      <w:r>
        <w:rPr>
          <w:szCs w:val="24"/>
        </w:rPr>
        <w:t xml:space="preserve">Overlaying the time blocks is a progress line, showing how much work has been done on the </w:t>
      </w:r>
      <w:r>
        <w:rPr>
          <w:szCs w:val="24"/>
        </w:rPr>
        <w:t>task so far, and also the important milestones along the way. The milestones are typically annotated to indicate their relevance in percentages. Estimated and actual dates are also added at the end of the time blocks.</w:t>
      </w:r>
    </w:p>
    <w:p w14:paraId="4A42A54B" w14:textId="77777777" w:rsidR="00247C36" w:rsidRDefault="00247C36">
      <w:pPr>
        <w:pStyle w:val="DocumentText"/>
        <w:rPr>
          <w:szCs w:val="24"/>
        </w:rPr>
      </w:pPr>
    </w:p>
    <w:p w14:paraId="79CC1738" w14:textId="77777777" w:rsidR="00247C36" w:rsidRDefault="007B2224">
      <w:pPr>
        <w:pStyle w:val="DocumentText"/>
        <w:rPr>
          <w:szCs w:val="24"/>
        </w:rPr>
      </w:pPr>
      <w:r>
        <w:rPr>
          <w:szCs w:val="24"/>
        </w:rPr>
        <w:t>The screenshots of the Gantt chart re</w:t>
      </w:r>
      <w:r>
        <w:rPr>
          <w:szCs w:val="24"/>
        </w:rPr>
        <w:t>presenting the tasks assigned to each resource is as follows,</w:t>
      </w:r>
    </w:p>
    <w:p w14:paraId="25A3AB8B" w14:textId="77777777" w:rsidR="00247C36" w:rsidRDefault="00247C36">
      <w:pPr>
        <w:pStyle w:val="DocumentText"/>
        <w:ind w:left="0"/>
        <w:rPr>
          <w:szCs w:val="24"/>
        </w:rPr>
        <w:sectPr w:rsidR="00247C36">
          <w:headerReference w:type="default" r:id="rId26"/>
          <w:footerReference w:type="default" r:id="rId27"/>
          <w:pgSz w:w="11906" w:h="16838"/>
          <w:pgMar w:top="1876" w:right="1558" w:bottom="1800" w:left="1800" w:header="720" w:footer="550" w:gutter="0"/>
          <w:pgNumType w:start="1"/>
          <w:cols w:space="720"/>
          <w:docGrid w:linePitch="360"/>
        </w:sectPr>
      </w:pPr>
    </w:p>
    <w:p w14:paraId="12F8B210" w14:textId="77777777" w:rsidR="00247C36" w:rsidRDefault="007B2224">
      <w:pPr>
        <w:pStyle w:val="FigureCaption"/>
        <w:jc w:val="center"/>
        <w:rPr>
          <w:rFonts w:asciiTheme="minorHAnsi" w:hAnsiTheme="minorHAnsi" w:cstheme="minorHAnsi"/>
        </w:rPr>
        <w:sectPr w:rsidR="00247C36">
          <w:pgSz w:w="16838" w:h="11906" w:orient="landscape"/>
          <w:pgMar w:top="1797" w:right="1877" w:bottom="1559" w:left="1797" w:header="720" w:footer="550" w:gutter="0"/>
          <w:cols w:space="720"/>
          <w:docGrid w:linePitch="360"/>
        </w:sectPr>
      </w:pPr>
      <w:bookmarkStart w:id="43" w:name="_Toc73008486"/>
      <w:bookmarkStart w:id="44" w:name="_Toc73284736"/>
      <w:r>
        <w:rPr>
          <w:noProof/>
        </w:rPr>
        <w:lastRenderedPageBreak/>
        <w:drawing>
          <wp:anchor distT="0" distB="0" distL="114300" distR="114300" simplePos="0" relativeHeight="251647488" behindDoc="1" locked="0" layoutInCell="1" allowOverlap="0" wp14:anchorId="2E3BFEC7" wp14:editId="4EA9ECE3">
            <wp:simplePos x="0" y="0"/>
            <wp:positionH relativeFrom="margin">
              <wp:posOffset>26670</wp:posOffset>
            </wp:positionH>
            <wp:positionV relativeFrom="margin">
              <wp:posOffset>-163830</wp:posOffset>
            </wp:positionV>
            <wp:extent cx="8528050" cy="4830445"/>
            <wp:effectExtent l="0" t="0" r="6350" b="8255"/>
            <wp:wrapThrough wrapText="bothSides">
              <wp:wrapPolygon edited="0">
                <wp:start x="0" y="0"/>
                <wp:lineTo x="0" y="21552"/>
                <wp:lineTo x="21568" y="21552"/>
                <wp:lineTo x="21568" y="0"/>
                <wp:lineTo x="0" y="0"/>
              </wp:wrapPolygon>
            </wp:wrapThrough>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528050" cy="4830445"/>
                    </a:xfrm>
                    <a:prstGeom prst="rect">
                      <a:avLst/>
                    </a:prstGeom>
                  </pic:spPr>
                </pic:pic>
              </a:graphicData>
            </a:graphic>
          </wp:anchor>
        </w:drawing>
      </w:r>
      <w:bookmarkEnd w:id="43"/>
      <w:r>
        <w:t>Figure 1</w:t>
      </w:r>
      <w:r>
        <w:t xml:space="preserve"> </w:t>
      </w:r>
      <w:r>
        <w:t>Gantt Chart</w:t>
      </w:r>
      <w:bookmarkEnd w:id="44"/>
    </w:p>
    <w:p w14:paraId="69D3DCFD" w14:textId="77777777" w:rsidR="00247C36" w:rsidRDefault="007B2224">
      <w:pPr>
        <w:spacing w:line="240" w:lineRule="auto"/>
        <w:ind w:right="-303"/>
        <w:rPr>
          <w:szCs w:val="24"/>
        </w:rPr>
      </w:pPr>
      <w:r>
        <w:rPr>
          <w:noProof/>
          <w:szCs w:val="24"/>
        </w:rPr>
        <w:lastRenderedPageBreak/>
        <w:drawing>
          <wp:anchor distT="0" distB="0" distL="114300" distR="114300" simplePos="0" relativeHeight="251648512" behindDoc="0" locked="0" layoutInCell="1" allowOverlap="0" wp14:anchorId="67F19D13" wp14:editId="3808047D">
            <wp:simplePos x="0" y="0"/>
            <wp:positionH relativeFrom="margin">
              <wp:posOffset>-17145</wp:posOffset>
            </wp:positionH>
            <wp:positionV relativeFrom="margin">
              <wp:posOffset>8255</wp:posOffset>
            </wp:positionV>
            <wp:extent cx="8562199" cy="5162550"/>
            <wp:effectExtent l="0" t="0" r="0" b="0"/>
            <wp:wrapNone/>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615576" cy="5194734"/>
                    </a:xfrm>
                    <a:prstGeom prst="rect">
                      <a:avLst/>
                    </a:prstGeom>
                  </pic:spPr>
                </pic:pic>
              </a:graphicData>
            </a:graphic>
            <wp14:sizeRelV relativeFrom="margin">
              <wp14:pctHeight>0</wp14:pctHeight>
            </wp14:sizeRelV>
          </wp:anchor>
        </w:drawing>
      </w:r>
    </w:p>
    <w:p w14:paraId="7FD1B331" w14:textId="77777777" w:rsidR="00247C36" w:rsidRDefault="00247C36">
      <w:pPr>
        <w:rPr>
          <w:szCs w:val="24"/>
        </w:rPr>
      </w:pPr>
    </w:p>
    <w:p w14:paraId="2AD46479" w14:textId="77777777" w:rsidR="00247C36" w:rsidRDefault="00247C36">
      <w:pPr>
        <w:rPr>
          <w:szCs w:val="24"/>
        </w:rPr>
      </w:pPr>
    </w:p>
    <w:p w14:paraId="311F5198" w14:textId="77777777" w:rsidR="00247C36" w:rsidRDefault="00247C36">
      <w:pPr>
        <w:rPr>
          <w:szCs w:val="24"/>
        </w:rPr>
      </w:pPr>
    </w:p>
    <w:p w14:paraId="198A13AE" w14:textId="77777777" w:rsidR="00247C36" w:rsidRDefault="00247C36">
      <w:pPr>
        <w:rPr>
          <w:szCs w:val="24"/>
        </w:rPr>
      </w:pPr>
    </w:p>
    <w:p w14:paraId="6121BD6B" w14:textId="77777777" w:rsidR="00247C36" w:rsidRDefault="00247C36">
      <w:pPr>
        <w:rPr>
          <w:szCs w:val="24"/>
        </w:rPr>
      </w:pPr>
    </w:p>
    <w:p w14:paraId="666CAF73" w14:textId="77777777" w:rsidR="00247C36" w:rsidRDefault="00247C36">
      <w:pPr>
        <w:rPr>
          <w:szCs w:val="24"/>
        </w:rPr>
      </w:pPr>
    </w:p>
    <w:p w14:paraId="7293B919" w14:textId="77777777" w:rsidR="00247C36" w:rsidRDefault="00247C36">
      <w:pPr>
        <w:rPr>
          <w:szCs w:val="24"/>
        </w:rPr>
      </w:pPr>
    </w:p>
    <w:p w14:paraId="2830EA9F" w14:textId="77777777" w:rsidR="00247C36" w:rsidRDefault="00247C36">
      <w:pPr>
        <w:rPr>
          <w:szCs w:val="24"/>
        </w:rPr>
      </w:pPr>
    </w:p>
    <w:p w14:paraId="77A59705" w14:textId="77777777" w:rsidR="00247C36" w:rsidRDefault="00247C36">
      <w:pPr>
        <w:rPr>
          <w:szCs w:val="24"/>
        </w:rPr>
      </w:pPr>
    </w:p>
    <w:p w14:paraId="269FA30A" w14:textId="77777777" w:rsidR="00247C36" w:rsidRDefault="00247C36">
      <w:pPr>
        <w:spacing w:line="240" w:lineRule="auto"/>
        <w:rPr>
          <w:szCs w:val="24"/>
        </w:rPr>
      </w:pPr>
    </w:p>
    <w:p w14:paraId="553E72CD" w14:textId="77777777" w:rsidR="00247C36" w:rsidRDefault="00247C36">
      <w:pPr>
        <w:spacing w:line="240" w:lineRule="auto"/>
        <w:rPr>
          <w:szCs w:val="24"/>
        </w:rPr>
      </w:pPr>
    </w:p>
    <w:p w14:paraId="57C6F6D7" w14:textId="77777777" w:rsidR="00247C36" w:rsidRDefault="00247C36">
      <w:pPr>
        <w:spacing w:line="240" w:lineRule="auto"/>
        <w:rPr>
          <w:szCs w:val="24"/>
        </w:rPr>
      </w:pPr>
    </w:p>
    <w:p w14:paraId="06F8842E" w14:textId="77777777" w:rsidR="00247C36" w:rsidRDefault="00247C36">
      <w:pPr>
        <w:pStyle w:val="FigureCaption"/>
        <w:jc w:val="center"/>
      </w:pPr>
    </w:p>
    <w:p w14:paraId="06F385AC" w14:textId="77777777" w:rsidR="00247C36" w:rsidRDefault="00247C36">
      <w:pPr>
        <w:pStyle w:val="FigureCaption"/>
        <w:jc w:val="center"/>
      </w:pPr>
    </w:p>
    <w:p w14:paraId="475BCA5C" w14:textId="77777777" w:rsidR="00247C36" w:rsidRDefault="00247C36">
      <w:pPr>
        <w:pStyle w:val="FigureCaption"/>
        <w:jc w:val="center"/>
      </w:pPr>
    </w:p>
    <w:p w14:paraId="276F1213" w14:textId="77777777" w:rsidR="00247C36" w:rsidRDefault="00247C36">
      <w:pPr>
        <w:pStyle w:val="FigureCaption"/>
        <w:jc w:val="center"/>
      </w:pPr>
    </w:p>
    <w:p w14:paraId="6B1536E5" w14:textId="77777777" w:rsidR="00247C36" w:rsidRDefault="00247C36">
      <w:pPr>
        <w:pStyle w:val="FigureCaption"/>
        <w:jc w:val="center"/>
      </w:pPr>
    </w:p>
    <w:p w14:paraId="27E7E0C9" w14:textId="77777777" w:rsidR="00247C36" w:rsidRDefault="00247C36">
      <w:pPr>
        <w:pStyle w:val="FigureCaption"/>
        <w:jc w:val="center"/>
      </w:pPr>
    </w:p>
    <w:p w14:paraId="05A74096" w14:textId="77777777" w:rsidR="00247C36" w:rsidRDefault="00247C36">
      <w:pPr>
        <w:pStyle w:val="FigureCaption"/>
        <w:jc w:val="center"/>
      </w:pPr>
    </w:p>
    <w:p w14:paraId="7C656B7E" w14:textId="77777777" w:rsidR="00247C36" w:rsidRDefault="00247C36">
      <w:pPr>
        <w:pStyle w:val="FigureCaption"/>
        <w:jc w:val="center"/>
      </w:pPr>
    </w:p>
    <w:p w14:paraId="59D9B908" w14:textId="77777777" w:rsidR="00247C36" w:rsidRDefault="00247C36">
      <w:pPr>
        <w:pStyle w:val="FigureCaption"/>
        <w:jc w:val="center"/>
      </w:pPr>
    </w:p>
    <w:p w14:paraId="109C5647" w14:textId="77777777" w:rsidR="00247C36" w:rsidRDefault="00247C36">
      <w:pPr>
        <w:pStyle w:val="FigureCaption"/>
        <w:jc w:val="center"/>
        <w:sectPr w:rsidR="00247C36">
          <w:pgSz w:w="16838" w:h="11906" w:orient="landscape"/>
          <w:pgMar w:top="1797" w:right="1877" w:bottom="1559" w:left="1797" w:header="720" w:footer="550" w:gutter="0"/>
          <w:cols w:space="720"/>
          <w:docGrid w:linePitch="360"/>
        </w:sectPr>
      </w:pPr>
    </w:p>
    <w:p w14:paraId="58A6AA9F" w14:textId="77777777" w:rsidR="00247C36" w:rsidRDefault="007B2224">
      <w:pPr>
        <w:spacing w:line="240" w:lineRule="auto"/>
        <w:ind w:right="-303"/>
        <w:rPr>
          <w:szCs w:val="24"/>
        </w:rPr>
      </w:pPr>
      <w:r>
        <w:rPr>
          <w:b/>
          <w:noProof/>
        </w:rPr>
        <w:lastRenderedPageBreak/>
        <w:drawing>
          <wp:anchor distT="0" distB="0" distL="114300" distR="114300" simplePos="0" relativeHeight="251649536" behindDoc="0" locked="0" layoutInCell="1" allowOverlap="1" wp14:anchorId="67D19812" wp14:editId="4E9192CE">
            <wp:simplePos x="0" y="0"/>
            <wp:positionH relativeFrom="margin">
              <wp:align>left</wp:align>
            </wp:positionH>
            <wp:positionV relativeFrom="paragraph">
              <wp:posOffset>-153670</wp:posOffset>
            </wp:positionV>
            <wp:extent cx="8527415" cy="5461000"/>
            <wp:effectExtent l="0" t="0" r="6985" b="6350"/>
            <wp:wrapNone/>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31825" cy="5463824"/>
                    </a:xfrm>
                    <a:prstGeom prst="rect">
                      <a:avLst/>
                    </a:prstGeom>
                  </pic:spPr>
                </pic:pic>
              </a:graphicData>
            </a:graphic>
            <wp14:sizeRelV relativeFrom="margin">
              <wp14:pctHeight>0</wp14:pctHeight>
            </wp14:sizeRelV>
          </wp:anchor>
        </w:drawing>
      </w:r>
      <w:r>
        <w:rPr>
          <w:szCs w:val="24"/>
        </w:rPr>
        <w:t xml:space="preserve">  </w:t>
      </w:r>
    </w:p>
    <w:p w14:paraId="0CEC84E2" w14:textId="77777777" w:rsidR="00247C36" w:rsidRDefault="00247C36">
      <w:pPr>
        <w:spacing w:line="240" w:lineRule="auto"/>
        <w:rPr>
          <w:rFonts w:asciiTheme="minorHAnsi" w:hAnsiTheme="minorHAnsi" w:cstheme="minorHAnsi"/>
          <w:szCs w:val="24"/>
        </w:rPr>
      </w:pPr>
    </w:p>
    <w:p w14:paraId="68B293E3" w14:textId="77777777" w:rsidR="00247C36" w:rsidRDefault="00247C36">
      <w:pPr>
        <w:pStyle w:val="FigureCaption"/>
        <w:rPr>
          <w:szCs w:val="24"/>
        </w:rPr>
      </w:pPr>
    </w:p>
    <w:p w14:paraId="25E057BD" w14:textId="77777777" w:rsidR="00247C36" w:rsidRDefault="00247C36">
      <w:pPr>
        <w:pStyle w:val="FigureCaption"/>
        <w:rPr>
          <w:szCs w:val="24"/>
        </w:rPr>
      </w:pPr>
    </w:p>
    <w:p w14:paraId="2A92B332" w14:textId="77777777" w:rsidR="00247C36" w:rsidRDefault="00247C36">
      <w:pPr>
        <w:pStyle w:val="FigureCaption"/>
        <w:rPr>
          <w:szCs w:val="24"/>
        </w:rPr>
      </w:pPr>
    </w:p>
    <w:p w14:paraId="58F14E38" w14:textId="77777777" w:rsidR="00247C36" w:rsidRDefault="00247C36">
      <w:pPr>
        <w:pStyle w:val="FigureCaption"/>
        <w:rPr>
          <w:szCs w:val="24"/>
        </w:rPr>
      </w:pPr>
    </w:p>
    <w:p w14:paraId="3C529801" w14:textId="77777777" w:rsidR="00247C36" w:rsidRDefault="00247C36">
      <w:pPr>
        <w:pStyle w:val="FigureCaption"/>
        <w:rPr>
          <w:szCs w:val="24"/>
        </w:rPr>
      </w:pPr>
    </w:p>
    <w:p w14:paraId="479E3A26" w14:textId="77777777" w:rsidR="00247C36" w:rsidRDefault="00247C36">
      <w:pPr>
        <w:pStyle w:val="FigureCaption"/>
        <w:rPr>
          <w:szCs w:val="24"/>
        </w:rPr>
      </w:pPr>
    </w:p>
    <w:p w14:paraId="1C29B134" w14:textId="77777777" w:rsidR="00247C36" w:rsidRDefault="00247C36">
      <w:pPr>
        <w:pStyle w:val="FigureCaption"/>
        <w:rPr>
          <w:szCs w:val="24"/>
        </w:rPr>
      </w:pPr>
    </w:p>
    <w:p w14:paraId="067FD2DD" w14:textId="77777777" w:rsidR="00247C36" w:rsidRDefault="00247C36">
      <w:pPr>
        <w:pStyle w:val="FigureCaption"/>
        <w:rPr>
          <w:szCs w:val="24"/>
        </w:rPr>
      </w:pPr>
    </w:p>
    <w:p w14:paraId="70C919E3" w14:textId="77777777" w:rsidR="00247C36" w:rsidRDefault="00247C36">
      <w:pPr>
        <w:pStyle w:val="FigureCaption"/>
        <w:rPr>
          <w:szCs w:val="24"/>
        </w:rPr>
      </w:pPr>
    </w:p>
    <w:p w14:paraId="6DF2FCBE" w14:textId="77777777" w:rsidR="00247C36" w:rsidRDefault="00247C36">
      <w:pPr>
        <w:pStyle w:val="FigureCaption"/>
        <w:rPr>
          <w:szCs w:val="24"/>
        </w:rPr>
      </w:pPr>
    </w:p>
    <w:p w14:paraId="1DD6F8CA" w14:textId="77777777" w:rsidR="00247C36" w:rsidRDefault="00247C36">
      <w:pPr>
        <w:pStyle w:val="FigureCaption"/>
        <w:rPr>
          <w:szCs w:val="24"/>
        </w:rPr>
      </w:pPr>
    </w:p>
    <w:p w14:paraId="5B132949" w14:textId="77777777" w:rsidR="00247C36" w:rsidRDefault="00247C36">
      <w:pPr>
        <w:pStyle w:val="FigureCaption"/>
        <w:rPr>
          <w:szCs w:val="24"/>
        </w:rPr>
      </w:pPr>
    </w:p>
    <w:p w14:paraId="0923AF70" w14:textId="77777777" w:rsidR="00247C36" w:rsidRDefault="00247C36">
      <w:pPr>
        <w:pStyle w:val="FigureCaption"/>
        <w:rPr>
          <w:szCs w:val="24"/>
        </w:rPr>
      </w:pPr>
    </w:p>
    <w:p w14:paraId="390E0DF7" w14:textId="77777777" w:rsidR="00247C36" w:rsidRDefault="00247C36">
      <w:pPr>
        <w:pStyle w:val="FigureCaption"/>
        <w:rPr>
          <w:szCs w:val="24"/>
        </w:rPr>
      </w:pPr>
    </w:p>
    <w:p w14:paraId="6B3A91FF" w14:textId="77777777" w:rsidR="00247C36" w:rsidRDefault="00247C36">
      <w:pPr>
        <w:pStyle w:val="FigureCaption"/>
        <w:rPr>
          <w:szCs w:val="24"/>
        </w:rPr>
      </w:pPr>
    </w:p>
    <w:p w14:paraId="40FFD89A" w14:textId="77777777" w:rsidR="00247C36" w:rsidRDefault="00247C36">
      <w:pPr>
        <w:pStyle w:val="FigureCaption"/>
        <w:rPr>
          <w:szCs w:val="24"/>
        </w:rPr>
      </w:pPr>
    </w:p>
    <w:p w14:paraId="32255441" w14:textId="77777777" w:rsidR="00247C36" w:rsidRDefault="00247C36">
      <w:pPr>
        <w:pStyle w:val="FigureCaption"/>
        <w:rPr>
          <w:szCs w:val="24"/>
        </w:rPr>
      </w:pPr>
    </w:p>
    <w:p w14:paraId="5D1DFFF4" w14:textId="77777777" w:rsidR="00247C36" w:rsidRDefault="00247C36">
      <w:pPr>
        <w:pStyle w:val="FigureCaption"/>
        <w:rPr>
          <w:szCs w:val="24"/>
        </w:rPr>
      </w:pPr>
    </w:p>
    <w:p w14:paraId="62F11246" w14:textId="77777777" w:rsidR="00247C36" w:rsidRDefault="00247C36">
      <w:pPr>
        <w:pStyle w:val="FigureCaption"/>
        <w:rPr>
          <w:szCs w:val="24"/>
        </w:rPr>
      </w:pPr>
    </w:p>
    <w:p w14:paraId="5556F114" w14:textId="77777777" w:rsidR="00247C36" w:rsidRDefault="00247C36">
      <w:pPr>
        <w:pStyle w:val="FigureCaption"/>
        <w:rPr>
          <w:szCs w:val="24"/>
        </w:rPr>
      </w:pPr>
    </w:p>
    <w:p w14:paraId="036B6A74" w14:textId="77777777" w:rsidR="00247C36" w:rsidRDefault="00247C36">
      <w:pPr>
        <w:pStyle w:val="FigureCaption"/>
        <w:rPr>
          <w:szCs w:val="24"/>
        </w:rPr>
      </w:pPr>
    </w:p>
    <w:p w14:paraId="4ADFA3FB" w14:textId="77777777" w:rsidR="00247C36" w:rsidRDefault="00247C36">
      <w:pPr>
        <w:pStyle w:val="FigureCaption"/>
        <w:rPr>
          <w:szCs w:val="24"/>
        </w:rPr>
      </w:pPr>
    </w:p>
    <w:p w14:paraId="00A2A4BC" w14:textId="77777777" w:rsidR="00247C36" w:rsidRDefault="00247C36">
      <w:pPr>
        <w:pStyle w:val="FigureCaption"/>
        <w:jc w:val="center"/>
      </w:pPr>
    </w:p>
    <w:p w14:paraId="7A967DE2" w14:textId="77777777" w:rsidR="00247C36" w:rsidRDefault="00247C36">
      <w:pPr>
        <w:pStyle w:val="FigureCaption"/>
        <w:jc w:val="center"/>
      </w:pPr>
    </w:p>
    <w:p w14:paraId="7A685324" w14:textId="77777777" w:rsidR="00247C36" w:rsidRDefault="00247C36">
      <w:pPr>
        <w:pStyle w:val="FigureCaption"/>
        <w:jc w:val="center"/>
      </w:pPr>
    </w:p>
    <w:p w14:paraId="0F4A8431" w14:textId="77777777" w:rsidR="00247C36" w:rsidRDefault="00247C36">
      <w:pPr>
        <w:pStyle w:val="FigureCaption"/>
        <w:jc w:val="center"/>
      </w:pPr>
    </w:p>
    <w:p w14:paraId="38BE05DF" w14:textId="77777777" w:rsidR="00247C36" w:rsidRDefault="00247C36">
      <w:pPr>
        <w:pStyle w:val="FigureCaption"/>
        <w:jc w:val="center"/>
      </w:pPr>
    </w:p>
    <w:p w14:paraId="6CF40D15" w14:textId="77777777" w:rsidR="00247C36" w:rsidRDefault="00247C36">
      <w:pPr>
        <w:pStyle w:val="FigureCaption"/>
        <w:jc w:val="center"/>
        <w:sectPr w:rsidR="00247C36">
          <w:pgSz w:w="16838" w:h="11906" w:orient="landscape"/>
          <w:pgMar w:top="1797" w:right="1877" w:bottom="1559" w:left="1797" w:header="720" w:footer="550" w:gutter="0"/>
          <w:cols w:space="720"/>
          <w:docGrid w:linePitch="360"/>
        </w:sectPr>
      </w:pPr>
    </w:p>
    <w:p w14:paraId="69A6CCFF" w14:textId="77777777" w:rsidR="00247C36" w:rsidRDefault="007B2224">
      <w:pPr>
        <w:pStyle w:val="HeadingsL2"/>
      </w:pPr>
      <w:bookmarkStart w:id="45" w:name="_Toc73284567"/>
      <w:r>
        <w:lastRenderedPageBreak/>
        <w:t>Product Backlog</w:t>
      </w:r>
      <w:bookmarkEnd w:id="45"/>
    </w:p>
    <w:p w14:paraId="3F1341E8" w14:textId="77777777" w:rsidR="00247C36" w:rsidRDefault="007B2224">
      <w:pPr>
        <w:pStyle w:val="DocumentText"/>
      </w:pPr>
      <w:r>
        <w:t>Product backlog contains the decision-making artifact that helps estimate, refine, and prioritize everything that might sometime in the future be implemented. Some of these features for this product includes the online p</w:t>
      </w:r>
      <w:r>
        <w:t>ayment, a to-buy list for consumers, SMS notification on any important transaction or action being  performed by any user.</w:t>
      </w:r>
    </w:p>
    <w:p w14:paraId="60D43101" w14:textId="77777777" w:rsidR="00247C36" w:rsidRDefault="00247C36">
      <w:pPr>
        <w:pStyle w:val="DocumentText"/>
      </w:pPr>
    </w:p>
    <w:p w14:paraId="4768D764" w14:textId="77777777" w:rsidR="00247C36" w:rsidRDefault="007B2224">
      <w:pPr>
        <w:pStyle w:val="HeadingsL2"/>
      </w:pPr>
      <w:bookmarkStart w:id="46" w:name="_Toc73284568"/>
      <w:r>
        <w:t>Scrum cycle, methodology</w:t>
      </w:r>
      <w:bookmarkEnd w:id="46"/>
    </w:p>
    <w:p w14:paraId="1C1C03FA" w14:textId="77777777" w:rsidR="00247C36" w:rsidRDefault="007B2224">
      <w:pPr>
        <w:pStyle w:val="DocumentText"/>
        <w:rPr>
          <w:lang w:val="en-IN" w:eastAsia="en-IN"/>
        </w:rPr>
      </w:pPr>
      <w:hyperlink r:id="rId31" w:tgtFrame="_blank" w:history="1">
        <w:r>
          <w:t>Scrum</w:t>
        </w:r>
      </w:hyperlink>
      <w:r>
        <w:t> is a p</w:t>
      </w:r>
      <w:r>
        <w:t>opular Agile framework designed for incremental product development. It has empirical nature and empowers teams to hypothesize regarding working patterns, test their ideas, process the experience, and perform necessary adjustments. Since it operates throug</w:t>
      </w:r>
      <w:r>
        <w:t>h iterations called Sprints, the main events and artifacts of a Sprint represent the components of a Scrum lifecycle. The time box which the team followed to deliver a specific list of agreed-upon items fitting into the confirmed definition of “done” is sh</w:t>
      </w:r>
      <w:r>
        <w:t>own on the gantt chart above.</w:t>
      </w:r>
      <w:r>
        <w:rPr>
          <w:lang w:val="en-IN" w:eastAsia="en-IN"/>
        </w:rPr>
        <w:t>The entire Scrum team equally engaged in the following responsibilities,</w:t>
      </w:r>
    </w:p>
    <w:p w14:paraId="79D14FD4" w14:textId="77777777" w:rsidR="00247C36" w:rsidRDefault="007B2224">
      <w:pPr>
        <w:pStyle w:val="DocumentText"/>
        <w:numPr>
          <w:ilvl w:val="0"/>
          <w:numId w:val="11"/>
        </w:numPr>
      </w:pPr>
      <w:r>
        <w:t>Breaking down the requirements, creating tasks, estimating, and distributing them.</w:t>
      </w:r>
    </w:p>
    <w:p w14:paraId="6DF07931" w14:textId="77777777" w:rsidR="00247C36" w:rsidRDefault="007B2224">
      <w:pPr>
        <w:pStyle w:val="DocumentText"/>
        <w:numPr>
          <w:ilvl w:val="0"/>
          <w:numId w:val="11"/>
        </w:numPr>
      </w:pPr>
      <w:r>
        <w:t>Arranging Daily Scrum meetings in the morning and evening to keep track</w:t>
      </w:r>
      <w:r>
        <w:t xml:space="preserve"> of the work being completed.</w:t>
      </w:r>
    </w:p>
    <w:p w14:paraId="3D662C56" w14:textId="77777777" w:rsidR="00247C36" w:rsidRDefault="007B2224">
      <w:pPr>
        <w:pStyle w:val="DocumentText"/>
        <w:numPr>
          <w:ilvl w:val="0"/>
          <w:numId w:val="11"/>
        </w:numPr>
      </w:pPr>
      <w:r>
        <w:t>Ensuring that product will be delivered at the required time .</w:t>
      </w:r>
    </w:p>
    <w:p w14:paraId="13BFA980" w14:textId="77777777" w:rsidR="00247C36" w:rsidRDefault="007B2224">
      <w:pPr>
        <w:pStyle w:val="DocumentText"/>
        <w:numPr>
          <w:ilvl w:val="0"/>
          <w:numId w:val="11"/>
        </w:numPr>
      </w:pPr>
      <w:r>
        <w:t>Updating statuses and the remaining efforts for their tasks to allow the creation of the final product.</w:t>
      </w:r>
    </w:p>
    <w:p w14:paraId="3AD64733" w14:textId="77777777" w:rsidR="00247C36" w:rsidRDefault="00247C36">
      <w:pPr>
        <w:pStyle w:val="DocumentText"/>
      </w:pPr>
    </w:p>
    <w:p w14:paraId="4976561B" w14:textId="77777777" w:rsidR="00247C36" w:rsidRDefault="007B2224">
      <w:pPr>
        <w:spacing w:line="240" w:lineRule="auto"/>
        <w:rPr>
          <w:rFonts w:asciiTheme="majorHAnsi" w:hAnsiTheme="majorHAnsi"/>
          <w:b/>
          <w:color w:val="404040" w:themeColor="text1" w:themeTint="BF"/>
          <w:sz w:val="28"/>
          <w:szCs w:val="18"/>
        </w:rPr>
      </w:pPr>
      <w:r>
        <w:br w:type="page"/>
      </w:r>
    </w:p>
    <w:p w14:paraId="5BD216D5" w14:textId="77777777" w:rsidR="00247C36" w:rsidRDefault="007B2224">
      <w:pPr>
        <w:pStyle w:val="HeadingsL2"/>
      </w:pPr>
      <w:bookmarkStart w:id="47" w:name="_Toc73284569"/>
      <w:r>
        <w:lastRenderedPageBreak/>
        <w:t>Requirement Analysis</w:t>
      </w:r>
      <w:bookmarkEnd w:id="47"/>
    </w:p>
    <w:p w14:paraId="25C2DF18" w14:textId="77777777" w:rsidR="00247C36" w:rsidRDefault="007B2224">
      <w:pPr>
        <w:pStyle w:val="DocumentText"/>
        <w:rPr>
          <w:szCs w:val="24"/>
        </w:rPr>
      </w:pPr>
      <w:r>
        <w:t>T</w:t>
      </w:r>
      <w:r>
        <w:rPr>
          <w:szCs w:val="24"/>
        </w:rPr>
        <w:t xml:space="preserve">his part of the analysing </w:t>
      </w:r>
      <w:r>
        <w:rPr>
          <w:szCs w:val="24"/>
        </w:rPr>
        <w:t>describes</w:t>
      </w:r>
      <w:r>
        <w:rPr>
          <w:szCs w:val="24"/>
          <w:lang w:val="en-IN" w:eastAsia="en-IN"/>
        </w:rPr>
        <w:t>, the process defining user expectations for a new software being built or modified commonly known as requirements gathering or requirements capturing. Thus, the project requirements analysis for this project encompasses those tasks that go into d</w:t>
      </w:r>
      <w:r>
        <w:rPr>
          <w:szCs w:val="24"/>
          <w:lang w:val="en-IN" w:eastAsia="en-IN"/>
        </w:rPr>
        <w:t xml:space="preserve">etermining the needs or conditions to meet for the application being built taking account of all possible requirements from the client, the various stakeholders, analyzing, documenting, validating and managing software or system requirements. </w:t>
      </w:r>
    </w:p>
    <w:p w14:paraId="3FF55CE8" w14:textId="77777777" w:rsidR="00247C36" w:rsidRDefault="00247C36">
      <w:pPr>
        <w:pStyle w:val="DocumentText"/>
      </w:pPr>
    </w:p>
    <w:p w14:paraId="42FA0B2B" w14:textId="77777777" w:rsidR="00247C36" w:rsidRDefault="007B2224">
      <w:pPr>
        <w:pStyle w:val="HeadingsL3"/>
      </w:pPr>
      <w:bookmarkStart w:id="48" w:name="_Toc73284570"/>
      <w:r>
        <w:t>Requirement</w:t>
      </w:r>
      <w:r>
        <w:t xml:space="preserve"> collection methods used</w:t>
      </w:r>
      <w:bookmarkEnd w:id="48"/>
    </w:p>
    <w:p w14:paraId="0D8B5720" w14:textId="77777777" w:rsidR="00247C36" w:rsidRDefault="007B2224">
      <w:pPr>
        <w:pStyle w:val="DocumentText"/>
        <w:rPr>
          <w:szCs w:val="24"/>
        </w:rPr>
      </w:pPr>
      <w:r>
        <w:rPr>
          <w:szCs w:val="24"/>
        </w:rPr>
        <w:t>Most of the requirements were directly gathered from the clients itself namely the vendors selling various products, the consumers from all age as well as income categories. Other requirements were collected through discussions wit</w:t>
      </w:r>
      <w:r>
        <w:rPr>
          <w:szCs w:val="24"/>
        </w:rPr>
        <w:t>h the team leads and team members. Information available on the web also formed a medium of source to identify and gather these requirements.</w:t>
      </w:r>
    </w:p>
    <w:p w14:paraId="359A2CAF" w14:textId="77777777" w:rsidR="00247C36" w:rsidRDefault="00247C36">
      <w:pPr>
        <w:pStyle w:val="DocumentText"/>
      </w:pPr>
    </w:p>
    <w:p w14:paraId="76B1090B" w14:textId="77777777" w:rsidR="00247C36" w:rsidRDefault="007B2224">
      <w:pPr>
        <w:pStyle w:val="HeadingsL3"/>
      </w:pPr>
      <w:bookmarkStart w:id="49" w:name="_Toc73284571"/>
      <w:r>
        <w:t>Requirements finalisation process</w:t>
      </w:r>
      <w:bookmarkEnd w:id="49"/>
    </w:p>
    <w:p w14:paraId="00B4D22D" w14:textId="77777777" w:rsidR="00247C36" w:rsidRDefault="007B2224">
      <w:pPr>
        <w:pStyle w:val="DocumentText"/>
        <w:rPr>
          <w:szCs w:val="24"/>
        </w:rPr>
      </w:pPr>
      <w:r>
        <w:rPr>
          <w:szCs w:val="24"/>
        </w:rPr>
        <w:t>Requirements were first categorized as “must have” and “nice to have” requireme</w:t>
      </w:r>
      <w:r>
        <w:rPr>
          <w:szCs w:val="24"/>
        </w:rPr>
        <w:t>nts wherein, the must have requirements included the ones that could fulfill the basic needs of this application which during requirement analysis was also found to be mentioned by most of the sources. The nice to have requirements were short listed and be</w:t>
      </w:r>
      <w:r>
        <w:rPr>
          <w:szCs w:val="24"/>
        </w:rPr>
        <w:t>st among them were finalised for the development if and as time permits.</w:t>
      </w:r>
    </w:p>
    <w:p w14:paraId="33EFC078" w14:textId="77777777" w:rsidR="00247C36" w:rsidRDefault="00247C36">
      <w:pPr>
        <w:pStyle w:val="DocumentText"/>
      </w:pPr>
    </w:p>
    <w:p w14:paraId="0FB7974F" w14:textId="77777777" w:rsidR="00247C36" w:rsidRDefault="007B2224">
      <w:pPr>
        <w:pStyle w:val="HeadingsL3"/>
      </w:pPr>
      <w:bookmarkStart w:id="50" w:name="_Toc73284572"/>
      <w:r>
        <w:t>Requirements documentation</w:t>
      </w:r>
      <w:bookmarkEnd w:id="50"/>
    </w:p>
    <w:p w14:paraId="11347D45" w14:textId="77777777" w:rsidR="00247C36" w:rsidRDefault="007B2224">
      <w:pPr>
        <w:pStyle w:val="DocumentText"/>
        <w:rPr>
          <w:szCs w:val="24"/>
        </w:rPr>
      </w:pPr>
      <w:r>
        <w:rPr>
          <w:szCs w:val="24"/>
        </w:rPr>
        <w:t>As this application revolves around role based requirements, each role has been given the following features and functionalities,</w:t>
      </w:r>
    </w:p>
    <w:p w14:paraId="25B66771" w14:textId="77777777" w:rsidR="00247C36" w:rsidRDefault="00247C36">
      <w:pPr>
        <w:pStyle w:val="DocumentText"/>
        <w:rPr>
          <w:szCs w:val="24"/>
        </w:rPr>
      </w:pPr>
    </w:p>
    <w:p w14:paraId="61AB320D" w14:textId="77777777" w:rsidR="00247C36" w:rsidRDefault="007B2224">
      <w:pPr>
        <w:pStyle w:val="TableCaption"/>
        <w:rPr>
          <w:rFonts w:asciiTheme="minorHAnsi" w:hAnsiTheme="minorHAnsi" w:cstheme="minorHAnsi"/>
        </w:rPr>
      </w:pPr>
      <w:bookmarkStart w:id="51" w:name="_Toc73284627"/>
      <w:r>
        <w:rPr>
          <w:rFonts w:asciiTheme="minorHAnsi" w:hAnsiTheme="minorHAnsi" w:cstheme="minorHAnsi"/>
        </w:rPr>
        <w:t>Table 2.1</w:t>
      </w:r>
      <w:r>
        <w:rPr>
          <w:rFonts w:asciiTheme="minorHAnsi" w:hAnsiTheme="minorHAnsi" w:cstheme="minorHAnsi"/>
        </w:rPr>
        <w:t xml:space="preserve"> </w:t>
      </w:r>
      <w:r>
        <w:rPr>
          <w:rFonts w:asciiTheme="minorHAnsi" w:hAnsiTheme="minorHAnsi" w:cstheme="minorHAnsi"/>
        </w:rPr>
        <w:t>Categorized Fe</w:t>
      </w:r>
      <w:r>
        <w:rPr>
          <w:rFonts w:asciiTheme="minorHAnsi" w:hAnsiTheme="minorHAnsi" w:cstheme="minorHAnsi"/>
        </w:rPr>
        <w:t>atures</w:t>
      </w:r>
      <w:bookmarkEnd w:id="51"/>
    </w:p>
    <w:p w14:paraId="7FAC16AA" w14:textId="77777777" w:rsidR="00247C36" w:rsidRDefault="00247C36">
      <w:pPr>
        <w:pStyle w:val="TableCaption"/>
        <w:rPr>
          <w:rFonts w:asciiTheme="minorHAnsi" w:hAnsiTheme="minorHAnsi" w:cstheme="minorHAnsi"/>
        </w:rPr>
      </w:pPr>
    </w:p>
    <w:tbl>
      <w:tblPr>
        <w:tblW w:w="8921" w:type="dxa"/>
        <w:jc w:val="center"/>
        <w:tblLook w:val="04A0" w:firstRow="1" w:lastRow="0" w:firstColumn="1" w:lastColumn="0" w:noHBand="0" w:noVBand="1"/>
      </w:tblPr>
      <w:tblGrid>
        <w:gridCol w:w="1496"/>
        <w:gridCol w:w="4346"/>
        <w:gridCol w:w="3079"/>
      </w:tblGrid>
      <w:tr w:rsidR="00247C36" w14:paraId="7C7EDFC5" w14:textId="77777777">
        <w:trPr>
          <w:jc w:val="center"/>
        </w:trPr>
        <w:tc>
          <w:tcPr>
            <w:tcW w:w="134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EE7C8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shd w:val="clear" w:color="auto" w:fill="D9D9D9"/>
                <w:lang w:val="en-IN" w:eastAsia="en-IN"/>
              </w:rPr>
              <w:t>Roles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32C422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shd w:val="clear" w:color="auto" w:fill="D9D9D9"/>
                <w:lang w:val="en-IN" w:eastAsia="en-IN"/>
              </w:rPr>
              <w:t>Must have features</w:t>
            </w:r>
          </w:p>
        </w:tc>
        <w:tc>
          <w:tcPr>
            <w:tcW w:w="307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F2965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shd w:val="clear" w:color="auto" w:fill="D9D9D9"/>
                <w:lang w:val="en-IN" w:eastAsia="en-IN"/>
              </w:rPr>
              <w:t>Nice to have features</w:t>
            </w:r>
          </w:p>
        </w:tc>
      </w:tr>
      <w:tr w:rsidR="00247C36" w14:paraId="351704CB" w14:textId="77777777">
        <w:trPr>
          <w:jc w:val="center"/>
        </w:trPr>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B8A0B" w14:textId="75DB6362"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Vendor (shopkeeper)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B9D0B" w14:textId="77777777" w:rsidR="00247C36" w:rsidRDefault="007B2224">
            <w:pPr>
              <w:pStyle w:val="ListParagraph"/>
              <w:numPr>
                <w:ilvl w:val="0"/>
                <w:numId w:val="1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Launching page – to select category Vendor (shopkeeper)</w:t>
            </w:r>
          </w:p>
          <w:p w14:paraId="625468B0" w14:textId="77777777" w:rsidR="00247C36" w:rsidRDefault="007B2224">
            <w:pPr>
              <w:pStyle w:val="ListParagraph"/>
              <w:numPr>
                <w:ilvl w:val="0"/>
                <w:numId w:val="1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Registration page – to register with following fields,</w:t>
            </w:r>
          </w:p>
          <w:p w14:paraId="5B4122E5" w14:textId="77777777" w:rsidR="00247C36" w:rsidRDefault="007B2224">
            <w:pPr>
              <w:pStyle w:val="ListParagraph"/>
              <w:numPr>
                <w:ilvl w:val="0"/>
                <w:numId w:val="1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Name</w:t>
            </w:r>
          </w:p>
          <w:p w14:paraId="6CE487CD" w14:textId="77777777" w:rsidR="00247C36" w:rsidRDefault="007B2224">
            <w:pPr>
              <w:pStyle w:val="ListParagraph"/>
              <w:numPr>
                <w:ilvl w:val="0"/>
                <w:numId w:val="1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Contact Number</w:t>
            </w:r>
          </w:p>
          <w:p w14:paraId="163AB0CC" w14:textId="77777777" w:rsidR="00247C36" w:rsidRDefault="007B2224">
            <w:pPr>
              <w:pStyle w:val="ListParagraph"/>
              <w:numPr>
                <w:ilvl w:val="0"/>
                <w:numId w:val="1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Shop Name</w:t>
            </w:r>
          </w:p>
          <w:p w14:paraId="649D362F" w14:textId="77777777" w:rsidR="00247C36" w:rsidRDefault="007B2224">
            <w:pPr>
              <w:pStyle w:val="ListParagraph"/>
              <w:numPr>
                <w:ilvl w:val="0"/>
                <w:numId w:val="1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Shop Address</w:t>
            </w:r>
          </w:p>
          <w:p w14:paraId="7E348C20" w14:textId="77777777" w:rsidR="00247C36" w:rsidRDefault="007B2224">
            <w:pPr>
              <w:pStyle w:val="ListParagraph"/>
              <w:numPr>
                <w:ilvl w:val="0"/>
                <w:numId w:val="1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40F0ACC6" w14:textId="77777777" w:rsidR="00247C36" w:rsidRDefault="007B2224">
            <w:pPr>
              <w:pStyle w:val="ListParagraph"/>
              <w:numPr>
                <w:ilvl w:val="0"/>
                <w:numId w:val="1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Login page – to login with valid credentials for the following fields,</w:t>
            </w:r>
          </w:p>
          <w:p w14:paraId="6C20F939" w14:textId="77777777" w:rsidR="00247C36" w:rsidRDefault="007B2224">
            <w:pPr>
              <w:pStyle w:val="ListParagraph"/>
              <w:numPr>
                <w:ilvl w:val="0"/>
                <w:numId w:val="1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Registered Mobile Number (RMN)</w:t>
            </w:r>
          </w:p>
          <w:p w14:paraId="480602FB" w14:textId="77777777" w:rsidR="00247C36" w:rsidRDefault="007B2224">
            <w:pPr>
              <w:pStyle w:val="ListParagraph"/>
              <w:numPr>
                <w:ilvl w:val="0"/>
                <w:numId w:val="1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29AD3A04" w14:textId="77777777" w:rsidR="00247C36" w:rsidRDefault="007B2224">
            <w:pPr>
              <w:pStyle w:val="ListParagraph"/>
              <w:numPr>
                <w:ilvl w:val="0"/>
                <w:numId w:val="1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Dashboard – consisting of the following functionalities,</w:t>
            </w:r>
          </w:p>
          <w:p w14:paraId="75977554"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Search bar to search consumers using their name or </w:t>
            </w:r>
            <w:proofErr w:type="gramStart"/>
            <w:r>
              <w:rPr>
                <w:rFonts w:asciiTheme="minorHAnsi" w:eastAsia="Times New Roman" w:hAnsiTheme="minorHAnsi" w:cstheme="minorHAnsi"/>
                <w:color w:val="000000"/>
                <w:szCs w:val="24"/>
                <w:lang w:val="en-IN" w:eastAsia="en-IN"/>
              </w:rPr>
              <w:t>RMN</w:t>
            </w:r>
            <w:proofErr w:type="gramEnd"/>
          </w:p>
          <w:p w14:paraId="4E7D1B77"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Floating button to add a</w:t>
            </w:r>
            <w:r>
              <w:rPr>
                <w:rFonts w:asciiTheme="minorHAnsi" w:eastAsia="Times New Roman" w:hAnsiTheme="minorHAnsi" w:cstheme="minorHAnsi"/>
                <w:color w:val="000000"/>
                <w:szCs w:val="24"/>
                <w:lang w:val="en-IN" w:eastAsia="en-IN"/>
              </w:rPr>
              <w:t xml:space="preserve"> new </w:t>
            </w:r>
            <w:proofErr w:type="gramStart"/>
            <w:r>
              <w:rPr>
                <w:rFonts w:asciiTheme="minorHAnsi" w:eastAsia="Times New Roman" w:hAnsiTheme="minorHAnsi" w:cstheme="minorHAnsi"/>
                <w:color w:val="000000"/>
                <w:szCs w:val="24"/>
                <w:lang w:val="en-IN" w:eastAsia="en-IN"/>
              </w:rPr>
              <w:t>consumer</w:t>
            </w:r>
            <w:proofErr w:type="gramEnd"/>
          </w:p>
          <w:p w14:paraId="30937920"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249A92C0"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List of all consumers, with their RMN and outstanding amount to be paid onclick of which opens a tab navbar with different functionalities available for each </w:t>
            </w:r>
            <w:proofErr w:type="gramStart"/>
            <w:r>
              <w:rPr>
                <w:rFonts w:asciiTheme="minorHAnsi" w:eastAsia="Times New Roman" w:hAnsiTheme="minorHAnsi" w:cstheme="minorHAnsi"/>
                <w:color w:val="000000"/>
                <w:szCs w:val="24"/>
                <w:lang w:val="en-IN" w:eastAsia="en-IN"/>
              </w:rPr>
              <w:t>consumer</w:t>
            </w:r>
            <w:proofErr w:type="gramEnd"/>
          </w:p>
          <w:p w14:paraId="58FC8639" w14:textId="77777777" w:rsidR="00247C36" w:rsidRDefault="007B2224">
            <w:pPr>
              <w:pStyle w:val="ListParagraph"/>
              <w:numPr>
                <w:ilvl w:val="0"/>
                <w:numId w:val="1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Tab navbar - </w:t>
            </w:r>
            <w:proofErr w:type="gramStart"/>
            <w:r>
              <w:rPr>
                <w:rFonts w:asciiTheme="minorHAnsi" w:eastAsia="Times New Roman" w:hAnsiTheme="minorHAnsi" w:cstheme="minorHAnsi"/>
                <w:color w:val="000000"/>
                <w:szCs w:val="24"/>
                <w:lang w:val="en-IN" w:eastAsia="en-IN"/>
              </w:rPr>
              <w:t>consisting</w:t>
            </w:r>
            <w:proofErr w:type="gramEnd"/>
            <w:r>
              <w:rPr>
                <w:rFonts w:asciiTheme="minorHAnsi" w:eastAsia="Times New Roman" w:hAnsiTheme="minorHAnsi" w:cstheme="minorHAnsi"/>
                <w:color w:val="000000"/>
                <w:szCs w:val="24"/>
                <w:lang w:val="en-IN" w:eastAsia="en-IN"/>
              </w:rPr>
              <w:t xml:space="preserve"> the following navigation options</w:t>
            </w:r>
          </w:p>
          <w:p w14:paraId="6AB61491"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Account Details which </w:t>
            </w:r>
            <w:proofErr w:type="gramStart"/>
            <w:r>
              <w:rPr>
                <w:rFonts w:asciiTheme="minorHAnsi" w:eastAsia="Times New Roman" w:hAnsiTheme="minorHAnsi" w:cstheme="minorHAnsi"/>
                <w:color w:val="000000"/>
                <w:szCs w:val="24"/>
                <w:lang w:val="en-IN" w:eastAsia="en-IN"/>
              </w:rPr>
              <w:t>gives</w:t>
            </w:r>
            <w:proofErr w:type="gramEnd"/>
            <w:r>
              <w:rPr>
                <w:rFonts w:asciiTheme="minorHAnsi" w:eastAsia="Times New Roman" w:hAnsiTheme="minorHAnsi" w:cstheme="minorHAnsi"/>
                <w:color w:val="000000"/>
                <w:szCs w:val="24"/>
                <w:lang w:val="en-IN" w:eastAsia="en-IN"/>
              </w:rPr>
              <w:t xml:space="preserve"> details such as address, account status, name, RMN, threshold, account start date, billing start date, due date, last paid amount, total due amount, partial due amount, option to edit and save </w:t>
            </w:r>
            <w:r>
              <w:rPr>
                <w:rFonts w:asciiTheme="minorHAnsi" w:eastAsia="Times New Roman" w:hAnsiTheme="minorHAnsi" w:cstheme="minorHAnsi"/>
                <w:color w:val="000000"/>
                <w:szCs w:val="24"/>
                <w:lang w:val="en-IN" w:eastAsia="en-IN"/>
              </w:rPr>
              <w:lastRenderedPageBreak/>
              <w:t>changes and a delete account button</w:t>
            </w:r>
            <w:r>
              <w:rPr>
                <w:rFonts w:asciiTheme="minorHAnsi" w:eastAsia="Times New Roman" w:hAnsiTheme="minorHAnsi" w:cstheme="minorHAnsi"/>
                <w:color w:val="000000"/>
                <w:szCs w:val="24"/>
                <w:lang w:val="en-IN" w:eastAsia="en-IN"/>
              </w:rPr>
              <w:t xml:space="preserve"> for the selected consumer</w:t>
            </w:r>
          </w:p>
          <w:p w14:paraId="663FF30A"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Add Products which includes view all products, add new product, add bill by entering product and quantity for which base price, total price is auto calculated with total amount also being calculated dynamically as the clear bill </w:t>
            </w:r>
            <w:proofErr w:type="gramStart"/>
            <w:r>
              <w:rPr>
                <w:rFonts w:asciiTheme="minorHAnsi" w:eastAsia="Times New Roman" w:hAnsiTheme="minorHAnsi" w:cstheme="minorHAnsi"/>
                <w:color w:val="000000"/>
                <w:szCs w:val="24"/>
                <w:lang w:val="en-IN" w:eastAsia="en-IN"/>
              </w:rPr>
              <w:t>button</w:t>
            </w:r>
            <w:proofErr w:type="gramEnd"/>
            <w:r>
              <w:rPr>
                <w:rFonts w:asciiTheme="minorHAnsi" w:eastAsia="Times New Roman" w:hAnsiTheme="minorHAnsi" w:cstheme="minorHAnsi"/>
                <w:color w:val="000000"/>
                <w:szCs w:val="24"/>
                <w:lang w:val="en-IN" w:eastAsia="en-IN"/>
              </w:rPr>
              <w:t xml:space="preserve"> </w:t>
            </w:r>
          </w:p>
          <w:p w14:paraId="3E5BA3D8"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Udhaari Records which includes all transactions, in specific purchase and payment transactions in a bill </w:t>
            </w:r>
            <w:proofErr w:type="gramStart"/>
            <w:r>
              <w:rPr>
                <w:rFonts w:asciiTheme="minorHAnsi" w:eastAsia="Times New Roman" w:hAnsiTheme="minorHAnsi" w:cstheme="minorHAnsi"/>
                <w:color w:val="000000"/>
                <w:szCs w:val="24"/>
                <w:lang w:val="en-IN" w:eastAsia="en-IN"/>
              </w:rPr>
              <w:t>format</w:t>
            </w:r>
            <w:proofErr w:type="gramEnd"/>
          </w:p>
          <w:p w14:paraId="5CA96DCF"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Make Payment which includes details of total and partial due amount to be paid with remaining amount changing depending on the amount be</w:t>
            </w:r>
            <w:r>
              <w:rPr>
                <w:rFonts w:asciiTheme="minorHAnsi" w:eastAsia="Times New Roman" w:hAnsiTheme="minorHAnsi" w:cstheme="minorHAnsi"/>
                <w:color w:val="000000"/>
                <w:szCs w:val="24"/>
                <w:lang w:val="en-IN" w:eastAsia="en-IN"/>
              </w:rPr>
              <w:t xml:space="preserve">ing </w:t>
            </w:r>
            <w:proofErr w:type="gramStart"/>
            <w:r>
              <w:rPr>
                <w:rFonts w:asciiTheme="minorHAnsi" w:eastAsia="Times New Roman" w:hAnsiTheme="minorHAnsi" w:cstheme="minorHAnsi"/>
                <w:color w:val="000000"/>
                <w:szCs w:val="24"/>
                <w:lang w:val="en-IN" w:eastAsia="en-IN"/>
              </w:rPr>
              <w:t>paid</w:t>
            </w:r>
            <w:proofErr w:type="gramEnd"/>
          </w:p>
          <w:p w14:paraId="6AE67DF5"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Home button to go back to the </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277AFF17"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Logout button </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DC2A" w14:textId="760486C0" w:rsidR="00247C36" w:rsidRDefault="007B2224">
            <w:pPr>
              <w:numPr>
                <w:ilvl w:val="0"/>
                <w:numId w:val="17"/>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lastRenderedPageBreak/>
              <w:t>Scan and detect</w:t>
            </w:r>
            <w:r w:rsidR="00473106">
              <w:rPr>
                <w:rFonts w:asciiTheme="minorHAnsi" w:eastAsia="Times New Roman" w:hAnsiTheme="minorHAnsi" w:cstheme="minorHAnsi"/>
                <w:color w:val="000000"/>
                <w:szCs w:val="24"/>
                <w:lang w:val="en-IN" w:eastAsia="en-IN"/>
              </w:rPr>
              <w:t xml:space="preserve"> the </w:t>
            </w:r>
            <w:proofErr w:type="gramStart"/>
            <w:r>
              <w:rPr>
                <w:rFonts w:asciiTheme="minorHAnsi" w:eastAsia="Times New Roman" w:hAnsiTheme="minorHAnsi" w:cstheme="minorHAnsi"/>
                <w:color w:val="000000"/>
                <w:szCs w:val="24"/>
                <w:lang w:val="en-IN" w:eastAsia="en-IN"/>
              </w:rPr>
              <w:t>product</w:t>
            </w:r>
            <w:r w:rsidR="00473106">
              <w:rPr>
                <w:rFonts w:asciiTheme="minorHAnsi" w:eastAsia="Times New Roman" w:hAnsiTheme="minorHAnsi" w:cstheme="minorHAnsi"/>
                <w:color w:val="000000"/>
                <w:szCs w:val="24"/>
                <w:lang w:val="en-IN" w:eastAsia="en-IN"/>
              </w:rPr>
              <w:t>s</w:t>
            </w:r>
            <w:proofErr w:type="gramEnd"/>
          </w:p>
          <w:p w14:paraId="674303AF" w14:textId="77777777" w:rsidR="00247C36" w:rsidRDefault="007B2224">
            <w:pPr>
              <w:numPr>
                <w:ilvl w:val="0"/>
                <w:numId w:val="17"/>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SMS notification confirming that consumer has been successfully added to a vendors account at the time of adding a new </w:t>
            </w:r>
            <w:proofErr w:type="gramStart"/>
            <w:r>
              <w:rPr>
                <w:rFonts w:asciiTheme="minorHAnsi" w:eastAsia="Times New Roman" w:hAnsiTheme="minorHAnsi" w:cstheme="minorHAnsi"/>
                <w:color w:val="000000"/>
                <w:szCs w:val="24"/>
                <w:lang w:val="en-IN" w:eastAsia="en-IN"/>
              </w:rPr>
              <w:t>consumer</w:t>
            </w:r>
            <w:proofErr w:type="gramEnd"/>
          </w:p>
          <w:p w14:paraId="10F134E8" w14:textId="77777777" w:rsidR="00247C36" w:rsidRDefault="007B2224">
            <w:pPr>
              <w:numPr>
                <w:ilvl w:val="0"/>
                <w:numId w:val="17"/>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Language preference</w:t>
            </w:r>
          </w:p>
          <w:p w14:paraId="10876414" w14:textId="77777777" w:rsidR="00247C36" w:rsidRDefault="007B2224">
            <w:pPr>
              <w:spacing w:after="240"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r>
            <w:r>
              <w:rPr>
                <w:rFonts w:asciiTheme="minorHAnsi" w:eastAsia="Times New Roman" w:hAnsiTheme="minorHAnsi" w:cstheme="minorHAnsi"/>
                <w:szCs w:val="24"/>
                <w:lang w:val="en-IN" w:eastAsia="en-IN"/>
              </w:rPr>
              <w:br/>
            </w:r>
            <w:r>
              <w:rPr>
                <w:rFonts w:asciiTheme="minorHAnsi" w:eastAsia="Times New Roman" w:hAnsiTheme="minorHAnsi" w:cstheme="minorHAnsi"/>
                <w:szCs w:val="24"/>
                <w:lang w:val="en-IN" w:eastAsia="en-IN"/>
              </w:rPr>
              <w:br/>
            </w:r>
            <w:r>
              <w:rPr>
                <w:rFonts w:asciiTheme="minorHAnsi" w:eastAsia="Times New Roman" w:hAnsiTheme="minorHAnsi" w:cstheme="minorHAnsi"/>
                <w:szCs w:val="24"/>
                <w:lang w:val="en-IN" w:eastAsia="en-IN"/>
              </w:rPr>
              <w:br/>
            </w:r>
            <w:r>
              <w:rPr>
                <w:rFonts w:asciiTheme="minorHAnsi" w:eastAsia="Times New Roman" w:hAnsiTheme="minorHAnsi" w:cstheme="minorHAnsi"/>
                <w:szCs w:val="24"/>
                <w:lang w:val="en-IN" w:eastAsia="en-IN"/>
              </w:rPr>
              <w:br/>
            </w:r>
          </w:p>
        </w:tc>
      </w:tr>
      <w:tr w:rsidR="00247C36" w14:paraId="2083E27E" w14:textId="77777777">
        <w:trPr>
          <w:jc w:val="center"/>
        </w:trPr>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FBC0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Consumer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E5CE6" w14:textId="77777777" w:rsidR="00247C36" w:rsidRDefault="007B2224">
            <w:pPr>
              <w:pStyle w:val="ListParagraph"/>
              <w:numPr>
                <w:ilvl w:val="0"/>
                <w:numId w:val="18"/>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Launching page – to select category </w:t>
            </w:r>
            <w:proofErr w:type="gramStart"/>
            <w:r>
              <w:rPr>
                <w:rFonts w:asciiTheme="minorHAnsi" w:eastAsia="Times New Roman" w:hAnsiTheme="minorHAnsi" w:cstheme="minorHAnsi"/>
                <w:color w:val="000000"/>
                <w:szCs w:val="24"/>
                <w:lang w:val="en-IN" w:eastAsia="en-IN"/>
              </w:rPr>
              <w:t>Consumer</w:t>
            </w:r>
            <w:proofErr w:type="gramEnd"/>
          </w:p>
          <w:p w14:paraId="7DBEA809" w14:textId="77777777" w:rsidR="00247C36" w:rsidRDefault="007B2224">
            <w:pPr>
              <w:pStyle w:val="ListParagraph"/>
              <w:numPr>
                <w:ilvl w:val="0"/>
                <w:numId w:val="18"/>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Registration page – to register with following fields,</w:t>
            </w:r>
          </w:p>
          <w:p w14:paraId="16416239" w14:textId="77777777" w:rsidR="00247C36" w:rsidRDefault="007B2224">
            <w:pPr>
              <w:pStyle w:val="ListParagraph"/>
              <w:numPr>
                <w:ilvl w:val="0"/>
                <w:numId w:val="19"/>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Name</w:t>
            </w:r>
          </w:p>
          <w:p w14:paraId="6561EF69" w14:textId="77777777" w:rsidR="00247C36" w:rsidRDefault="007B2224">
            <w:pPr>
              <w:pStyle w:val="ListParagraph"/>
              <w:numPr>
                <w:ilvl w:val="0"/>
                <w:numId w:val="19"/>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Contact Number </w:t>
            </w:r>
          </w:p>
          <w:p w14:paraId="792A6CA7" w14:textId="77777777" w:rsidR="00247C36" w:rsidRDefault="007B2224">
            <w:pPr>
              <w:pStyle w:val="ListParagraph"/>
              <w:numPr>
                <w:ilvl w:val="0"/>
                <w:numId w:val="19"/>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Address</w:t>
            </w:r>
          </w:p>
          <w:p w14:paraId="6B9736E1" w14:textId="77777777" w:rsidR="00247C36" w:rsidRDefault="007B2224">
            <w:pPr>
              <w:pStyle w:val="ListParagraph"/>
              <w:numPr>
                <w:ilvl w:val="0"/>
                <w:numId w:val="19"/>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23214B74" w14:textId="77777777" w:rsidR="00247C36" w:rsidRDefault="007B2224">
            <w:pPr>
              <w:pStyle w:val="ListParagraph"/>
              <w:numPr>
                <w:ilvl w:val="0"/>
                <w:numId w:val="18"/>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Login page – to login with valid credentials for the following fields,</w:t>
            </w:r>
          </w:p>
          <w:p w14:paraId="4F586267" w14:textId="77777777" w:rsidR="00247C36" w:rsidRDefault="007B2224">
            <w:pPr>
              <w:pStyle w:val="ListParagraph"/>
              <w:numPr>
                <w:ilvl w:val="0"/>
                <w:numId w:val="1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Registered Mobile Number (RMN)</w:t>
            </w:r>
          </w:p>
          <w:p w14:paraId="0CC3EB47" w14:textId="77777777" w:rsidR="00247C36" w:rsidRDefault="007B2224">
            <w:pPr>
              <w:pStyle w:val="ListParagraph"/>
              <w:numPr>
                <w:ilvl w:val="0"/>
                <w:numId w:val="1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5325BECF" w14:textId="77777777" w:rsidR="00247C36" w:rsidRDefault="007B2224">
            <w:pPr>
              <w:pStyle w:val="ListParagraph"/>
              <w:numPr>
                <w:ilvl w:val="0"/>
                <w:numId w:val="18"/>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Dashboard – consisting of the following functionalities,</w:t>
            </w:r>
          </w:p>
          <w:p w14:paraId="6A15F7FE"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lastRenderedPageBreak/>
              <w:t xml:space="preserve">Search bar to search vendor (shopkeeper) using their shop name or </w:t>
            </w:r>
            <w:proofErr w:type="gramStart"/>
            <w:r>
              <w:rPr>
                <w:rFonts w:asciiTheme="minorHAnsi" w:eastAsia="Times New Roman" w:hAnsiTheme="minorHAnsi" w:cstheme="minorHAnsi"/>
                <w:color w:val="000000"/>
                <w:szCs w:val="24"/>
                <w:lang w:val="en-IN" w:eastAsia="en-IN"/>
              </w:rPr>
              <w:t>RMN</w:t>
            </w:r>
            <w:proofErr w:type="gramEnd"/>
          </w:p>
          <w:p w14:paraId="67D7C195"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5B2A6A10" w14:textId="77777777" w:rsidR="00247C36" w:rsidRDefault="007B2224">
            <w:pPr>
              <w:pStyle w:val="ListParagraph"/>
              <w:numPr>
                <w:ilvl w:val="0"/>
                <w:numId w:val="1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List of all </w:t>
            </w:r>
            <w:proofErr w:type="gramStart"/>
            <w:r>
              <w:rPr>
                <w:rFonts w:asciiTheme="minorHAnsi" w:eastAsia="Times New Roman" w:hAnsiTheme="minorHAnsi" w:cstheme="minorHAnsi"/>
                <w:color w:val="000000"/>
                <w:szCs w:val="24"/>
                <w:lang w:val="en-IN" w:eastAsia="en-IN"/>
              </w:rPr>
              <w:t>vendor</w:t>
            </w:r>
            <w:proofErr w:type="gramEnd"/>
            <w:r>
              <w:rPr>
                <w:rFonts w:asciiTheme="minorHAnsi" w:eastAsia="Times New Roman" w:hAnsiTheme="minorHAnsi" w:cstheme="minorHAnsi"/>
                <w:color w:val="000000"/>
                <w:szCs w:val="24"/>
                <w:lang w:val="en-IN" w:eastAsia="en-IN"/>
              </w:rPr>
              <w:t xml:space="preserve"> (shopkeeper)’s shop name, with their RMN and outstanding amount to be paid onclick of which open</w:t>
            </w:r>
            <w:r>
              <w:rPr>
                <w:rFonts w:asciiTheme="minorHAnsi" w:eastAsia="Times New Roman" w:hAnsiTheme="minorHAnsi" w:cstheme="minorHAnsi"/>
                <w:color w:val="000000"/>
                <w:szCs w:val="24"/>
                <w:lang w:val="en-IN" w:eastAsia="en-IN"/>
              </w:rPr>
              <w:t>s a tab navbar with two functionalities available for each vendor (shopkeeper)</w:t>
            </w:r>
          </w:p>
          <w:p w14:paraId="0533C819" w14:textId="77777777" w:rsidR="00247C36" w:rsidRDefault="007B2224">
            <w:pPr>
              <w:pStyle w:val="ListParagraph"/>
              <w:numPr>
                <w:ilvl w:val="0"/>
                <w:numId w:val="18"/>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Tab navbar - </w:t>
            </w:r>
            <w:proofErr w:type="gramStart"/>
            <w:r>
              <w:rPr>
                <w:rFonts w:asciiTheme="minorHAnsi" w:eastAsia="Times New Roman" w:hAnsiTheme="minorHAnsi" w:cstheme="minorHAnsi"/>
                <w:color w:val="000000"/>
                <w:szCs w:val="24"/>
                <w:lang w:val="en-IN" w:eastAsia="en-IN"/>
              </w:rPr>
              <w:t>consisting</w:t>
            </w:r>
            <w:proofErr w:type="gramEnd"/>
            <w:r>
              <w:rPr>
                <w:rFonts w:asciiTheme="minorHAnsi" w:eastAsia="Times New Roman" w:hAnsiTheme="minorHAnsi" w:cstheme="minorHAnsi"/>
                <w:color w:val="000000"/>
                <w:szCs w:val="24"/>
                <w:lang w:val="en-IN" w:eastAsia="en-IN"/>
              </w:rPr>
              <w:t xml:space="preserve"> the following navigation options</w:t>
            </w:r>
          </w:p>
          <w:p w14:paraId="2E902A38"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My Udhaari which includes all transactions, in specific purchase and payment transactions in a bill </w:t>
            </w:r>
            <w:proofErr w:type="gramStart"/>
            <w:r>
              <w:rPr>
                <w:rFonts w:asciiTheme="minorHAnsi" w:eastAsia="Times New Roman" w:hAnsiTheme="minorHAnsi" w:cstheme="minorHAnsi"/>
                <w:color w:val="000000"/>
                <w:szCs w:val="24"/>
                <w:lang w:val="en-IN" w:eastAsia="en-IN"/>
              </w:rPr>
              <w:t>format</w:t>
            </w:r>
            <w:proofErr w:type="gramEnd"/>
          </w:p>
          <w:p w14:paraId="6BB07697" w14:textId="77777777" w:rsidR="00247C36" w:rsidRDefault="007B2224">
            <w:pPr>
              <w:pStyle w:val="ListParagraph"/>
              <w:numPr>
                <w:ilvl w:val="0"/>
                <w:numId w:val="1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Account Detai</w:t>
            </w:r>
            <w:r>
              <w:rPr>
                <w:rFonts w:asciiTheme="minorHAnsi" w:eastAsia="Times New Roman" w:hAnsiTheme="minorHAnsi" w:cstheme="minorHAnsi"/>
                <w:color w:val="000000"/>
                <w:szCs w:val="24"/>
                <w:lang w:val="en-IN" w:eastAsia="en-IN"/>
              </w:rPr>
              <w:t xml:space="preserve">ls which </w:t>
            </w:r>
            <w:proofErr w:type="gramStart"/>
            <w:r>
              <w:rPr>
                <w:rFonts w:asciiTheme="minorHAnsi" w:eastAsia="Times New Roman" w:hAnsiTheme="minorHAnsi" w:cstheme="minorHAnsi"/>
                <w:color w:val="000000"/>
                <w:szCs w:val="24"/>
                <w:lang w:val="en-IN" w:eastAsia="en-IN"/>
              </w:rPr>
              <w:t>gives</w:t>
            </w:r>
            <w:proofErr w:type="gramEnd"/>
            <w:r>
              <w:rPr>
                <w:rFonts w:asciiTheme="minorHAnsi" w:eastAsia="Times New Roman" w:hAnsiTheme="minorHAnsi" w:cstheme="minorHAnsi"/>
                <w:color w:val="000000"/>
                <w:szCs w:val="24"/>
                <w:lang w:val="en-IN" w:eastAsia="en-IN"/>
              </w:rPr>
              <w:t xml:space="preserve"> details such as shop address, account status, consumer name, RMN, threshold, account start date, billing start date, due date, last paid amount, total due amount and partial due amount</w:t>
            </w:r>
          </w:p>
          <w:p w14:paraId="6BC26D4C" w14:textId="77777777" w:rsidR="00247C36" w:rsidRDefault="007B2224">
            <w:pPr>
              <w:pStyle w:val="ListParagraph"/>
              <w:numPr>
                <w:ilvl w:val="0"/>
                <w:numId w:val="20"/>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Home button to go back to the </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1CE7F2EC" w14:textId="77777777" w:rsidR="00247C36" w:rsidRDefault="007B2224">
            <w:pPr>
              <w:pStyle w:val="ListParagraph"/>
              <w:numPr>
                <w:ilvl w:val="0"/>
                <w:numId w:val="20"/>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Logout </w:t>
            </w:r>
            <w:r>
              <w:rPr>
                <w:rFonts w:asciiTheme="minorHAnsi" w:eastAsia="Times New Roman" w:hAnsiTheme="minorHAnsi" w:cstheme="minorHAnsi"/>
                <w:color w:val="000000"/>
                <w:szCs w:val="24"/>
                <w:lang w:val="en-IN" w:eastAsia="en-IN"/>
              </w:rPr>
              <w:t>button</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1A62" w14:textId="77777777" w:rsidR="00247C36" w:rsidRDefault="007B2224">
            <w:pPr>
              <w:numPr>
                <w:ilvl w:val="0"/>
                <w:numId w:val="21"/>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lastRenderedPageBreak/>
              <w:t>Make Payment (Online) </w:t>
            </w:r>
          </w:p>
        </w:tc>
      </w:tr>
    </w:tbl>
    <w:p w14:paraId="7E94BAC9" w14:textId="77777777" w:rsidR="00247C36" w:rsidRDefault="00247C36">
      <w:pPr>
        <w:pStyle w:val="DocumentText"/>
        <w:rPr>
          <w:szCs w:val="24"/>
        </w:rPr>
      </w:pPr>
    </w:p>
    <w:p w14:paraId="2ACEA80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ab/>
      </w:r>
    </w:p>
    <w:p w14:paraId="55101949" w14:textId="77777777" w:rsidR="00247C36" w:rsidRDefault="00247C36">
      <w:pPr>
        <w:pStyle w:val="DocumentText"/>
      </w:pPr>
    </w:p>
    <w:p w14:paraId="65A6E713" w14:textId="77777777" w:rsidR="00247C36" w:rsidRDefault="007B2224">
      <w:pPr>
        <w:spacing w:after="160" w:line="259" w:lineRule="auto"/>
        <w:rPr>
          <w:rFonts w:asciiTheme="majorHAnsi" w:hAnsiTheme="majorHAnsi"/>
          <w:b/>
          <w:color w:val="404040" w:themeColor="text1" w:themeTint="BF"/>
          <w:sz w:val="28"/>
          <w:szCs w:val="18"/>
        </w:rPr>
      </w:pPr>
      <w:r>
        <w:br w:type="page"/>
      </w:r>
    </w:p>
    <w:p w14:paraId="4EFBB0C6" w14:textId="77777777" w:rsidR="00247C36" w:rsidRDefault="007B2224">
      <w:pPr>
        <w:pStyle w:val="HeadingsL2"/>
      </w:pPr>
      <w:bookmarkStart w:id="52" w:name="_Toc73284573"/>
      <w:r>
        <w:lastRenderedPageBreak/>
        <w:t>User Stories</w:t>
      </w:r>
      <w:bookmarkEnd w:id="52"/>
    </w:p>
    <w:p w14:paraId="28B972D9" w14:textId="77777777" w:rsidR="00247C36" w:rsidRDefault="007B2224">
      <w:pPr>
        <w:pStyle w:val="DocumentText"/>
        <w:rPr>
          <w:szCs w:val="24"/>
        </w:rPr>
      </w:pPr>
      <w:r>
        <w:t>T</w:t>
      </w:r>
      <w:r>
        <w:rPr>
          <w:szCs w:val="24"/>
        </w:rPr>
        <w:t>his part of the project describes, user stories which is a tool used in Agile software development to capture a description of a software feature from an end-user perspective. It describes the type of user</w:t>
      </w:r>
      <w:r>
        <w:rPr>
          <w:szCs w:val="24"/>
        </w:rPr>
        <w:t>, what they want and why. A user story helps to create a simplified description of a requirement. Here is the list of all user stories included in the software development,</w:t>
      </w:r>
    </w:p>
    <w:p w14:paraId="6D77BD48" w14:textId="77777777" w:rsidR="00247C36" w:rsidRDefault="00247C36">
      <w:pPr>
        <w:pStyle w:val="TableCaption"/>
        <w:rPr>
          <w:rFonts w:asciiTheme="minorHAnsi" w:hAnsiTheme="minorHAnsi" w:cstheme="minorHAnsi"/>
        </w:rPr>
      </w:pPr>
    </w:p>
    <w:p w14:paraId="25A553D1" w14:textId="77777777" w:rsidR="00247C36" w:rsidRDefault="007B2224">
      <w:pPr>
        <w:pStyle w:val="TableCaption"/>
        <w:rPr>
          <w:rFonts w:asciiTheme="minorHAnsi" w:hAnsiTheme="minorHAnsi" w:cstheme="minorHAnsi"/>
        </w:rPr>
      </w:pPr>
      <w:bookmarkStart w:id="53" w:name="_Toc73284628"/>
      <w:r>
        <w:rPr>
          <w:rFonts w:asciiTheme="minorHAnsi" w:hAnsiTheme="minorHAnsi" w:cstheme="minorHAnsi"/>
        </w:rPr>
        <w:t>Table 2.2</w:t>
      </w:r>
      <w:r>
        <w:rPr>
          <w:rFonts w:asciiTheme="minorHAnsi" w:hAnsiTheme="minorHAnsi" w:cstheme="minorHAnsi"/>
        </w:rPr>
        <w:t xml:space="preserve"> </w:t>
      </w:r>
      <w:r>
        <w:rPr>
          <w:rFonts w:asciiTheme="minorHAnsi" w:hAnsiTheme="minorHAnsi" w:cstheme="minorHAnsi"/>
        </w:rPr>
        <w:t xml:space="preserve">List </w:t>
      </w:r>
      <w:proofErr w:type="gramStart"/>
      <w:r>
        <w:rPr>
          <w:rFonts w:asciiTheme="minorHAnsi" w:hAnsiTheme="minorHAnsi" w:cstheme="minorHAnsi"/>
        </w:rPr>
        <w:t>Of</w:t>
      </w:r>
      <w:proofErr w:type="gramEnd"/>
      <w:r>
        <w:rPr>
          <w:rFonts w:asciiTheme="minorHAnsi" w:hAnsiTheme="minorHAnsi" w:cstheme="minorHAnsi"/>
        </w:rPr>
        <w:t xml:space="preserve"> Must Have User Stories</w:t>
      </w:r>
      <w:bookmarkEnd w:id="53"/>
    </w:p>
    <w:p w14:paraId="528D38B0" w14:textId="77777777" w:rsidR="00247C36" w:rsidRDefault="00247C36">
      <w:pPr>
        <w:pStyle w:val="TableCaption"/>
        <w:rPr>
          <w:rFonts w:asciiTheme="minorHAnsi" w:hAnsiTheme="minorHAnsi" w:cstheme="minorHAnsi"/>
        </w:rPr>
      </w:pPr>
    </w:p>
    <w:tbl>
      <w:tblPr>
        <w:tblW w:w="8921" w:type="dxa"/>
        <w:jc w:val="center"/>
        <w:tblLook w:val="04A0" w:firstRow="1" w:lastRow="0" w:firstColumn="1" w:lastColumn="0" w:noHBand="0" w:noVBand="1"/>
      </w:tblPr>
      <w:tblGrid>
        <w:gridCol w:w="1144"/>
        <w:gridCol w:w="7777"/>
      </w:tblGrid>
      <w:tr w:rsidR="00247C36" w14:paraId="4767F2DE" w14:textId="77777777">
        <w:trPr>
          <w:jc w:val="center"/>
        </w:trPr>
        <w:tc>
          <w:tcPr>
            <w:tcW w:w="114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C4A7E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77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694AD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Stories</w:t>
            </w:r>
          </w:p>
        </w:tc>
      </w:tr>
      <w:tr w:rsidR="00247C36" w14:paraId="6E7E27C8" w14:textId="77777777">
        <w:trPr>
          <w:trHeight w:val="427"/>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CF84D"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E910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user, I </w:t>
            </w:r>
            <w:r>
              <w:rPr>
                <w:rFonts w:asciiTheme="minorHAnsi" w:eastAsia="Times New Roman" w:hAnsiTheme="minorHAnsi" w:cstheme="minorHAnsi"/>
                <w:color w:val="000000"/>
                <w:szCs w:val="24"/>
                <w:lang w:val="en-IN" w:eastAsia="en-IN"/>
              </w:rPr>
              <w:t>want to, select a role so that I can login</w:t>
            </w:r>
          </w:p>
        </w:tc>
      </w:tr>
      <w:tr w:rsidR="00247C36" w14:paraId="73848928" w14:textId="77777777">
        <w:trPr>
          <w:trHeight w:val="427"/>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921FB"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9A3F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new unregistered vendor (shopkeeper), I want to, register so that I can login </w:t>
            </w:r>
          </w:p>
        </w:tc>
      </w:tr>
      <w:tr w:rsidR="00247C36" w14:paraId="2006EDB3"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EAD7B"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1B8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a login form so that I can enter my credentials to access the Dashboard</w:t>
            </w:r>
          </w:p>
        </w:tc>
      </w:tr>
      <w:tr w:rsidR="00247C36" w14:paraId="1C32CB6F"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9B5D6"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199F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w:t>
            </w:r>
            <w:r>
              <w:rPr>
                <w:rFonts w:asciiTheme="minorHAnsi" w:eastAsia="Times New Roman" w:hAnsiTheme="minorHAnsi" w:cstheme="minorHAnsi"/>
                <w:color w:val="000000"/>
                <w:szCs w:val="24"/>
                <w:lang w:val="en-IN" w:eastAsia="en-IN"/>
              </w:rPr>
              <w:t xml:space="preserve">a vendor (shopkeeper), I want to, </w:t>
            </w:r>
            <w:proofErr w:type="gramStart"/>
            <w:r>
              <w:rPr>
                <w:rFonts w:asciiTheme="minorHAnsi" w:eastAsia="Times New Roman" w:hAnsiTheme="minorHAnsi" w:cstheme="minorHAnsi"/>
                <w:color w:val="000000"/>
                <w:szCs w:val="24"/>
                <w:lang w:val="en-IN" w:eastAsia="en-IN"/>
              </w:rPr>
              <w:t>see</w:t>
            </w:r>
            <w:proofErr w:type="gramEnd"/>
          </w:p>
          <w:p w14:paraId="771DC1DF"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the list of all the consumers</w:t>
            </w:r>
          </w:p>
          <w:p w14:paraId="4BA37A21"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search bar to search a </w:t>
            </w:r>
            <w:proofErr w:type="gramStart"/>
            <w:r>
              <w:rPr>
                <w:rFonts w:asciiTheme="minorHAnsi" w:eastAsia="Times New Roman" w:hAnsiTheme="minorHAnsi" w:cstheme="minorHAnsi"/>
                <w:color w:val="000000"/>
                <w:szCs w:val="24"/>
                <w:lang w:val="en-IN" w:eastAsia="en-IN"/>
              </w:rPr>
              <w:t>consumer</w:t>
            </w:r>
            <w:proofErr w:type="gramEnd"/>
          </w:p>
          <w:p w14:paraId="5991100A"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floating button to add a new </w:t>
            </w:r>
            <w:proofErr w:type="gramStart"/>
            <w:r>
              <w:rPr>
                <w:rFonts w:asciiTheme="minorHAnsi" w:eastAsia="Times New Roman" w:hAnsiTheme="minorHAnsi" w:cstheme="minorHAnsi"/>
                <w:color w:val="000000"/>
                <w:szCs w:val="24"/>
                <w:lang w:val="en-IN" w:eastAsia="en-IN"/>
              </w:rPr>
              <w:t>consumer</w:t>
            </w:r>
            <w:proofErr w:type="gramEnd"/>
            <w:r>
              <w:rPr>
                <w:rFonts w:asciiTheme="minorHAnsi" w:eastAsia="Times New Roman" w:hAnsiTheme="minorHAnsi" w:cstheme="minorHAnsi"/>
                <w:color w:val="000000"/>
                <w:szCs w:val="24"/>
                <w:lang w:val="en-IN" w:eastAsia="en-IN"/>
              </w:rPr>
              <w:t xml:space="preserve">  </w:t>
            </w:r>
          </w:p>
          <w:p w14:paraId="2D21377C"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6E5A607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on the Dashboard screen</w:t>
            </w:r>
          </w:p>
        </w:tc>
      </w:tr>
      <w:tr w:rsidR="00247C36" w14:paraId="4B751587"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328E1"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42B7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vendor (shopkeeper), I want to, search for a particular </w:t>
            </w:r>
            <w:r>
              <w:rPr>
                <w:rFonts w:asciiTheme="minorHAnsi" w:eastAsia="Times New Roman" w:hAnsiTheme="minorHAnsi" w:cstheme="minorHAnsi"/>
                <w:color w:val="000000"/>
                <w:szCs w:val="24"/>
                <w:lang w:val="en-IN" w:eastAsia="en-IN"/>
              </w:rPr>
              <w:t>consumer using name or RMN</w:t>
            </w:r>
          </w:p>
        </w:tc>
      </w:tr>
      <w:tr w:rsidR="00247C36" w14:paraId="1717379C"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7C205"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B1BD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a form to add a new consumer </w:t>
            </w:r>
          </w:p>
        </w:tc>
      </w:tr>
      <w:tr w:rsidR="00247C36" w14:paraId="1323A627"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19DC"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603F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different options to navigate after selecting a consumer on the screen</w:t>
            </w:r>
          </w:p>
        </w:tc>
      </w:tr>
      <w:tr w:rsidR="00247C36" w14:paraId="79C29301"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9E435"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4AE6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vendor (shopkeeper), I want to, </w:t>
            </w:r>
            <w:proofErr w:type="gramStart"/>
            <w:r>
              <w:rPr>
                <w:rFonts w:asciiTheme="minorHAnsi" w:eastAsia="Times New Roman" w:hAnsiTheme="minorHAnsi" w:cstheme="minorHAnsi"/>
                <w:color w:val="000000"/>
                <w:szCs w:val="24"/>
                <w:lang w:val="en-IN" w:eastAsia="en-IN"/>
              </w:rPr>
              <w:t>see</w:t>
            </w:r>
            <w:proofErr w:type="gramEnd"/>
            <w:r>
              <w:rPr>
                <w:rFonts w:asciiTheme="minorHAnsi" w:eastAsia="Times New Roman" w:hAnsiTheme="minorHAnsi" w:cstheme="minorHAnsi"/>
                <w:color w:val="000000"/>
                <w:szCs w:val="24"/>
                <w:lang w:val="en-IN" w:eastAsia="en-IN"/>
              </w:rPr>
              <w:t xml:space="preserve"> and edit the account details with the total amount to be paid of a particular consumer on the screen </w:t>
            </w:r>
          </w:p>
        </w:tc>
      </w:tr>
      <w:tr w:rsidR="00247C36" w14:paraId="4EEB5870"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E906A"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7008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delete a selected consumer’s account</w:t>
            </w:r>
          </w:p>
        </w:tc>
      </w:tr>
      <w:tr w:rsidR="00247C36" w14:paraId="38A8460F"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C9907"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7814D"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As a vendor (shopkeeper), I want to, view all products available with </w:t>
            </w:r>
            <w:r>
              <w:rPr>
                <w:rFonts w:asciiTheme="minorHAnsi" w:eastAsia="Times New Roman" w:hAnsiTheme="minorHAnsi" w:cstheme="minorHAnsi"/>
                <w:color w:val="000000"/>
                <w:szCs w:val="24"/>
                <w:lang w:val="en-IN" w:eastAsia="en-IN"/>
              </w:rPr>
              <w:t>their base price</w:t>
            </w:r>
          </w:p>
        </w:tc>
      </w:tr>
      <w:tr w:rsidR="00247C36" w14:paraId="7666EDDA"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4742F"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9F489"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As a vendor (shopkeeper), I want to, add a new product to the product list with its base price</w:t>
            </w:r>
          </w:p>
        </w:tc>
      </w:tr>
      <w:tr w:rsidR="00247C36" w14:paraId="7CA9C73D"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FCC57"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F011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add purchased products for a selected consumer</w:t>
            </w:r>
          </w:p>
        </w:tc>
      </w:tr>
      <w:tr w:rsidR="00247C36" w14:paraId="486F1AC2"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D60FB"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E2D5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the total amo</w:t>
            </w:r>
            <w:r>
              <w:rPr>
                <w:rFonts w:asciiTheme="minorHAnsi" w:eastAsia="Times New Roman" w:hAnsiTheme="minorHAnsi" w:cstheme="minorHAnsi"/>
                <w:color w:val="000000"/>
                <w:szCs w:val="24"/>
                <w:lang w:val="en-IN" w:eastAsia="en-IN"/>
              </w:rPr>
              <w:t>unt changing dynamically</w:t>
            </w:r>
          </w:p>
        </w:tc>
      </w:tr>
      <w:tr w:rsidR="00247C36" w14:paraId="1F85D738"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25386"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B2DB8"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As a vendor (shopkeeper), I want to, see all transaction history on the screen</w:t>
            </w:r>
          </w:p>
        </w:tc>
      </w:tr>
      <w:tr w:rsidR="00247C36" w14:paraId="0B7F895C"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3E0E"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FA09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only the purchase transactions with total amount to be paid in a bill format on the screen</w:t>
            </w:r>
          </w:p>
        </w:tc>
      </w:tr>
      <w:tr w:rsidR="00247C36" w14:paraId="61CA6D62"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5481E"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C7B7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w:t>
            </w:r>
            <w:r>
              <w:rPr>
                <w:rFonts w:asciiTheme="minorHAnsi" w:eastAsia="Times New Roman" w:hAnsiTheme="minorHAnsi" w:cstheme="minorHAnsi"/>
                <w:color w:val="000000"/>
                <w:szCs w:val="24"/>
                <w:lang w:val="en-IN" w:eastAsia="en-IN"/>
              </w:rPr>
              <w:t>vendor (shopkeeper), I want to, see only the payment transactions with total amount paid in a bill format on the screen</w:t>
            </w:r>
          </w:p>
        </w:tc>
      </w:tr>
      <w:tr w:rsidR="00247C36" w14:paraId="17DA902C"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335EC"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8791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make payment for a selected consumer </w:t>
            </w:r>
          </w:p>
        </w:tc>
      </w:tr>
      <w:tr w:rsidR="00247C36" w14:paraId="78C7C74A"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9A487"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99FE4"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hAnsiTheme="minorHAnsi" w:cstheme="minorHAnsi"/>
                <w:color w:val="000000"/>
                <w:szCs w:val="24"/>
              </w:rPr>
              <w:t>As a vendor (shopkeeper), I want to, go back to the Dashb</w:t>
            </w:r>
            <w:r>
              <w:rPr>
                <w:rFonts w:asciiTheme="minorHAnsi" w:hAnsiTheme="minorHAnsi" w:cstheme="minorHAnsi"/>
                <w:color w:val="000000"/>
                <w:szCs w:val="24"/>
              </w:rPr>
              <w:t>oard of the application</w:t>
            </w:r>
          </w:p>
        </w:tc>
      </w:tr>
      <w:tr w:rsidR="00247C36" w14:paraId="4B8808CC"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55D71"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E7FC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logout of the application</w:t>
            </w:r>
          </w:p>
        </w:tc>
      </w:tr>
      <w:tr w:rsidR="00247C36" w14:paraId="68A08E8A"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5359"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863F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new unregistered consumer, I want to, register so that I can login</w:t>
            </w:r>
          </w:p>
        </w:tc>
      </w:tr>
      <w:tr w:rsidR="00247C36" w14:paraId="459609CB"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935B9"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E22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consumer, I want to, see a login form so that I can enter my credentials to </w:t>
            </w:r>
            <w:r>
              <w:rPr>
                <w:rFonts w:asciiTheme="minorHAnsi" w:eastAsia="Times New Roman" w:hAnsiTheme="minorHAnsi" w:cstheme="minorHAnsi"/>
                <w:color w:val="000000"/>
                <w:szCs w:val="24"/>
                <w:lang w:val="en-IN" w:eastAsia="en-IN"/>
              </w:rPr>
              <w:t>access the Dashboard</w:t>
            </w:r>
          </w:p>
        </w:tc>
      </w:tr>
      <w:tr w:rsidR="00247C36" w14:paraId="6C8CAEE2"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2899D"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60FD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consumer, I want to, </w:t>
            </w:r>
            <w:proofErr w:type="gramStart"/>
            <w:r>
              <w:rPr>
                <w:rFonts w:asciiTheme="minorHAnsi" w:eastAsia="Times New Roman" w:hAnsiTheme="minorHAnsi" w:cstheme="minorHAnsi"/>
                <w:color w:val="000000"/>
                <w:szCs w:val="24"/>
                <w:lang w:val="en-IN" w:eastAsia="en-IN"/>
              </w:rPr>
              <w:t>see</w:t>
            </w:r>
            <w:proofErr w:type="gramEnd"/>
            <w:r>
              <w:rPr>
                <w:rFonts w:asciiTheme="minorHAnsi" w:eastAsia="Times New Roman" w:hAnsiTheme="minorHAnsi" w:cstheme="minorHAnsi"/>
                <w:color w:val="000000"/>
                <w:szCs w:val="24"/>
                <w:lang w:val="en-IN" w:eastAsia="en-IN"/>
              </w:rPr>
              <w:t> </w:t>
            </w:r>
          </w:p>
          <w:p w14:paraId="5A7ABA11"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the list of all my vendors </w:t>
            </w:r>
          </w:p>
          <w:p w14:paraId="31410DE5"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search bar to search a vendor (shopkeeper)</w:t>
            </w:r>
          </w:p>
          <w:p w14:paraId="27BEDD5D"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603F041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on the Dashboard screen</w:t>
            </w:r>
          </w:p>
        </w:tc>
      </w:tr>
      <w:tr w:rsidR="00247C36" w14:paraId="32708DAF"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E0DB5"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0D17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search for a particular vendor (shopkeeper) using shop name or RM</w:t>
            </w:r>
            <w:r>
              <w:rPr>
                <w:rFonts w:asciiTheme="minorHAnsi" w:eastAsia="Times New Roman" w:hAnsiTheme="minorHAnsi" w:cstheme="minorHAnsi"/>
                <w:color w:val="000000"/>
                <w:szCs w:val="24"/>
                <w:lang w:val="en-IN" w:eastAsia="en-IN"/>
              </w:rPr>
              <w:t>N</w:t>
            </w:r>
          </w:p>
        </w:tc>
      </w:tr>
      <w:tr w:rsidR="00247C36" w14:paraId="4DE83105"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490B"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6F60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different options to navigate after selecting a vendor (shopkeeper) on the screen</w:t>
            </w:r>
          </w:p>
        </w:tc>
      </w:tr>
      <w:tr w:rsidR="00247C36" w14:paraId="356AC859"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D708B"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37BA2"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As a consumer, I want to, see all transaction history on the screen</w:t>
            </w:r>
          </w:p>
        </w:tc>
      </w:tr>
      <w:tr w:rsidR="00247C36" w14:paraId="0B31DE31"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4D7A5"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1C28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consumer, I want to, see only the purchase </w:t>
            </w:r>
            <w:r>
              <w:rPr>
                <w:rFonts w:asciiTheme="minorHAnsi" w:eastAsia="Times New Roman" w:hAnsiTheme="minorHAnsi" w:cstheme="minorHAnsi"/>
                <w:color w:val="000000"/>
                <w:szCs w:val="24"/>
                <w:lang w:val="en-IN" w:eastAsia="en-IN"/>
              </w:rPr>
              <w:t>transactions with total amount to be paid in a bill format on the screen</w:t>
            </w:r>
          </w:p>
        </w:tc>
      </w:tr>
      <w:tr w:rsidR="00247C36" w14:paraId="01049166"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5A30B"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C9B0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only the payment transactions with total amount paid in a bill format on the screen</w:t>
            </w:r>
          </w:p>
        </w:tc>
      </w:tr>
      <w:tr w:rsidR="00247C36" w14:paraId="0ECD9B04"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AA377" w14:textId="77777777" w:rsidR="00247C36" w:rsidRDefault="00247C36">
            <w:pPr>
              <w:pStyle w:val="ListParagraph"/>
              <w:numPr>
                <w:ilvl w:val="0"/>
                <w:numId w:val="2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DC28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all my account details for selected</w:t>
            </w:r>
            <w:r>
              <w:rPr>
                <w:rFonts w:asciiTheme="minorHAnsi" w:eastAsia="Times New Roman" w:hAnsiTheme="minorHAnsi" w:cstheme="minorHAnsi"/>
                <w:color w:val="000000"/>
                <w:szCs w:val="24"/>
                <w:lang w:val="en-IN" w:eastAsia="en-IN"/>
              </w:rPr>
              <w:t xml:space="preserve"> vendor (shopkeeper) on the screen</w:t>
            </w:r>
          </w:p>
        </w:tc>
      </w:tr>
      <w:tr w:rsidR="00247C36" w14:paraId="5D74E88F"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0A706"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437FD"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hAnsiTheme="minorHAnsi" w:cstheme="minorHAnsi"/>
                <w:color w:val="000000"/>
                <w:szCs w:val="24"/>
              </w:rPr>
              <w:t>As a </w:t>
            </w:r>
            <w:r>
              <w:rPr>
                <w:rFonts w:asciiTheme="minorHAnsi" w:eastAsia="Times New Roman" w:hAnsiTheme="minorHAnsi" w:cstheme="minorHAnsi"/>
                <w:color w:val="000000"/>
                <w:szCs w:val="24"/>
                <w:lang w:val="en-IN" w:eastAsia="en-IN"/>
              </w:rPr>
              <w:t>consumer</w:t>
            </w:r>
            <w:r>
              <w:rPr>
                <w:rFonts w:asciiTheme="minorHAnsi" w:hAnsiTheme="minorHAnsi" w:cstheme="minorHAnsi"/>
                <w:color w:val="000000"/>
                <w:szCs w:val="24"/>
              </w:rPr>
              <w:t>, I want to, go back to the Dashboard of the application</w:t>
            </w:r>
          </w:p>
        </w:tc>
      </w:tr>
      <w:tr w:rsidR="00247C36" w14:paraId="0BB3E38D" w14:textId="77777777">
        <w:trPr>
          <w:jc w:val="center"/>
        </w:trPr>
        <w:tc>
          <w:tcPr>
            <w:tcW w:w="1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AA0DF" w14:textId="77777777" w:rsidR="00247C36" w:rsidRDefault="00247C36">
            <w:pPr>
              <w:pStyle w:val="ListParagraph"/>
              <w:numPr>
                <w:ilvl w:val="0"/>
                <w:numId w:val="22"/>
              </w:numPr>
              <w:spacing w:line="240" w:lineRule="auto"/>
              <w:textAlignment w:val="baseline"/>
              <w:rPr>
                <w:rFonts w:asciiTheme="minorHAnsi" w:eastAsia="Times New Roman" w:hAnsiTheme="minorHAnsi" w:cstheme="minorHAnsi"/>
                <w:color w:val="000000"/>
                <w:szCs w:val="24"/>
                <w:lang w:val="en-IN" w:eastAsia="en-IN"/>
              </w:rPr>
            </w:pPr>
          </w:p>
        </w:tc>
        <w:tc>
          <w:tcPr>
            <w:tcW w:w="7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A6C9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logout of the application</w:t>
            </w:r>
          </w:p>
        </w:tc>
      </w:tr>
    </w:tbl>
    <w:p w14:paraId="0F2D48C8" w14:textId="77777777" w:rsidR="00247C36" w:rsidRDefault="00247C36">
      <w:pPr>
        <w:pStyle w:val="DocumentText"/>
      </w:pPr>
    </w:p>
    <w:p w14:paraId="574DC8BE" w14:textId="77777777" w:rsidR="00247C36" w:rsidRDefault="007B2224">
      <w:pPr>
        <w:spacing w:after="160" w:line="259" w:lineRule="auto"/>
        <w:rPr>
          <w:rFonts w:asciiTheme="majorHAnsi" w:hAnsiTheme="majorHAnsi"/>
          <w:b/>
          <w:color w:val="404040" w:themeColor="text1" w:themeTint="BF"/>
          <w:sz w:val="28"/>
          <w:szCs w:val="18"/>
        </w:rPr>
      </w:pPr>
      <w:r>
        <w:br w:type="page"/>
      </w:r>
    </w:p>
    <w:p w14:paraId="5E1B01AE" w14:textId="77777777" w:rsidR="00247C36" w:rsidRDefault="007B2224">
      <w:pPr>
        <w:pStyle w:val="HeadingsL2"/>
      </w:pPr>
      <w:bookmarkStart w:id="54" w:name="_Toc73284574"/>
      <w:r>
        <w:lastRenderedPageBreak/>
        <w:t>Detailed User stories description</w:t>
      </w:r>
      <w:bookmarkEnd w:id="54"/>
    </w:p>
    <w:p w14:paraId="4D1C5630" w14:textId="77777777" w:rsidR="00247C36" w:rsidRDefault="007B2224">
      <w:pPr>
        <w:pStyle w:val="DocumentText"/>
        <w:rPr>
          <w:szCs w:val="24"/>
        </w:rPr>
      </w:pPr>
      <w:r>
        <w:t>T</w:t>
      </w:r>
      <w:r>
        <w:rPr>
          <w:szCs w:val="24"/>
        </w:rPr>
        <w:t xml:space="preserve">his part of the project describes, detailed description of each user story mentioned above with the tasks listed to complete its development along with the estimated as well as actual time required to achieve it. </w:t>
      </w:r>
    </w:p>
    <w:p w14:paraId="53235171" w14:textId="77777777" w:rsidR="00247C36" w:rsidRDefault="007B2224">
      <w:pPr>
        <w:pStyle w:val="DocumentText"/>
        <w:rPr>
          <w:szCs w:val="24"/>
        </w:rPr>
      </w:pPr>
      <w:r>
        <w:rPr>
          <w:szCs w:val="24"/>
        </w:rPr>
        <w:t>Here 1 unit = 30 mins on which estimated a</w:t>
      </w:r>
      <w:r>
        <w:rPr>
          <w:szCs w:val="24"/>
        </w:rPr>
        <w:t>nd actual time is calculated</w:t>
      </w:r>
    </w:p>
    <w:p w14:paraId="0CF84C5F" w14:textId="77777777" w:rsidR="00247C36" w:rsidRDefault="00247C36">
      <w:pPr>
        <w:pStyle w:val="DocumentText"/>
        <w:rPr>
          <w:szCs w:val="24"/>
        </w:rPr>
      </w:pPr>
    </w:p>
    <w:p w14:paraId="2C9696B4" w14:textId="77777777" w:rsidR="00247C36" w:rsidRDefault="007B2224">
      <w:pPr>
        <w:pStyle w:val="TableCaption"/>
        <w:rPr>
          <w:lang w:eastAsia="en-IN"/>
        </w:rPr>
      </w:pPr>
      <w:bookmarkStart w:id="55" w:name="_Toc73284629"/>
      <w:r>
        <w:t>Table 3.</w:t>
      </w:r>
      <w:r>
        <w:t xml:space="preserve">1 </w:t>
      </w:r>
      <w:r>
        <w:t>User Story Description &amp; Tasks - Launching Page</w:t>
      </w:r>
      <w:bookmarkEnd w:id="55"/>
      <w:r>
        <w:t xml:space="preserve"> </w:t>
      </w:r>
    </w:p>
    <w:p w14:paraId="28204817"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1563"/>
        <w:gridCol w:w="7368"/>
      </w:tblGrid>
      <w:tr w:rsidR="00247C36" w14:paraId="0387B11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7A65E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36C8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6C0AA45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A199B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303E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user, I want to, select role so that I can login</w:t>
            </w:r>
          </w:p>
        </w:tc>
      </w:tr>
      <w:tr w:rsidR="00247C36" w14:paraId="727B80E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507AF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22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user and want to select a login </w:t>
            </w:r>
            <w:proofErr w:type="gramStart"/>
            <w:r>
              <w:rPr>
                <w:rFonts w:asciiTheme="minorHAnsi" w:eastAsia="Times New Roman" w:hAnsiTheme="minorHAnsi" w:cstheme="minorHAnsi"/>
                <w:color w:val="000000"/>
                <w:szCs w:val="24"/>
                <w:lang w:val="en-IN" w:eastAsia="en-IN"/>
              </w:rPr>
              <w:t>category</w:t>
            </w:r>
            <w:proofErr w:type="gramEnd"/>
          </w:p>
          <w:p w14:paraId="6742349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I open the </w:t>
            </w:r>
            <w:r>
              <w:rPr>
                <w:rFonts w:asciiTheme="minorHAnsi" w:eastAsia="Times New Roman" w:hAnsiTheme="minorHAnsi" w:cstheme="minorHAnsi"/>
                <w:color w:val="000000"/>
                <w:szCs w:val="24"/>
                <w:lang w:val="en-IN" w:eastAsia="en-IN"/>
              </w:rPr>
              <w:t>Udhaari Book application </w:t>
            </w:r>
          </w:p>
          <w:p w14:paraId="71E8290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I want to see two categories named vendor (shopkeeper) and consumer to login as per my role</w:t>
            </w:r>
          </w:p>
        </w:tc>
      </w:tr>
    </w:tbl>
    <w:p w14:paraId="070E2712" w14:textId="77777777" w:rsidR="00247C36" w:rsidRDefault="00247C36">
      <w:pPr>
        <w:spacing w:line="240" w:lineRule="auto"/>
        <w:rPr>
          <w:rFonts w:asciiTheme="minorHAnsi" w:eastAsia="Times New Roman" w:hAnsiTheme="minorHAnsi" w:cstheme="minorHAnsi"/>
          <w:szCs w:val="24"/>
          <w:lang w:val="en-IN" w:eastAsia="en-IN"/>
        </w:rPr>
      </w:pPr>
    </w:p>
    <w:p w14:paraId="44FD93B6"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993"/>
        <w:gridCol w:w="4380"/>
        <w:gridCol w:w="1806"/>
        <w:gridCol w:w="1752"/>
      </w:tblGrid>
      <w:tr w:rsidR="00247C36" w14:paraId="35B38E6A"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18937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DE411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7377F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CE983F"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1B49589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B5711" w14:textId="77777777" w:rsidR="00247C36" w:rsidRDefault="00247C36">
            <w:pPr>
              <w:pStyle w:val="ListParagraph"/>
              <w:numPr>
                <w:ilvl w:val="0"/>
                <w:numId w:val="25"/>
              </w:numPr>
              <w:rPr>
                <w:rFonts w:asciiTheme="minorHAnsi" w:eastAsia="Times New Roman" w:hAnsiTheme="minorHAnsi" w:cstheme="minorHAnsi"/>
                <w:szCs w:val="24"/>
                <w:lang w:val="en-IN" w:eastAsia="en-IN"/>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809D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 Launching component with application name and dynamic </w:t>
            </w:r>
            <w:r>
              <w:rPr>
                <w:rFonts w:asciiTheme="minorHAnsi" w:eastAsia="Times New Roman" w:hAnsiTheme="minorHAnsi" w:cstheme="minorHAnsi"/>
                <w:color w:val="000000"/>
                <w:szCs w:val="24"/>
                <w:lang w:val="en-IN" w:eastAsia="en-IN"/>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EF8D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E1C1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4014B43C"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90481" w14:textId="77777777" w:rsidR="00247C36" w:rsidRDefault="00247C36">
            <w:pPr>
              <w:pStyle w:val="ListParagraph"/>
              <w:numPr>
                <w:ilvl w:val="0"/>
                <w:numId w:val="25"/>
              </w:numPr>
              <w:rPr>
                <w:rFonts w:asciiTheme="minorHAnsi" w:eastAsia="Times New Roman" w:hAnsiTheme="minorHAnsi" w:cstheme="minorHAnsi"/>
                <w:szCs w:val="24"/>
                <w:lang w:val="en-IN" w:eastAsia="en-IN"/>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EACA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Routing using Navigation to vendor (shopkeeper) Login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2F3D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233A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0FF14A72"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33377" w14:textId="77777777" w:rsidR="00247C36" w:rsidRDefault="00247C36">
            <w:pPr>
              <w:pStyle w:val="ListParagraph"/>
              <w:numPr>
                <w:ilvl w:val="0"/>
                <w:numId w:val="25"/>
              </w:numPr>
              <w:rPr>
                <w:rFonts w:asciiTheme="minorHAnsi" w:eastAsia="Times New Roman" w:hAnsiTheme="minorHAnsi" w:cstheme="minorHAnsi"/>
                <w:szCs w:val="24"/>
                <w:lang w:val="en-IN" w:eastAsia="en-IN"/>
              </w:rPr>
            </w:pP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A5BF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Routing using Navigation to consumer Login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7A0D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2778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7EE5D85E"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C1B24F"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E251B2" w14:textId="77777777" w:rsidR="00247C36" w:rsidRDefault="00247C36">
            <w:pPr>
              <w:rPr>
                <w:rFonts w:asciiTheme="minorHAnsi" w:eastAsia="Times New Roman" w:hAnsiTheme="minorHAnsi" w:cstheme="minorHAnsi"/>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5011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14</w:t>
            </w:r>
          </w:p>
        </w:tc>
        <w:tc>
          <w:tcPr>
            <w:tcW w:w="17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E6B62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10</w:t>
            </w:r>
          </w:p>
        </w:tc>
      </w:tr>
    </w:tbl>
    <w:p w14:paraId="52AA79D2" w14:textId="77777777" w:rsidR="00247C36" w:rsidRDefault="00247C36">
      <w:pPr>
        <w:spacing w:line="240" w:lineRule="auto"/>
        <w:rPr>
          <w:rFonts w:asciiTheme="minorHAnsi" w:eastAsia="Times New Roman" w:hAnsiTheme="minorHAnsi" w:cstheme="minorHAnsi"/>
          <w:szCs w:val="24"/>
          <w:lang w:val="en-IN" w:eastAsia="en-IN"/>
        </w:rPr>
      </w:pPr>
    </w:p>
    <w:p w14:paraId="711047E0" w14:textId="77777777" w:rsidR="00247C36" w:rsidRDefault="007B2224">
      <w:pPr>
        <w:spacing w:after="160" w:line="259"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p>
    <w:p w14:paraId="18A24D5F" w14:textId="77777777" w:rsidR="00247C36" w:rsidRDefault="007B2224">
      <w:pPr>
        <w:pStyle w:val="TableCaption"/>
      </w:pPr>
      <w:bookmarkStart w:id="56" w:name="_Toc73284630"/>
      <w:r>
        <w:lastRenderedPageBreak/>
        <w:t>Table 3.2</w:t>
      </w:r>
      <w:r>
        <w:t xml:space="preserve"> </w:t>
      </w:r>
      <w:r>
        <w:t>Vendor Registration</w:t>
      </w:r>
      <w:bookmarkEnd w:id="56"/>
    </w:p>
    <w:p w14:paraId="257EE5B1" w14:textId="77777777" w:rsidR="00247C36" w:rsidRDefault="00247C36">
      <w:pPr>
        <w:pStyle w:val="TableCaption"/>
        <w:rPr>
          <w:rFonts w:asciiTheme="minorHAnsi" w:eastAsia="Times New Roman" w:hAnsiTheme="minorHAnsi" w:cstheme="minorHAnsi"/>
          <w:szCs w:val="24"/>
          <w:lang w:eastAsia="en-IN"/>
        </w:rPr>
      </w:pPr>
    </w:p>
    <w:tbl>
      <w:tblPr>
        <w:tblW w:w="8931" w:type="dxa"/>
        <w:tblInd w:w="-152" w:type="dxa"/>
        <w:tblLook w:val="04A0" w:firstRow="1" w:lastRow="0" w:firstColumn="1" w:lastColumn="0" w:noHBand="0" w:noVBand="1"/>
      </w:tblPr>
      <w:tblGrid>
        <w:gridCol w:w="1563"/>
        <w:gridCol w:w="7368"/>
      </w:tblGrid>
      <w:tr w:rsidR="00247C36" w14:paraId="0B16A7A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3E894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5115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7265524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F294C0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5F35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new unregistered vendor (shopkeeper), I want to, </w:t>
            </w:r>
            <w:r>
              <w:rPr>
                <w:rFonts w:asciiTheme="minorHAnsi" w:eastAsia="Times New Roman" w:hAnsiTheme="minorHAnsi" w:cstheme="minorHAnsi"/>
                <w:color w:val="000000"/>
                <w:szCs w:val="24"/>
                <w:lang w:val="en-IN" w:eastAsia="en-IN"/>
              </w:rPr>
              <w:t>register so that I can login </w:t>
            </w:r>
          </w:p>
        </w:tc>
      </w:tr>
      <w:tr w:rsidR="00247C36" w14:paraId="6E5E6E1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13645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DF82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a non-registered vendor (shopkeeper) and I’m on the ‘Registration’ page</w:t>
            </w:r>
          </w:p>
          <w:p w14:paraId="3826157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fill the </w:t>
            </w:r>
          </w:p>
          <w:p w14:paraId="28121E2B" w14:textId="77777777" w:rsidR="00247C36" w:rsidRDefault="007B2224">
            <w:pPr>
              <w:numPr>
                <w:ilvl w:val="0"/>
                <w:numId w:val="2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Contact Number</w:t>
            </w:r>
          </w:p>
          <w:p w14:paraId="5A1C2A57" w14:textId="77777777" w:rsidR="00247C36" w:rsidRDefault="007B2224">
            <w:pPr>
              <w:numPr>
                <w:ilvl w:val="0"/>
                <w:numId w:val="2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Name</w:t>
            </w:r>
          </w:p>
          <w:p w14:paraId="059139D4" w14:textId="77777777" w:rsidR="00247C36" w:rsidRDefault="007B2224">
            <w:pPr>
              <w:numPr>
                <w:ilvl w:val="0"/>
                <w:numId w:val="2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Shop Name</w:t>
            </w:r>
          </w:p>
          <w:p w14:paraId="2F6434E9" w14:textId="77777777" w:rsidR="00247C36" w:rsidRDefault="007B2224">
            <w:pPr>
              <w:numPr>
                <w:ilvl w:val="0"/>
                <w:numId w:val="2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Shop Address</w:t>
            </w:r>
          </w:p>
          <w:p w14:paraId="324E9FA5" w14:textId="77777777" w:rsidR="00247C36" w:rsidRDefault="007B2224">
            <w:pPr>
              <w:numPr>
                <w:ilvl w:val="0"/>
                <w:numId w:val="26"/>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0D4F3DF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fields with my credentials and I click the register </w:t>
            </w:r>
            <w:proofErr w:type="gramStart"/>
            <w:r>
              <w:rPr>
                <w:rFonts w:asciiTheme="minorHAnsi" w:eastAsia="Times New Roman" w:hAnsiTheme="minorHAnsi" w:cstheme="minorHAnsi"/>
                <w:color w:val="000000"/>
                <w:szCs w:val="24"/>
                <w:lang w:val="en-IN" w:eastAsia="en-IN"/>
              </w:rPr>
              <w:t>button</w:t>
            </w:r>
            <w:proofErr w:type="gramEnd"/>
          </w:p>
          <w:p w14:paraId="3409932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w:t>
            </w:r>
            <w:r>
              <w:rPr>
                <w:rFonts w:asciiTheme="minorHAnsi" w:eastAsia="Times New Roman" w:hAnsiTheme="minorHAnsi" w:cstheme="minorHAnsi"/>
                <w:color w:val="000000"/>
                <w:szCs w:val="24"/>
                <w:lang w:val="en-IN" w:eastAsia="en-IN"/>
              </w:rPr>
              <w:t>n the application registers me and opens the ‘Login’ page</w:t>
            </w:r>
          </w:p>
        </w:tc>
      </w:tr>
    </w:tbl>
    <w:p w14:paraId="37B27A64" w14:textId="77777777" w:rsidR="00247C36" w:rsidRDefault="00247C36">
      <w:pPr>
        <w:pStyle w:val="TableCaption"/>
      </w:pPr>
      <w:bookmarkStart w:id="57" w:name="_Hlk72947888"/>
    </w:p>
    <w:p w14:paraId="550E28EA" w14:textId="77777777" w:rsidR="00247C36" w:rsidRDefault="007B2224">
      <w:pPr>
        <w:spacing w:line="240" w:lineRule="auto"/>
        <w:rPr>
          <w:b/>
          <w:i/>
        </w:rPr>
      </w:pPr>
      <w:r>
        <w:br w:type="page"/>
      </w:r>
    </w:p>
    <w:bookmarkEnd w:id="57"/>
    <w:p w14:paraId="1B448A01" w14:textId="77777777" w:rsidR="00247C36" w:rsidRDefault="00247C36">
      <w:pPr>
        <w:pStyle w:val="TableCaption"/>
        <w:rPr>
          <w:szCs w:val="24"/>
        </w:rPr>
      </w:pPr>
    </w:p>
    <w:tbl>
      <w:tblPr>
        <w:tblW w:w="8931" w:type="dxa"/>
        <w:tblInd w:w="-152" w:type="dxa"/>
        <w:tblLook w:val="04A0" w:firstRow="1" w:lastRow="0" w:firstColumn="1" w:lastColumn="0" w:noHBand="0" w:noVBand="1"/>
      </w:tblPr>
      <w:tblGrid>
        <w:gridCol w:w="993"/>
        <w:gridCol w:w="4394"/>
        <w:gridCol w:w="1843"/>
        <w:gridCol w:w="1701"/>
      </w:tblGrid>
      <w:tr w:rsidR="00247C36" w14:paraId="6BFE65FD"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F6EF88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41BE7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34D07F"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2F55E2"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2C2B2FF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B7F2B" w14:textId="77777777" w:rsidR="00247C36" w:rsidRDefault="00247C36">
            <w:pPr>
              <w:pStyle w:val="ListParagraph"/>
              <w:numPr>
                <w:ilvl w:val="0"/>
                <w:numId w:val="2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A499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Registration component with fields contact number, password, name, shop name and address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6362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8E37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3839EB52"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C125" w14:textId="77777777" w:rsidR="00247C36" w:rsidRDefault="00247C36">
            <w:pPr>
              <w:pStyle w:val="ListParagraph"/>
              <w:numPr>
                <w:ilvl w:val="0"/>
                <w:numId w:val="2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549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methods for </w:t>
            </w:r>
            <w:r>
              <w:rPr>
                <w:rFonts w:asciiTheme="minorHAnsi" w:hAnsiTheme="minorHAnsi" w:cstheme="minorHAnsi"/>
                <w:color w:val="000000"/>
                <w:lang w:eastAsia="en-US"/>
              </w:rPr>
              <w:t>validating user inputs, and show error message or success message depending on the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264B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EAE1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9</w:t>
            </w:r>
          </w:p>
        </w:tc>
      </w:tr>
      <w:tr w:rsidR="00247C36" w14:paraId="2BE491C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5748B" w14:textId="77777777" w:rsidR="00247C36" w:rsidRDefault="00247C36">
            <w:pPr>
              <w:pStyle w:val="ListParagraph"/>
              <w:numPr>
                <w:ilvl w:val="0"/>
                <w:numId w:val="2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4C47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handler giving notification on successful registration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236D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EAAA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1AE5F5CE"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8FDA4" w14:textId="77777777" w:rsidR="00247C36" w:rsidRDefault="00247C36">
            <w:pPr>
              <w:pStyle w:val="ListParagraph"/>
              <w:numPr>
                <w:ilvl w:val="0"/>
                <w:numId w:val="2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77CE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backend validation methods for database crud </w:t>
            </w:r>
            <w:r>
              <w:rPr>
                <w:rFonts w:asciiTheme="minorHAnsi" w:hAnsiTheme="minorHAnsi" w:cstheme="minorHAnsi"/>
                <w:color w:val="000000"/>
                <w:lang w:eastAsia="en-US"/>
              </w:rPr>
              <w:t>operations to store and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0962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E18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2EACEF0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3A4ED" w14:textId="77777777" w:rsidR="00247C36" w:rsidRDefault="00247C36">
            <w:pPr>
              <w:pStyle w:val="ListParagraph"/>
              <w:numPr>
                <w:ilvl w:val="0"/>
                <w:numId w:val="2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AB75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exception handling methods for backend and frontend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87AF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352D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733BE5F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A7D84" w14:textId="77777777" w:rsidR="00247C36" w:rsidRDefault="00247C36">
            <w:pPr>
              <w:pStyle w:val="NormalWeb"/>
              <w:numPr>
                <w:ilvl w:val="0"/>
                <w:numId w:val="27"/>
              </w:numPr>
              <w:spacing w:before="0" w:beforeAutospacing="0" w:after="0" w:afterAutospacing="0" w:line="256" w:lineRule="auto"/>
              <w:rPr>
                <w:rFonts w:asciiTheme="minorHAnsi" w:hAnsiTheme="minorHAnsi" w:cstheme="minorHAnsi"/>
                <w:lang w:eastAsia="en-US"/>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DFD9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Routing using Navigation to Vendor (shopkeeper) Registration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F62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F188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41834427"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BF19A6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BE513D"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3F84D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38</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D8640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27</w:t>
            </w:r>
          </w:p>
        </w:tc>
      </w:tr>
    </w:tbl>
    <w:p w14:paraId="63DA688D" w14:textId="77777777" w:rsidR="00247C36" w:rsidRDefault="007B2224">
      <w:pPr>
        <w:pStyle w:val="DocumentText"/>
        <w:rPr>
          <w:szCs w:val="24"/>
        </w:rPr>
      </w:pPr>
      <w:r>
        <w:rPr>
          <w:szCs w:val="24"/>
        </w:rPr>
        <w:t xml:space="preserve"> </w:t>
      </w:r>
    </w:p>
    <w:p w14:paraId="4CE9E800" w14:textId="77777777" w:rsidR="00247C36" w:rsidRDefault="00247C36">
      <w:pPr>
        <w:pStyle w:val="DocumentText"/>
        <w:rPr>
          <w:szCs w:val="24"/>
        </w:rPr>
      </w:pPr>
    </w:p>
    <w:p w14:paraId="44762EBA" w14:textId="77777777" w:rsidR="00247C36" w:rsidRDefault="007B2224">
      <w:pPr>
        <w:spacing w:line="240" w:lineRule="auto"/>
        <w:rPr>
          <w:rFonts w:asciiTheme="minorHAnsi" w:hAnsiTheme="minorHAnsi" w:cstheme="minorHAnsi"/>
          <w:szCs w:val="24"/>
        </w:rPr>
      </w:pPr>
      <w:r>
        <w:rPr>
          <w:szCs w:val="24"/>
        </w:rPr>
        <w:br w:type="page"/>
      </w:r>
    </w:p>
    <w:p w14:paraId="04EB708A" w14:textId="77777777" w:rsidR="00247C36" w:rsidRDefault="007B2224">
      <w:pPr>
        <w:pStyle w:val="TableCaption"/>
      </w:pPr>
      <w:bookmarkStart w:id="58" w:name="_Toc73284631"/>
      <w:r>
        <w:lastRenderedPageBreak/>
        <w:t>Table 3.3</w:t>
      </w:r>
      <w:r>
        <w:t xml:space="preserve"> </w:t>
      </w:r>
      <w:r>
        <w:t>Vendor Login</w:t>
      </w:r>
      <w:bookmarkEnd w:id="58"/>
    </w:p>
    <w:p w14:paraId="5748FEE0" w14:textId="77777777" w:rsidR="00247C36" w:rsidRDefault="00247C36">
      <w:pPr>
        <w:pStyle w:val="TableCaption"/>
        <w:rPr>
          <w:szCs w:val="24"/>
        </w:rPr>
      </w:pPr>
    </w:p>
    <w:tbl>
      <w:tblPr>
        <w:tblW w:w="8931" w:type="dxa"/>
        <w:tblInd w:w="-152" w:type="dxa"/>
        <w:tblLook w:val="04A0" w:firstRow="1" w:lastRow="0" w:firstColumn="1" w:lastColumn="0" w:noHBand="0" w:noVBand="1"/>
      </w:tblPr>
      <w:tblGrid>
        <w:gridCol w:w="1563"/>
        <w:gridCol w:w="7368"/>
      </w:tblGrid>
      <w:tr w:rsidR="00247C36" w14:paraId="3B6A20F5"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66BFA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423B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3</w:t>
            </w:r>
          </w:p>
        </w:tc>
      </w:tr>
      <w:tr w:rsidR="00247C36" w14:paraId="540CD9D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7F20C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7BD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w:t>
            </w:r>
            <w:r>
              <w:rPr>
                <w:rFonts w:asciiTheme="minorHAnsi" w:hAnsiTheme="minorHAnsi" w:cstheme="minorHAnsi"/>
                <w:color w:val="000000"/>
                <w:lang w:eastAsia="en-US"/>
              </w:rPr>
              <w:t>vendor (shopkeeper), I want to, see a login form so that I can enter my credentials to access the Dashboard</w:t>
            </w:r>
          </w:p>
        </w:tc>
      </w:tr>
      <w:tr w:rsidR="00247C36" w14:paraId="487EF41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0EE46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E0E1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registered vendor (shopkeeper) and I’m on the ‘Login’ page</w:t>
            </w:r>
          </w:p>
          <w:p w14:paraId="5D4EDEFE" w14:textId="09377FF9"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select vendor</w:t>
            </w:r>
            <w:r w:rsidR="00E70AB9">
              <w:rPr>
                <w:rFonts w:asciiTheme="minorHAnsi" w:hAnsiTheme="minorHAnsi" w:cstheme="minorHAnsi"/>
                <w:color w:val="000000"/>
                <w:lang w:eastAsia="en-US"/>
              </w:rPr>
              <w:t xml:space="preserve"> </w:t>
            </w:r>
            <w:r>
              <w:rPr>
                <w:rFonts w:asciiTheme="minorHAnsi" w:hAnsiTheme="minorHAnsi" w:cstheme="minorHAnsi"/>
                <w:color w:val="000000"/>
                <w:lang w:eastAsia="en-US"/>
              </w:rPr>
              <w:t>login and fill the </w:t>
            </w:r>
          </w:p>
          <w:p w14:paraId="35CDAC49" w14:textId="77777777" w:rsidR="00247C36" w:rsidRDefault="007B2224">
            <w:pPr>
              <w:pStyle w:val="NormalWeb"/>
              <w:numPr>
                <w:ilvl w:val="0"/>
                <w:numId w:val="28"/>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Registered</w:t>
            </w:r>
            <w:r>
              <w:rPr>
                <w:rFonts w:asciiTheme="minorHAnsi" w:hAnsiTheme="minorHAnsi" w:cstheme="minorHAnsi"/>
                <w:color w:val="000000"/>
                <w:lang w:eastAsia="en-US"/>
              </w:rPr>
              <w:t xml:space="preserve"> Mobile Number (RMN)</w:t>
            </w:r>
          </w:p>
          <w:p w14:paraId="2E574995" w14:textId="77777777" w:rsidR="00247C36" w:rsidRDefault="007B2224">
            <w:pPr>
              <w:pStyle w:val="NormalWeb"/>
              <w:numPr>
                <w:ilvl w:val="0"/>
                <w:numId w:val="28"/>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Password</w:t>
            </w:r>
          </w:p>
          <w:p w14:paraId="65AEA38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fields with my credentials and I click the login </w:t>
            </w:r>
            <w:proofErr w:type="gramStart"/>
            <w:r>
              <w:rPr>
                <w:rFonts w:asciiTheme="minorHAnsi" w:hAnsiTheme="minorHAnsi" w:cstheme="minorHAnsi"/>
                <w:color w:val="000000"/>
                <w:lang w:eastAsia="en-US"/>
              </w:rPr>
              <w:t>button</w:t>
            </w:r>
            <w:proofErr w:type="gramEnd"/>
          </w:p>
          <w:p w14:paraId="77C4806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the application signs me in and redirects to the ‘Dashboard’</w:t>
            </w:r>
          </w:p>
        </w:tc>
      </w:tr>
    </w:tbl>
    <w:p w14:paraId="4967F0C0" w14:textId="77777777" w:rsidR="00247C36" w:rsidRDefault="00247C36">
      <w:pPr>
        <w:pStyle w:val="TableCaption"/>
      </w:pPr>
    </w:p>
    <w:p w14:paraId="338BC506" w14:textId="77777777" w:rsidR="00247C36" w:rsidRDefault="00247C36">
      <w:pPr>
        <w:pStyle w:val="TableCaption"/>
        <w:rPr>
          <w:szCs w:val="24"/>
        </w:rPr>
      </w:pPr>
    </w:p>
    <w:tbl>
      <w:tblPr>
        <w:tblW w:w="8931" w:type="dxa"/>
        <w:tblInd w:w="-152" w:type="dxa"/>
        <w:tblLook w:val="04A0" w:firstRow="1" w:lastRow="0" w:firstColumn="1" w:lastColumn="0" w:noHBand="0" w:noVBand="1"/>
      </w:tblPr>
      <w:tblGrid>
        <w:gridCol w:w="993"/>
        <w:gridCol w:w="4394"/>
        <w:gridCol w:w="1843"/>
        <w:gridCol w:w="1701"/>
      </w:tblGrid>
      <w:tr w:rsidR="00247C36" w14:paraId="518D2E23"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1257C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BDB2D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8314F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C7EAF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633444B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FE7F5" w14:textId="77777777" w:rsidR="00247C36" w:rsidRDefault="00247C36">
            <w:pPr>
              <w:pStyle w:val="ListParagraph"/>
              <w:numPr>
                <w:ilvl w:val="0"/>
                <w:numId w:val="2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636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Login component with fields </w:t>
            </w:r>
            <w:r>
              <w:rPr>
                <w:rFonts w:asciiTheme="minorHAnsi" w:eastAsia="Times New Roman" w:hAnsiTheme="minorHAnsi" w:cstheme="minorHAnsi"/>
                <w:color w:val="000000"/>
                <w:szCs w:val="24"/>
                <w:lang w:val="en-IN" w:eastAsia="en-IN"/>
              </w:rPr>
              <w:t>contact number and password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CC94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3691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7CC4455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D0FBF" w14:textId="77777777" w:rsidR="00247C36" w:rsidRDefault="00247C36">
            <w:pPr>
              <w:pStyle w:val="ListParagraph"/>
              <w:numPr>
                <w:ilvl w:val="0"/>
                <w:numId w:val="2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2087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methods for validating user inputs, and show error message or success message depending on the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BEDF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5C93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337ED4E7"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469E8" w14:textId="77777777" w:rsidR="00247C36" w:rsidRDefault="00247C36">
            <w:pPr>
              <w:pStyle w:val="ListParagraph"/>
              <w:numPr>
                <w:ilvl w:val="0"/>
                <w:numId w:val="2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F9A5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authentication APIs and write backend validation methods for database crud </w:t>
            </w:r>
            <w:r>
              <w:rPr>
                <w:rFonts w:asciiTheme="minorHAnsi" w:eastAsia="Times New Roman" w:hAnsiTheme="minorHAnsi" w:cstheme="minorHAnsi"/>
                <w:color w:val="000000"/>
                <w:szCs w:val="24"/>
                <w:lang w:val="en-IN" w:eastAsia="en-IN"/>
              </w:rPr>
              <w:t>operations to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1944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29EB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2A6550E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6B46" w14:textId="77777777" w:rsidR="00247C36" w:rsidRDefault="00247C36">
            <w:pPr>
              <w:pStyle w:val="ListParagraph"/>
              <w:numPr>
                <w:ilvl w:val="0"/>
                <w:numId w:val="2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22F9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Routing using Navigation to Dashboard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8F23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249C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643B112E"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DD804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8E7C15"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3B012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30</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A71E1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r>
    </w:tbl>
    <w:p w14:paraId="490EF8F6" w14:textId="77777777" w:rsidR="00247C36" w:rsidRDefault="00247C36">
      <w:pPr>
        <w:spacing w:after="160" w:line="256" w:lineRule="auto"/>
        <w:rPr>
          <w:rFonts w:asciiTheme="minorHAnsi" w:hAnsiTheme="minorHAnsi" w:cstheme="minorHAnsi"/>
          <w:b/>
          <w:color w:val="404040" w:themeColor="text1" w:themeTint="BF"/>
          <w:szCs w:val="24"/>
        </w:rPr>
      </w:pPr>
    </w:p>
    <w:p w14:paraId="5E71DABE" w14:textId="77777777" w:rsidR="00247C36" w:rsidRDefault="007B2224">
      <w:pPr>
        <w:spacing w:after="160" w:line="259" w:lineRule="auto"/>
        <w:rPr>
          <w:rFonts w:asciiTheme="minorHAnsi" w:hAnsiTheme="minorHAnsi" w:cstheme="minorHAnsi"/>
          <w:szCs w:val="24"/>
          <w:lang w:val="en-IN"/>
        </w:rPr>
      </w:pPr>
      <w:r>
        <w:rPr>
          <w:rFonts w:asciiTheme="minorHAnsi" w:hAnsiTheme="minorHAnsi" w:cstheme="minorHAnsi"/>
          <w:szCs w:val="24"/>
          <w:lang w:val="en-IN"/>
        </w:rPr>
        <w:br w:type="page"/>
      </w:r>
    </w:p>
    <w:p w14:paraId="50E1A202" w14:textId="77777777" w:rsidR="00247C36" w:rsidRDefault="007B2224">
      <w:pPr>
        <w:pStyle w:val="TableCaption"/>
      </w:pPr>
      <w:bookmarkStart w:id="59" w:name="_Toc73284632"/>
      <w:r>
        <w:lastRenderedPageBreak/>
        <w:t>Table 3.4</w:t>
      </w:r>
      <w:r>
        <w:t xml:space="preserve"> </w:t>
      </w:r>
      <w:r>
        <w:t>Vendor Dashboard</w:t>
      </w:r>
      <w:bookmarkEnd w:id="59"/>
      <w:r>
        <w:br/>
      </w:r>
    </w:p>
    <w:p w14:paraId="7B1111A5" w14:textId="77777777" w:rsidR="00247C36" w:rsidRDefault="00247C36">
      <w:pPr>
        <w:pStyle w:val="TableCaption"/>
        <w:rPr>
          <w:rFonts w:asciiTheme="minorHAnsi" w:hAnsiTheme="minorHAnsi" w:cstheme="minorHAnsi"/>
          <w:szCs w:val="24"/>
          <w:lang w:val="en-IN"/>
        </w:rPr>
      </w:pPr>
    </w:p>
    <w:tbl>
      <w:tblPr>
        <w:tblW w:w="8931" w:type="dxa"/>
        <w:tblInd w:w="-152" w:type="dxa"/>
        <w:tblLook w:val="04A0" w:firstRow="1" w:lastRow="0" w:firstColumn="1" w:lastColumn="0" w:noHBand="0" w:noVBand="1"/>
      </w:tblPr>
      <w:tblGrid>
        <w:gridCol w:w="1563"/>
        <w:gridCol w:w="7368"/>
      </w:tblGrid>
      <w:tr w:rsidR="00247C36" w14:paraId="3973B46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DEEED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E5AF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4</w:t>
            </w:r>
          </w:p>
        </w:tc>
      </w:tr>
      <w:tr w:rsidR="00247C36" w14:paraId="4090D1D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DCC02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3EE0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vendor (shopkeeper), I want to, </w:t>
            </w:r>
            <w:proofErr w:type="gramStart"/>
            <w:r>
              <w:rPr>
                <w:rFonts w:asciiTheme="minorHAnsi" w:eastAsia="Times New Roman" w:hAnsiTheme="minorHAnsi" w:cstheme="minorHAnsi"/>
                <w:color w:val="000000"/>
                <w:szCs w:val="24"/>
                <w:lang w:val="en-IN" w:eastAsia="en-IN"/>
              </w:rPr>
              <w:t>see</w:t>
            </w:r>
            <w:proofErr w:type="gramEnd"/>
          </w:p>
          <w:p w14:paraId="60908C24"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the list of all the consumers</w:t>
            </w:r>
          </w:p>
          <w:p w14:paraId="245D2110"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search bar to search a </w:t>
            </w:r>
            <w:proofErr w:type="gramStart"/>
            <w:r>
              <w:rPr>
                <w:rFonts w:asciiTheme="minorHAnsi" w:eastAsia="Times New Roman" w:hAnsiTheme="minorHAnsi" w:cstheme="minorHAnsi"/>
                <w:color w:val="000000"/>
                <w:szCs w:val="24"/>
                <w:lang w:val="en-IN" w:eastAsia="en-IN"/>
              </w:rPr>
              <w:t>consumer</w:t>
            </w:r>
            <w:proofErr w:type="gramEnd"/>
          </w:p>
          <w:p w14:paraId="23CA3071"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floating button to add a new </w:t>
            </w:r>
            <w:proofErr w:type="gramStart"/>
            <w:r>
              <w:rPr>
                <w:rFonts w:asciiTheme="minorHAnsi" w:eastAsia="Times New Roman" w:hAnsiTheme="minorHAnsi" w:cstheme="minorHAnsi"/>
                <w:color w:val="000000"/>
                <w:szCs w:val="24"/>
                <w:lang w:val="en-IN" w:eastAsia="en-IN"/>
              </w:rPr>
              <w:t>consumer</w:t>
            </w:r>
            <w:proofErr w:type="gramEnd"/>
            <w:r>
              <w:rPr>
                <w:rFonts w:asciiTheme="minorHAnsi" w:eastAsia="Times New Roman" w:hAnsiTheme="minorHAnsi" w:cstheme="minorHAnsi"/>
                <w:color w:val="000000"/>
                <w:szCs w:val="24"/>
                <w:lang w:val="en-IN" w:eastAsia="en-IN"/>
              </w:rPr>
              <w:t xml:space="preserve">  </w:t>
            </w:r>
          </w:p>
          <w:p w14:paraId="1EB1196C" w14:textId="77777777" w:rsidR="00247C36" w:rsidRDefault="007B2224">
            <w:pPr>
              <w:numPr>
                <w:ilvl w:val="0"/>
                <w:numId w:val="2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0B290AD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on the Dashboard screen</w:t>
            </w:r>
          </w:p>
        </w:tc>
      </w:tr>
      <w:tr w:rsidR="00247C36" w14:paraId="0DC84F21"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CDE2E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625D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successfully logged-in vendor (shopkeeper) </w:t>
            </w:r>
          </w:p>
          <w:p w14:paraId="34674B6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When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on the ‘Dashboard’</w:t>
            </w:r>
          </w:p>
          <w:p w14:paraId="79C395A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I want to see the following options</w:t>
            </w:r>
          </w:p>
          <w:p w14:paraId="5F508067" w14:textId="77777777" w:rsidR="00247C36" w:rsidRDefault="007B2224">
            <w:pPr>
              <w:pStyle w:val="NormalWeb"/>
              <w:numPr>
                <w:ilvl w:val="0"/>
                <w:numId w:val="3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 xml:space="preserve">all the consumers with </w:t>
            </w:r>
            <w:r>
              <w:rPr>
                <w:rFonts w:asciiTheme="minorHAnsi" w:hAnsiTheme="minorHAnsi" w:cstheme="minorHAnsi"/>
                <w:color w:val="000000"/>
                <w:lang w:eastAsia="en-US"/>
              </w:rPr>
              <w:t xml:space="preserve">their name and RMN as contact list so that I can select any </w:t>
            </w:r>
            <w:proofErr w:type="gramStart"/>
            <w:r>
              <w:rPr>
                <w:rFonts w:asciiTheme="minorHAnsi" w:hAnsiTheme="minorHAnsi" w:cstheme="minorHAnsi"/>
                <w:color w:val="000000"/>
                <w:lang w:eastAsia="en-US"/>
              </w:rPr>
              <w:t>consumer</w:t>
            </w:r>
            <w:proofErr w:type="gramEnd"/>
          </w:p>
          <w:p w14:paraId="2E5AE8BA" w14:textId="77777777" w:rsidR="00247C36" w:rsidRDefault="007B2224">
            <w:pPr>
              <w:pStyle w:val="NormalWeb"/>
              <w:numPr>
                <w:ilvl w:val="0"/>
                <w:numId w:val="3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 xml:space="preserve">a search bar to search my registered consumer by name or RMN so that I can select that specific </w:t>
            </w:r>
            <w:proofErr w:type="gramStart"/>
            <w:r>
              <w:rPr>
                <w:rFonts w:asciiTheme="minorHAnsi" w:hAnsiTheme="minorHAnsi" w:cstheme="minorHAnsi"/>
                <w:color w:val="000000"/>
                <w:lang w:eastAsia="en-US"/>
              </w:rPr>
              <w:t>consumer</w:t>
            </w:r>
            <w:proofErr w:type="gramEnd"/>
          </w:p>
          <w:p w14:paraId="709F0454" w14:textId="77777777" w:rsidR="00247C36" w:rsidRDefault="007B2224">
            <w:pPr>
              <w:pStyle w:val="NormalWeb"/>
              <w:numPr>
                <w:ilvl w:val="0"/>
                <w:numId w:val="3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 xml:space="preserve">a floating button to add new consumers and start their </w:t>
            </w:r>
            <w:proofErr w:type="gramStart"/>
            <w:r>
              <w:rPr>
                <w:rFonts w:asciiTheme="minorHAnsi" w:hAnsiTheme="minorHAnsi" w:cstheme="minorHAnsi"/>
                <w:color w:val="000000"/>
                <w:lang w:eastAsia="en-US"/>
              </w:rPr>
              <w:t>Udhaari</w:t>
            </w:r>
            <w:proofErr w:type="gramEnd"/>
          </w:p>
          <w:p w14:paraId="1F7605C6" w14:textId="77777777" w:rsidR="00247C36" w:rsidRDefault="007B2224">
            <w:pPr>
              <w:pStyle w:val="NormalWeb"/>
              <w:numPr>
                <w:ilvl w:val="0"/>
                <w:numId w:val="3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 xml:space="preserve">a logout button to </w:t>
            </w:r>
            <w:r>
              <w:rPr>
                <w:rFonts w:asciiTheme="minorHAnsi" w:hAnsiTheme="minorHAnsi" w:cstheme="minorHAnsi"/>
                <w:color w:val="000000"/>
                <w:lang w:eastAsia="en-US"/>
              </w:rPr>
              <w:t>logout from my account</w:t>
            </w:r>
          </w:p>
        </w:tc>
      </w:tr>
    </w:tbl>
    <w:p w14:paraId="5890626E" w14:textId="77777777" w:rsidR="00247C36" w:rsidRDefault="00247C36">
      <w:pPr>
        <w:pStyle w:val="TableCaption"/>
        <w:rPr>
          <w:szCs w:val="24"/>
        </w:rPr>
      </w:pPr>
    </w:p>
    <w:tbl>
      <w:tblPr>
        <w:tblW w:w="8931" w:type="dxa"/>
        <w:tblInd w:w="-152" w:type="dxa"/>
        <w:tblLook w:val="04A0" w:firstRow="1" w:lastRow="0" w:firstColumn="1" w:lastColumn="0" w:noHBand="0" w:noVBand="1"/>
      </w:tblPr>
      <w:tblGrid>
        <w:gridCol w:w="993"/>
        <w:gridCol w:w="4394"/>
        <w:gridCol w:w="1843"/>
        <w:gridCol w:w="1701"/>
      </w:tblGrid>
      <w:tr w:rsidR="00247C36" w14:paraId="50F801BA"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1CEDB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D7E0C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D698E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B44CE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2925C67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3069" w14:textId="77777777" w:rsidR="00247C36" w:rsidRDefault="00247C36">
            <w:pPr>
              <w:pStyle w:val="ListParagraph"/>
              <w:numPr>
                <w:ilvl w:val="0"/>
                <w:numId w:val="31"/>
              </w:numPr>
              <w:spacing w:line="240" w:lineRule="auto"/>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8FEF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Dashboard with search bar on the top, logout button, add floating button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326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E6A0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r>
      <w:tr w:rsidR="00247C36" w14:paraId="57F6A6D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B80C0" w14:textId="77777777" w:rsidR="00247C36" w:rsidRDefault="00247C36">
            <w:pPr>
              <w:pStyle w:val="ListParagraph"/>
              <w:numPr>
                <w:ilvl w:val="0"/>
                <w:numId w:val="3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6FE1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UI of consumers list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ECF5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4F06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15B1CDD3"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C15CC" w14:textId="77777777" w:rsidR="00247C36" w:rsidRDefault="00247C36">
            <w:pPr>
              <w:pStyle w:val="ListParagraph"/>
              <w:numPr>
                <w:ilvl w:val="0"/>
                <w:numId w:val="3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CFEB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backend validation methods for database fetch </w:t>
            </w:r>
            <w:r>
              <w:rPr>
                <w:rFonts w:asciiTheme="minorHAnsi" w:eastAsia="Times New Roman" w:hAnsiTheme="minorHAnsi" w:cstheme="minorHAnsi"/>
                <w:color w:val="000000"/>
                <w:szCs w:val="24"/>
                <w:lang w:val="en-IN" w:eastAsia="en-IN"/>
              </w:rPr>
              <w:t>operation to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4708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D877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r>
      <w:tr w:rsidR="00247C36" w14:paraId="0B3563D1"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131CDF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B7BDBF"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F71EA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24</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5EE2F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28</w:t>
            </w:r>
          </w:p>
        </w:tc>
      </w:tr>
    </w:tbl>
    <w:p w14:paraId="1A42ECBE" w14:textId="77777777" w:rsidR="00247C36" w:rsidRDefault="00247C36">
      <w:pPr>
        <w:spacing w:after="160" w:line="256" w:lineRule="auto"/>
        <w:rPr>
          <w:rFonts w:asciiTheme="minorHAnsi" w:hAnsiTheme="minorHAnsi" w:cstheme="minorHAnsi"/>
          <w:b/>
          <w:color w:val="404040" w:themeColor="text1" w:themeTint="BF"/>
          <w:szCs w:val="24"/>
        </w:rPr>
      </w:pPr>
    </w:p>
    <w:p w14:paraId="1481081F" w14:textId="77777777" w:rsidR="00247C36" w:rsidRDefault="007B2224">
      <w:pPr>
        <w:spacing w:after="160" w:line="259"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p>
    <w:p w14:paraId="35215199" w14:textId="77777777" w:rsidR="00247C36" w:rsidRDefault="007B2224">
      <w:pPr>
        <w:pStyle w:val="TableCaption"/>
      </w:pPr>
      <w:bookmarkStart w:id="60" w:name="_Toc73284633"/>
      <w:r>
        <w:lastRenderedPageBreak/>
        <w:t>Table 3.5</w:t>
      </w:r>
      <w:r>
        <w:t xml:space="preserve"> </w:t>
      </w:r>
      <w:r>
        <w:t>Vendor Dashboard - Search Bar</w:t>
      </w:r>
      <w:bookmarkEnd w:id="60"/>
      <w:r>
        <w:t xml:space="preserve"> </w:t>
      </w:r>
    </w:p>
    <w:p w14:paraId="5A44273B" w14:textId="77777777" w:rsidR="00247C36" w:rsidRDefault="00247C36">
      <w:pPr>
        <w:pStyle w:val="TableCaption"/>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1563"/>
        <w:gridCol w:w="7368"/>
      </w:tblGrid>
      <w:tr w:rsidR="00247C36" w14:paraId="63037E05"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A1FBA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0A4E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5</w:t>
            </w:r>
          </w:p>
        </w:tc>
      </w:tr>
      <w:tr w:rsidR="00247C36" w14:paraId="14EBCB9C"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067DE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9CD7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search for a particular consumer using name or RMN</w:t>
            </w:r>
          </w:p>
        </w:tc>
      </w:tr>
      <w:tr w:rsidR="00247C36" w14:paraId="06930142"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EEEBC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8DFE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w:t>
            </w:r>
            <w:r>
              <w:rPr>
                <w:rFonts w:asciiTheme="minorHAnsi" w:eastAsia="Times New Roman" w:hAnsiTheme="minorHAnsi" w:cstheme="minorHAnsi"/>
                <w:color w:val="000000"/>
                <w:szCs w:val="24"/>
                <w:lang w:val="en-IN" w:eastAsia="en-IN"/>
              </w:rPr>
              <w:t>successfully logged-in vendor (shopkeeper) and I’m on the ‘</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371379B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the search bar and fill the consumer’s</w:t>
            </w:r>
          </w:p>
          <w:p w14:paraId="01321E0E" w14:textId="77777777" w:rsidR="00247C36" w:rsidRDefault="007B2224">
            <w:pPr>
              <w:numPr>
                <w:ilvl w:val="0"/>
                <w:numId w:val="3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RMN or</w:t>
            </w:r>
          </w:p>
          <w:p w14:paraId="7AB7C31E" w14:textId="77777777" w:rsidR="00247C36" w:rsidRDefault="007B2224">
            <w:pPr>
              <w:numPr>
                <w:ilvl w:val="0"/>
                <w:numId w:val="32"/>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Name</w:t>
            </w:r>
          </w:p>
          <w:p w14:paraId="76C5536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and click the search </w:t>
            </w:r>
            <w:proofErr w:type="gramStart"/>
            <w:r>
              <w:rPr>
                <w:rFonts w:asciiTheme="minorHAnsi" w:eastAsia="Times New Roman" w:hAnsiTheme="minorHAnsi" w:cstheme="minorHAnsi"/>
                <w:color w:val="000000"/>
                <w:szCs w:val="24"/>
                <w:lang w:val="en-IN" w:eastAsia="en-IN"/>
              </w:rPr>
              <w:t>button</w:t>
            </w:r>
            <w:proofErr w:type="gramEnd"/>
            <w:r>
              <w:rPr>
                <w:rFonts w:asciiTheme="minorHAnsi" w:eastAsia="Times New Roman" w:hAnsiTheme="minorHAnsi" w:cstheme="minorHAnsi"/>
                <w:color w:val="000000"/>
                <w:szCs w:val="24"/>
                <w:lang w:val="en-IN" w:eastAsia="en-IN"/>
              </w:rPr>
              <w:t> </w:t>
            </w:r>
          </w:p>
          <w:p w14:paraId="0B1D856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displays that consumer with searched RMN or consumers with </w:t>
            </w:r>
            <w:r>
              <w:rPr>
                <w:rFonts w:asciiTheme="minorHAnsi" w:eastAsia="Times New Roman" w:hAnsiTheme="minorHAnsi" w:cstheme="minorHAnsi"/>
                <w:color w:val="000000"/>
                <w:szCs w:val="24"/>
                <w:lang w:val="en-IN" w:eastAsia="en-IN"/>
              </w:rPr>
              <w:t>searched name respectively</w:t>
            </w:r>
          </w:p>
        </w:tc>
      </w:tr>
    </w:tbl>
    <w:p w14:paraId="50A3EFBB" w14:textId="77777777" w:rsidR="00247C36" w:rsidRDefault="00247C36">
      <w:pPr>
        <w:pStyle w:val="TableCaption"/>
        <w:rPr>
          <w:rFonts w:asciiTheme="minorHAnsi" w:eastAsia="Times New Roman" w:hAnsiTheme="minorHAnsi" w:cstheme="minorHAnsi"/>
          <w:szCs w:val="24"/>
          <w:lang w:val="en-IN" w:eastAsia="en-IN"/>
        </w:rPr>
      </w:pPr>
    </w:p>
    <w:p w14:paraId="3C30BFF6"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Layout w:type="fixed"/>
        <w:tblLook w:val="04A0" w:firstRow="1" w:lastRow="0" w:firstColumn="1" w:lastColumn="0" w:noHBand="0" w:noVBand="1"/>
      </w:tblPr>
      <w:tblGrid>
        <w:gridCol w:w="994"/>
        <w:gridCol w:w="4394"/>
        <w:gridCol w:w="1843"/>
        <w:gridCol w:w="1700"/>
      </w:tblGrid>
      <w:tr w:rsidR="00247C36" w14:paraId="689CDDEA" w14:textId="77777777">
        <w:tc>
          <w:tcPr>
            <w:tcW w:w="9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4110D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2FE51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748D2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57FD4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31920409" w14:textId="77777777">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58A2" w14:textId="77777777" w:rsidR="00247C36" w:rsidRDefault="00247C36">
            <w:pPr>
              <w:pStyle w:val="ListParagraph"/>
              <w:numPr>
                <w:ilvl w:val="0"/>
                <w:numId w:val="33"/>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73E0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event handler to search for consumer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28F9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5</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A9A6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343AD950" w14:textId="77777777">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1A3F7" w14:textId="77777777" w:rsidR="00247C36" w:rsidRDefault="00247C36">
            <w:pPr>
              <w:pStyle w:val="ListParagraph"/>
              <w:numPr>
                <w:ilvl w:val="0"/>
                <w:numId w:val="33"/>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C0B4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methods for validating user inputs, and show error message or success message depending on the </w:t>
            </w:r>
            <w:r>
              <w:rPr>
                <w:rFonts w:asciiTheme="minorHAnsi" w:eastAsia="Times New Roman" w:hAnsiTheme="minorHAnsi" w:cstheme="minorHAnsi"/>
                <w:color w:val="000000"/>
                <w:szCs w:val="24"/>
                <w:lang w:val="en-IN" w:eastAsia="en-IN"/>
              </w:rPr>
              <w:t>search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986C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3331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2FC80C96" w14:textId="77777777">
        <w:trPr>
          <w:trHeight w:val="403"/>
        </w:trPr>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F919A" w14:textId="77777777" w:rsidR="00247C36" w:rsidRDefault="00247C36">
            <w:pPr>
              <w:pStyle w:val="ListParagraph"/>
              <w:numPr>
                <w:ilvl w:val="0"/>
                <w:numId w:val="33"/>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19BF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backend validation methods for database crud operations to store and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9E09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B181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3555D4D1" w14:textId="77777777">
        <w:trPr>
          <w:trHeight w:val="403"/>
        </w:trPr>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7B55A" w14:textId="77777777" w:rsidR="00247C36" w:rsidRDefault="00247C36">
            <w:pPr>
              <w:pStyle w:val="ListParagraph"/>
              <w:numPr>
                <w:ilvl w:val="0"/>
                <w:numId w:val="33"/>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515E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exception Handling for all frontend and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5774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5</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E12D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33D249E7" w14:textId="77777777">
        <w:trPr>
          <w:trHeight w:val="403"/>
        </w:trPr>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226E" w14:textId="77777777" w:rsidR="00247C36" w:rsidRDefault="00247C36">
            <w:pPr>
              <w:pStyle w:val="ListParagraph"/>
              <w:numPr>
                <w:ilvl w:val="0"/>
                <w:numId w:val="33"/>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F9AE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Routing using Navigation to Account Details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6213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5866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r>
      <w:tr w:rsidR="00247C36" w14:paraId="570D2985" w14:textId="77777777">
        <w:tc>
          <w:tcPr>
            <w:tcW w:w="9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6A022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E166D6"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33035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30</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134A1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30</w:t>
            </w:r>
          </w:p>
        </w:tc>
      </w:tr>
    </w:tbl>
    <w:p w14:paraId="2EFEA7C3" w14:textId="77777777" w:rsidR="00247C36" w:rsidRDefault="00247C36">
      <w:pPr>
        <w:spacing w:line="240" w:lineRule="auto"/>
        <w:rPr>
          <w:rFonts w:asciiTheme="minorHAnsi" w:eastAsia="Times New Roman" w:hAnsiTheme="minorHAnsi" w:cstheme="minorHAnsi"/>
          <w:szCs w:val="24"/>
          <w:lang w:val="en-IN" w:eastAsia="en-IN"/>
        </w:rPr>
      </w:pPr>
    </w:p>
    <w:p w14:paraId="7A76B283" w14:textId="77777777" w:rsidR="00247C36" w:rsidRDefault="007B2224">
      <w:pPr>
        <w:spacing w:after="160" w:line="259"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p>
    <w:p w14:paraId="36AB4127" w14:textId="77777777" w:rsidR="00247C36" w:rsidRDefault="007B2224">
      <w:pPr>
        <w:pStyle w:val="TableCaption"/>
      </w:pPr>
      <w:bookmarkStart w:id="61" w:name="_Toc73284634"/>
      <w:r>
        <w:lastRenderedPageBreak/>
        <w:t>Table 3.6</w:t>
      </w:r>
      <w:r>
        <w:t xml:space="preserve"> </w:t>
      </w:r>
      <w:r>
        <w:t>Add New Consumer</w:t>
      </w:r>
      <w:bookmarkEnd w:id="61"/>
    </w:p>
    <w:p w14:paraId="62EF4EDB" w14:textId="77777777" w:rsidR="00247C36" w:rsidRDefault="00247C36">
      <w:pPr>
        <w:pStyle w:val="TableCaption"/>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1563"/>
        <w:gridCol w:w="7368"/>
      </w:tblGrid>
      <w:tr w:rsidR="00247C36" w14:paraId="6AA0B63B"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B111A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F3BA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7343DF21"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7BEE9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D0C0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a form to add a new consumer </w:t>
            </w:r>
          </w:p>
        </w:tc>
      </w:tr>
      <w:tr w:rsidR="00247C36" w14:paraId="0EE6AAC7"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D3ECB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593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Given I’m a successfully logged-in vendor (shopkeeper) and I’m on the ‘</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64C53F7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I click the </w:t>
            </w:r>
            <w:r>
              <w:rPr>
                <w:rFonts w:asciiTheme="minorHAnsi" w:eastAsia="Times New Roman" w:hAnsiTheme="minorHAnsi" w:cstheme="minorHAnsi"/>
                <w:color w:val="000000"/>
                <w:szCs w:val="24"/>
                <w:lang w:val="en-IN" w:eastAsia="en-IN"/>
              </w:rPr>
              <w:t>‘Add Floating button’ and search the registered consumer’s RMN </w:t>
            </w:r>
          </w:p>
          <w:p w14:paraId="7E1FBA6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it auto generates search for name and address of that consumer after that</w:t>
            </w:r>
          </w:p>
          <w:p w14:paraId="223FC26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fill the </w:t>
            </w:r>
          </w:p>
          <w:p w14:paraId="031215AF" w14:textId="77777777" w:rsidR="00247C36" w:rsidRDefault="007B2224">
            <w:pPr>
              <w:numPr>
                <w:ilvl w:val="0"/>
                <w:numId w:val="3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threshold </w:t>
            </w:r>
          </w:p>
          <w:p w14:paraId="67D67E63" w14:textId="77777777" w:rsidR="00247C36" w:rsidRDefault="007B2224">
            <w:pPr>
              <w:numPr>
                <w:ilvl w:val="0"/>
                <w:numId w:val="3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start </w:t>
            </w:r>
            <w:proofErr w:type="gramStart"/>
            <w:r>
              <w:rPr>
                <w:rFonts w:asciiTheme="minorHAnsi" w:eastAsia="Times New Roman" w:hAnsiTheme="minorHAnsi" w:cstheme="minorHAnsi"/>
                <w:color w:val="000000"/>
                <w:szCs w:val="24"/>
                <w:lang w:val="en-IN" w:eastAsia="en-IN"/>
              </w:rPr>
              <w:t>date</w:t>
            </w:r>
            <w:proofErr w:type="gramEnd"/>
            <w:r>
              <w:rPr>
                <w:rFonts w:asciiTheme="minorHAnsi" w:eastAsia="Times New Roman" w:hAnsiTheme="minorHAnsi" w:cstheme="minorHAnsi"/>
                <w:color w:val="000000"/>
                <w:szCs w:val="24"/>
                <w:lang w:val="en-IN" w:eastAsia="en-IN"/>
              </w:rPr>
              <w:t> </w:t>
            </w:r>
          </w:p>
          <w:p w14:paraId="2ABB956D" w14:textId="77777777" w:rsidR="00247C36" w:rsidRDefault="007B2224">
            <w:pPr>
              <w:numPr>
                <w:ilvl w:val="0"/>
                <w:numId w:val="3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due date</w:t>
            </w:r>
          </w:p>
          <w:p w14:paraId="796051E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fields and click on add consumer </w:t>
            </w:r>
            <w:proofErr w:type="gramStart"/>
            <w:r>
              <w:rPr>
                <w:rFonts w:asciiTheme="minorHAnsi" w:eastAsia="Times New Roman" w:hAnsiTheme="minorHAnsi" w:cstheme="minorHAnsi"/>
                <w:color w:val="000000"/>
                <w:szCs w:val="24"/>
                <w:lang w:val="en-IN" w:eastAsia="en-IN"/>
              </w:rPr>
              <w:t>button</w:t>
            </w:r>
            <w:proofErr w:type="gramEnd"/>
            <w:r>
              <w:rPr>
                <w:rFonts w:asciiTheme="minorHAnsi" w:eastAsia="Times New Roman" w:hAnsiTheme="minorHAnsi" w:cstheme="minorHAnsi"/>
                <w:color w:val="000000"/>
                <w:szCs w:val="24"/>
                <w:lang w:val="en-IN" w:eastAsia="en-IN"/>
              </w:rPr>
              <w:t> </w:t>
            </w:r>
          </w:p>
          <w:p w14:paraId="7F3427C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the application ad</w:t>
            </w:r>
            <w:r>
              <w:rPr>
                <w:rFonts w:asciiTheme="minorHAnsi" w:eastAsia="Times New Roman" w:hAnsiTheme="minorHAnsi" w:cstheme="minorHAnsi"/>
                <w:color w:val="000000"/>
                <w:szCs w:val="24"/>
                <w:lang w:val="en-IN" w:eastAsia="en-IN"/>
              </w:rPr>
              <w:t>ds the new consumer to consumer’s list</w:t>
            </w:r>
          </w:p>
        </w:tc>
      </w:tr>
    </w:tbl>
    <w:p w14:paraId="423251A9" w14:textId="77777777" w:rsidR="00247C36" w:rsidRDefault="007B2224">
      <w:pPr>
        <w:spacing w:after="160" w:line="259" w:lineRule="auto"/>
        <w:rPr>
          <w:rFonts w:asciiTheme="minorHAnsi" w:hAnsiTheme="minorHAnsi" w:cstheme="minorHAnsi"/>
          <w:szCs w:val="24"/>
          <w:lang w:val="en-IN"/>
        </w:rPr>
      </w:pPr>
      <w:r>
        <w:rPr>
          <w:szCs w:val="24"/>
          <w:lang w:val="en-IN"/>
        </w:rPr>
        <w:br w:type="page"/>
      </w:r>
    </w:p>
    <w:p w14:paraId="1F73912B" w14:textId="77777777" w:rsidR="00247C36" w:rsidRDefault="00247C36">
      <w:pPr>
        <w:pStyle w:val="TableCaption"/>
      </w:pPr>
    </w:p>
    <w:p w14:paraId="2F94F11E" w14:textId="77777777" w:rsidR="00247C36" w:rsidRDefault="00247C36">
      <w:pPr>
        <w:pStyle w:val="TableCaption"/>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993"/>
        <w:gridCol w:w="4394"/>
        <w:gridCol w:w="1843"/>
        <w:gridCol w:w="1701"/>
      </w:tblGrid>
      <w:tr w:rsidR="00247C36" w14:paraId="5E116F4E"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FF2E53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50363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3D921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1B0EB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720CCF8E"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7ECD5"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59DF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Add consumer form with fields contact number, threshold, start date and due date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AE15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42FD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535E94F9"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3631C"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E11F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methods for validating user inputs, and show error </w:t>
            </w:r>
            <w:r>
              <w:rPr>
                <w:rFonts w:asciiTheme="minorHAnsi" w:hAnsiTheme="minorHAnsi" w:cstheme="minorHAnsi"/>
                <w:color w:val="000000"/>
                <w:lang w:eastAsia="en-US"/>
              </w:rPr>
              <w:t>message or success message depending on the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541F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0BB4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229825F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F509"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5FA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backend validation methods for database crud operations to store and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FCB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E755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2890726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4E6F2"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C9B9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Calendar date picker for dates selection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8F8B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A8C2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5F747FB0"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2A37"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D493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backend methods using </w:t>
            </w:r>
            <w:r>
              <w:rPr>
                <w:rFonts w:asciiTheme="minorHAnsi" w:hAnsiTheme="minorHAnsi" w:cstheme="minorHAnsi"/>
                <w:color w:val="000000"/>
                <w:lang w:eastAsia="en-US"/>
              </w:rPr>
              <w:t xml:space="preserve">date </w:t>
            </w:r>
            <w:proofErr w:type="spellStart"/>
            <w:r>
              <w:rPr>
                <w:rFonts w:asciiTheme="minorHAnsi" w:hAnsiTheme="minorHAnsi" w:cstheme="minorHAnsi"/>
                <w:color w:val="000000"/>
                <w:lang w:eastAsia="en-US"/>
              </w:rPr>
              <w:t>fns</w:t>
            </w:r>
            <w:proofErr w:type="spellEnd"/>
            <w:r>
              <w:rPr>
                <w:rFonts w:asciiTheme="minorHAnsi" w:hAnsiTheme="minorHAnsi" w:cstheme="minorHAnsi"/>
                <w:color w:val="000000"/>
                <w:lang w:eastAsia="en-US"/>
              </w:rPr>
              <w:t xml:space="preserve"> to perform date operations and store them in the database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D7BA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E490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3DDC38C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35D3B" w14:textId="77777777" w:rsidR="00247C36" w:rsidRDefault="00247C36">
            <w:pPr>
              <w:pStyle w:val="ListParagraph"/>
              <w:numPr>
                <w:ilvl w:val="0"/>
                <w:numId w:val="35"/>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C4F3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Routing using Navigation to add consumer page and vice versa with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event handler to open the form for a new consumer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6CB7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864B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218EC2BC"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47A75D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07B39D"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782673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44</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BDEF3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44</w:t>
            </w:r>
          </w:p>
        </w:tc>
      </w:tr>
    </w:tbl>
    <w:p w14:paraId="7CD17126" w14:textId="77777777" w:rsidR="00247C36" w:rsidRDefault="007B2224">
      <w:pPr>
        <w:spacing w:line="240" w:lineRule="auto"/>
        <w:rPr>
          <w:rFonts w:asciiTheme="minorHAnsi" w:hAnsiTheme="minorHAnsi" w:cstheme="minorHAnsi"/>
          <w:szCs w:val="24"/>
        </w:rPr>
      </w:pPr>
      <w:r>
        <w:rPr>
          <w:rFonts w:asciiTheme="minorHAnsi" w:hAnsiTheme="minorHAnsi" w:cstheme="minorHAnsi"/>
          <w:szCs w:val="24"/>
        </w:rPr>
        <w:t xml:space="preserve"> </w:t>
      </w:r>
    </w:p>
    <w:p w14:paraId="09EEAA41" w14:textId="77777777" w:rsidR="00247C36" w:rsidRDefault="00247C36">
      <w:pPr>
        <w:spacing w:after="160" w:line="256" w:lineRule="auto"/>
        <w:rPr>
          <w:rFonts w:asciiTheme="minorHAnsi" w:hAnsiTheme="minorHAnsi" w:cstheme="minorHAnsi"/>
          <w:szCs w:val="24"/>
        </w:rPr>
      </w:pPr>
    </w:p>
    <w:p w14:paraId="24064560" w14:textId="77777777" w:rsidR="00247C36" w:rsidRDefault="00247C36">
      <w:pPr>
        <w:spacing w:after="160" w:line="256" w:lineRule="auto"/>
        <w:rPr>
          <w:rFonts w:asciiTheme="minorHAnsi" w:hAnsiTheme="minorHAnsi" w:cstheme="minorHAnsi"/>
          <w:szCs w:val="24"/>
        </w:rPr>
      </w:pPr>
    </w:p>
    <w:p w14:paraId="1FA02B79" w14:textId="77777777" w:rsidR="00247C36" w:rsidRDefault="00247C36">
      <w:pPr>
        <w:spacing w:after="160" w:line="256" w:lineRule="auto"/>
        <w:rPr>
          <w:rFonts w:asciiTheme="minorHAnsi" w:hAnsiTheme="minorHAnsi" w:cstheme="minorHAnsi"/>
          <w:szCs w:val="24"/>
        </w:rPr>
      </w:pPr>
    </w:p>
    <w:p w14:paraId="5EB09241" w14:textId="77777777" w:rsidR="00247C36" w:rsidRDefault="00247C36">
      <w:pPr>
        <w:spacing w:after="160" w:line="256" w:lineRule="auto"/>
        <w:rPr>
          <w:rFonts w:asciiTheme="minorHAnsi" w:hAnsiTheme="minorHAnsi" w:cstheme="minorHAnsi"/>
          <w:szCs w:val="24"/>
        </w:rPr>
      </w:pPr>
    </w:p>
    <w:p w14:paraId="36E7A486" w14:textId="77777777" w:rsidR="00247C36" w:rsidRDefault="00247C36">
      <w:pPr>
        <w:spacing w:after="160" w:line="256" w:lineRule="auto"/>
        <w:rPr>
          <w:rFonts w:asciiTheme="minorHAnsi" w:hAnsiTheme="minorHAnsi" w:cstheme="minorHAnsi"/>
          <w:szCs w:val="24"/>
        </w:rPr>
      </w:pPr>
    </w:p>
    <w:p w14:paraId="6F9F8B82" w14:textId="77777777" w:rsidR="00247C36" w:rsidRDefault="00247C36">
      <w:pPr>
        <w:spacing w:after="160" w:line="256" w:lineRule="auto"/>
        <w:rPr>
          <w:rFonts w:asciiTheme="minorHAnsi" w:hAnsiTheme="minorHAnsi" w:cstheme="minorHAnsi"/>
          <w:szCs w:val="24"/>
        </w:rPr>
      </w:pPr>
    </w:p>
    <w:p w14:paraId="56B7EA78" w14:textId="77777777" w:rsidR="00247C36" w:rsidRDefault="00247C36">
      <w:pPr>
        <w:spacing w:after="160" w:line="256" w:lineRule="auto"/>
        <w:rPr>
          <w:rFonts w:asciiTheme="minorHAnsi" w:hAnsiTheme="minorHAnsi" w:cstheme="minorHAnsi"/>
          <w:szCs w:val="24"/>
        </w:rPr>
      </w:pPr>
    </w:p>
    <w:p w14:paraId="68AADB54" w14:textId="77777777" w:rsidR="00247C36" w:rsidRDefault="00247C36">
      <w:pPr>
        <w:spacing w:after="160" w:line="256" w:lineRule="auto"/>
        <w:rPr>
          <w:rFonts w:asciiTheme="minorHAnsi" w:hAnsiTheme="minorHAnsi" w:cstheme="minorHAnsi"/>
          <w:szCs w:val="24"/>
        </w:rPr>
      </w:pPr>
    </w:p>
    <w:p w14:paraId="7DAD0845" w14:textId="77777777" w:rsidR="00247C36" w:rsidRDefault="007B2224">
      <w:pPr>
        <w:pStyle w:val="TableCaption"/>
      </w:pPr>
      <w:bookmarkStart w:id="62" w:name="_Toc73284635"/>
      <w:r>
        <w:lastRenderedPageBreak/>
        <w:t>Table 3.7</w:t>
      </w:r>
      <w:r>
        <w:t xml:space="preserve"> </w:t>
      </w:r>
      <w:r>
        <w:t xml:space="preserve">Vendor – </w:t>
      </w:r>
      <w:r>
        <w:t>Navigation Tab</w:t>
      </w:r>
      <w:bookmarkEnd w:id="62"/>
    </w:p>
    <w:p w14:paraId="72232857"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1563"/>
        <w:gridCol w:w="7368"/>
      </w:tblGrid>
      <w:tr w:rsidR="00247C36" w14:paraId="793BCBA9"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CF736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A787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7</w:t>
            </w:r>
          </w:p>
        </w:tc>
      </w:tr>
      <w:tr w:rsidR="00247C36" w14:paraId="7FC190D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601043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B622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different options to navigate after selecting a consumer on the screen</w:t>
            </w:r>
          </w:p>
        </w:tc>
      </w:tr>
      <w:tr w:rsidR="00247C36" w14:paraId="3A2AB88F"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DF63B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095C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vendor (shopkeeper) and I’m on the </w:t>
            </w:r>
            <w:r>
              <w:rPr>
                <w:rFonts w:asciiTheme="minorHAnsi" w:eastAsia="Times New Roman" w:hAnsiTheme="minorHAnsi" w:cstheme="minorHAnsi"/>
                <w:color w:val="000000"/>
                <w:szCs w:val="24"/>
                <w:lang w:val="en-IN" w:eastAsia="en-IN"/>
              </w:rPr>
              <w:t>‘</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497EE5A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select a particular consumer </w:t>
            </w:r>
          </w:p>
          <w:p w14:paraId="243C58E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gives a navbar that shows the following options: account details, add products, </w:t>
            </w:r>
            <w:proofErr w:type="spellStart"/>
            <w:r>
              <w:rPr>
                <w:rFonts w:asciiTheme="minorHAnsi" w:eastAsia="Times New Roman" w:hAnsiTheme="minorHAnsi" w:cstheme="minorHAnsi"/>
                <w:color w:val="000000"/>
                <w:szCs w:val="24"/>
                <w:lang w:val="en-IN" w:eastAsia="en-IN"/>
              </w:rPr>
              <w:t>udhaari</w:t>
            </w:r>
            <w:proofErr w:type="spellEnd"/>
            <w:r>
              <w:rPr>
                <w:rFonts w:asciiTheme="minorHAnsi" w:eastAsia="Times New Roman" w:hAnsiTheme="minorHAnsi" w:cstheme="minorHAnsi"/>
                <w:color w:val="000000"/>
                <w:szCs w:val="24"/>
                <w:lang w:val="en-IN" w:eastAsia="en-IN"/>
              </w:rPr>
              <w:t xml:space="preserve"> records, make payment, logout and back to Dashboard so that I can perform these tasks specific to</w:t>
            </w:r>
            <w:r>
              <w:rPr>
                <w:rFonts w:asciiTheme="minorHAnsi" w:eastAsia="Times New Roman" w:hAnsiTheme="minorHAnsi" w:cstheme="minorHAnsi"/>
                <w:color w:val="000000"/>
                <w:szCs w:val="24"/>
                <w:lang w:val="en-IN" w:eastAsia="en-IN"/>
              </w:rPr>
              <w:t xml:space="preserve"> that consumer</w:t>
            </w:r>
          </w:p>
        </w:tc>
      </w:tr>
    </w:tbl>
    <w:p w14:paraId="13F7135A" w14:textId="77777777" w:rsidR="00247C36" w:rsidRDefault="00247C36">
      <w:pPr>
        <w:pStyle w:val="TableCaption"/>
      </w:pPr>
    </w:p>
    <w:p w14:paraId="08AE2F87" w14:textId="77777777" w:rsidR="00247C36" w:rsidRDefault="00247C36">
      <w:pPr>
        <w:pStyle w:val="TableCaption"/>
        <w:rPr>
          <w:rFonts w:asciiTheme="minorHAnsi" w:hAnsiTheme="minorHAnsi" w:cstheme="minorHAnsi"/>
          <w:szCs w:val="24"/>
        </w:rPr>
      </w:pPr>
    </w:p>
    <w:tbl>
      <w:tblPr>
        <w:tblW w:w="8931" w:type="dxa"/>
        <w:tblInd w:w="-152" w:type="dxa"/>
        <w:tblLayout w:type="fixed"/>
        <w:tblLook w:val="04A0" w:firstRow="1" w:lastRow="0" w:firstColumn="1" w:lastColumn="0" w:noHBand="0" w:noVBand="1"/>
      </w:tblPr>
      <w:tblGrid>
        <w:gridCol w:w="993"/>
        <w:gridCol w:w="4253"/>
        <w:gridCol w:w="1985"/>
        <w:gridCol w:w="1700"/>
      </w:tblGrid>
      <w:tr w:rsidR="00247C36" w14:paraId="1546A956"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D61FAA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25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D8A8E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D3E15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779588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26598EE2"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AFDBD" w14:textId="77777777" w:rsidR="00247C36" w:rsidRDefault="00247C36">
            <w:pPr>
              <w:pStyle w:val="ListParagraph"/>
              <w:numPr>
                <w:ilvl w:val="0"/>
                <w:numId w:val="36"/>
              </w:numPr>
              <w:rPr>
                <w:rFonts w:asciiTheme="minorHAnsi" w:eastAsia="Times New Roman" w:hAnsiTheme="minorHAnsi" w:cstheme="minorHAnsi"/>
                <w:szCs w:val="24"/>
                <w:lang w:val="en-IN" w:eastAsia="en-IN"/>
              </w:rPr>
            </w:pP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5300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navbar including the following labels Account Details, Add Products, Udhaari Records, Make Payment and Logout as the navbar options</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336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5BA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10D8BD19"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B2CF9" w14:textId="77777777" w:rsidR="00247C36" w:rsidRDefault="00247C36">
            <w:pPr>
              <w:pStyle w:val="ListParagraph"/>
              <w:numPr>
                <w:ilvl w:val="0"/>
                <w:numId w:val="36"/>
              </w:numPr>
              <w:rPr>
                <w:rFonts w:asciiTheme="minorHAnsi" w:eastAsia="Times New Roman" w:hAnsiTheme="minorHAnsi" w:cstheme="minorHAnsi"/>
                <w:szCs w:val="24"/>
                <w:lang w:val="en-IN" w:eastAsia="en-IN"/>
              </w:rPr>
            </w:pP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9212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Account Details </w:t>
            </w:r>
            <w:r>
              <w:rPr>
                <w:rFonts w:asciiTheme="minorHAnsi" w:eastAsia="Times New Roman" w:hAnsiTheme="minorHAnsi" w:cstheme="minorHAnsi"/>
                <w:color w:val="000000"/>
                <w:szCs w:val="24"/>
                <w:lang w:val="en-IN" w:eastAsia="en-IN"/>
              </w:rPr>
              <w:t>component for displaying the selected consumer’s details</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8AC3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3301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20FE0A2C"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1A48" w14:textId="77777777" w:rsidR="00247C36" w:rsidRDefault="00247C36">
            <w:pPr>
              <w:pStyle w:val="ListParagraph"/>
              <w:numPr>
                <w:ilvl w:val="0"/>
                <w:numId w:val="36"/>
              </w:numPr>
              <w:rPr>
                <w:rFonts w:asciiTheme="minorHAnsi" w:eastAsia="Times New Roman" w:hAnsiTheme="minorHAnsi" w:cstheme="minorHAnsi"/>
                <w:szCs w:val="24"/>
                <w:lang w:val="en-IN" w:eastAsia="en-IN"/>
              </w:rPr>
            </w:pP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C30D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display label for showing active status</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9BB0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829F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52441D6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90AFB" w14:textId="77777777" w:rsidR="00247C36" w:rsidRDefault="00247C36">
            <w:pPr>
              <w:pStyle w:val="ListParagraph"/>
              <w:numPr>
                <w:ilvl w:val="0"/>
                <w:numId w:val="36"/>
              </w:numPr>
              <w:rPr>
                <w:rFonts w:asciiTheme="minorHAnsi" w:eastAsia="Times New Roman" w:hAnsiTheme="minorHAnsi" w:cstheme="minorHAnsi"/>
                <w:szCs w:val="24"/>
                <w:lang w:val="en-IN" w:eastAsia="en-IN"/>
              </w:rPr>
            </w:pP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7269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back button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0157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37EC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43E30A9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96C63" w14:textId="77777777" w:rsidR="00247C36" w:rsidRDefault="00247C36">
            <w:pPr>
              <w:pStyle w:val="ListParagraph"/>
              <w:numPr>
                <w:ilvl w:val="0"/>
                <w:numId w:val="36"/>
              </w:numPr>
              <w:rPr>
                <w:rFonts w:asciiTheme="minorHAnsi" w:eastAsia="Times New Roman" w:hAnsiTheme="minorHAnsi" w:cstheme="minorHAnsi"/>
                <w:szCs w:val="24"/>
                <w:lang w:val="en-IN" w:eastAsia="en-IN"/>
              </w:rPr>
            </w:pP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FD5A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Account Details with on </w:t>
            </w:r>
            <w:proofErr w:type="gramStart"/>
            <w:r>
              <w:rPr>
                <w:rFonts w:asciiTheme="minorHAnsi" w:eastAsia="Times New Roman" w:hAnsiTheme="minorHAnsi" w:cstheme="minorHAnsi"/>
                <w:color w:val="000000"/>
                <w:szCs w:val="24"/>
                <w:lang w:val="en-IN" w:eastAsia="en-IN"/>
              </w:rPr>
              <w:t>Press(</w:t>
            </w:r>
            <w:proofErr w:type="gramEnd"/>
            <w:r>
              <w:rPr>
                <w:rFonts w:asciiTheme="minorHAnsi" w:eastAsia="Times New Roman" w:hAnsiTheme="minorHAnsi" w:cstheme="minorHAnsi"/>
                <w:color w:val="000000"/>
                <w:szCs w:val="24"/>
                <w:lang w:val="en-IN" w:eastAsia="en-IN"/>
              </w:rPr>
              <w:t xml:space="preserve">),  Add Products, Udhaari Records, Make </w:t>
            </w:r>
            <w:r>
              <w:rPr>
                <w:rFonts w:asciiTheme="minorHAnsi" w:eastAsia="Times New Roman" w:hAnsiTheme="minorHAnsi" w:cstheme="minorHAnsi"/>
                <w:color w:val="000000"/>
                <w:szCs w:val="24"/>
                <w:lang w:val="en-IN" w:eastAsia="en-IN"/>
              </w:rPr>
              <w:t>Payment, Back to Dashboard and Logout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335C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14</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357F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7</w:t>
            </w:r>
          </w:p>
        </w:tc>
      </w:tr>
      <w:tr w:rsidR="00247C36" w14:paraId="1AE500C1"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1AAEA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25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AB2E69" w14:textId="77777777" w:rsidR="00247C36" w:rsidRDefault="00247C36">
            <w:pPr>
              <w:rPr>
                <w:rFonts w:asciiTheme="minorHAnsi" w:eastAsia="Times New Roman" w:hAnsiTheme="minorHAnsi" w:cstheme="minorHAnsi"/>
                <w:szCs w:val="24"/>
                <w:lang w:val="en-IN" w:eastAsia="en-IN"/>
              </w:rPr>
            </w:pP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2041C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34</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88E5C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22</w:t>
            </w:r>
          </w:p>
        </w:tc>
      </w:tr>
    </w:tbl>
    <w:p w14:paraId="5E5ABBB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p w14:paraId="59DF2507" w14:textId="77777777" w:rsidR="00247C36" w:rsidRDefault="007B2224">
      <w:pPr>
        <w:spacing w:after="160" w:line="259" w:lineRule="auto"/>
        <w:rPr>
          <w:rFonts w:asciiTheme="minorHAnsi" w:hAnsiTheme="minorHAnsi" w:cstheme="minorHAnsi"/>
          <w:szCs w:val="24"/>
          <w:lang w:val="en-IN"/>
        </w:rPr>
      </w:pPr>
      <w:r>
        <w:rPr>
          <w:rFonts w:asciiTheme="minorHAnsi" w:hAnsiTheme="minorHAnsi" w:cstheme="minorHAnsi"/>
          <w:szCs w:val="24"/>
          <w:lang w:val="en-IN"/>
        </w:rPr>
        <w:br w:type="page"/>
      </w:r>
    </w:p>
    <w:p w14:paraId="609C726E" w14:textId="77777777" w:rsidR="00247C36" w:rsidRDefault="007B2224">
      <w:pPr>
        <w:pStyle w:val="TableCaption"/>
      </w:pPr>
      <w:bookmarkStart w:id="63" w:name="_Toc73284636"/>
      <w:r>
        <w:lastRenderedPageBreak/>
        <w:t>Table 3.8</w:t>
      </w:r>
      <w:r>
        <w:t xml:space="preserve"> </w:t>
      </w:r>
      <w:r>
        <w:t>Account Details</w:t>
      </w:r>
      <w:bookmarkEnd w:id="63"/>
    </w:p>
    <w:p w14:paraId="6CDECD96"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1563"/>
        <w:gridCol w:w="7368"/>
      </w:tblGrid>
      <w:tr w:rsidR="00247C36" w14:paraId="0D3587A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81D559"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299D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8</w:t>
            </w:r>
          </w:p>
        </w:tc>
      </w:tr>
      <w:tr w:rsidR="00247C36" w14:paraId="4F171E6C"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A1FFB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CC8F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vendor (shopkeeper), I want to, </w:t>
            </w:r>
            <w:proofErr w:type="gramStart"/>
            <w:r>
              <w:rPr>
                <w:rFonts w:asciiTheme="minorHAnsi" w:hAnsiTheme="minorHAnsi" w:cstheme="minorHAnsi"/>
                <w:color w:val="000000"/>
                <w:lang w:eastAsia="en-US"/>
              </w:rPr>
              <w:t>see</w:t>
            </w:r>
            <w:proofErr w:type="gramEnd"/>
            <w:r>
              <w:rPr>
                <w:rFonts w:asciiTheme="minorHAnsi" w:hAnsiTheme="minorHAnsi" w:cstheme="minorHAnsi"/>
                <w:color w:val="000000"/>
                <w:lang w:eastAsia="en-US"/>
              </w:rPr>
              <w:t xml:space="preserve"> and edit the account details with the total amount to be paid of a particular consumer on the </w:t>
            </w:r>
            <w:r>
              <w:rPr>
                <w:rFonts w:asciiTheme="minorHAnsi" w:hAnsiTheme="minorHAnsi" w:cstheme="minorHAnsi"/>
                <w:color w:val="000000"/>
                <w:lang w:eastAsia="en-US"/>
              </w:rPr>
              <w:t>screen </w:t>
            </w:r>
          </w:p>
        </w:tc>
      </w:tr>
      <w:tr w:rsidR="00247C36" w14:paraId="57B7A6C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4F6FBE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A077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successfully logged-in vendor (shopkeeper) and </w:t>
            </w:r>
          </w:p>
          <w:p w14:paraId="316D051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select ‘Account Details’ </w:t>
            </w:r>
          </w:p>
          <w:p w14:paraId="3E6951A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the application gives the name and RMN on top part of the screen</w:t>
            </w:r>
          </w:p>
          <w:p w14:paraId="696DFE4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 application also shows a status option at the upper right corner sho</w:t>
            </w:r>
            <w:r>
              <w:rPr>
                <w:rFonts w:asciiTheme="minorHAnsi" w:hAnsiTheme="minorHAnsi" w:cstheme="minorHAnsi"/>
                <w:color w:val="000000"/>
                <w:lang w:eastAsia="en-US"/>
              </w:rPr>
              <w:t>wing whether the account of that consumer is active or blocked. </w:t>
            </w:r>
          </w:p>
          <w:p w14:paraId="3BC1EE9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Other details like starting date of account, threshold, last paid amount, current start date, current due date, total due amount, partial due amount is also displayed on the screen along with</w:t>
            </w:r>
            <w:r>
              <w:rPr>
                <w:rFonts w:asciiTheme="minorHAnsi" w:hAnsiTheme="minorHAnsi" w:cstheme="minorHAnsi"/>
                <w:color w:val="000000"/>
                <w:lang w:eastAsia="en-US"/>
              </w:rPr>
              <w:t xml:space="preserve"> an inline edit </w:t>
            </w:r>
            <w:proofErr w:type="gramStart"/>
            <w:r>
              <w:rPr>
                <w:rFonts w:asciiTheme="minorHAnsi" w:hAnsiTheme="minorHAnsi" w:cstheme="minorHAnsi"/>
                <w:color w:val="000000"/>
                <w:lang w:eastAsia="en-US"/>
              </w:rPr>
              <w:t>option</w:t>
            </w:r>
            <w:proofErr w:type="gramEnd"/>
          </w:p>
          <w:p w14:paraId="19EB2B8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the editable fields</w:t>
            </w:r>
          </w:p>
          <w:p w14:paraId="6DF128D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application allows me to edit the name and threshold field (0-1) and save it </w:t>
            </w:r>
            <w:proofErr w:type="gramStart"/>
            <w:r>
              <w:rPr>
                <w:rFonts w:asciiTheme="minorHAnsi" w:hAnsiTheme="minorHAnsi" w:cstheme="minorHAnsi"/>
                <w:color w:val="000000"/>
                <w:lang w:eastAsia="en-US"/>
              </w:rPr>
              <w:t>and also</w:t>
            </w:r>
            <w:proofErr w:type="gramEnd"/>
            <w:r>
              <w:rPr>
                <w:rFonts w:asciiTheme="minorHAnsi" w:hAnsiTheme="minorHAnsi" w:cstheme="minorHAnsi"/>
                <w:color w:val="000000"/>
                <w:lang w:eastAsia="en-US"/>
              </w:rPr>
              <w:t xml:space="preserve"> shows all account details where the old fields are replaced with the new ones </w:t>
            </w:r>
          </w:p>
        </w:tc>
      </w:tr>
    </w:tbl>
    <w:p w14:paraId="3B86EE66" w14:textId="77777777" w:rsidR="00247C36" w:rsidRDefault="00247C36">
      <w:pPr>
        <w:spacing w:after="240"/>
        <w:rPr>
          <w:rFonts w:asciiTheme="minorHAnsi" w:hAnsiTheme="minorHAnsi" w:cstheme="minorHAnsi"/>
          <w:szCs w:val="24"/>
        </w:rPr>
      </w:pPr>
    </w:p>
    <w:p w14:paraId="4274966C" w14:textId="77777777" w:rsidR="00247C36" w:rsidRDefault="007B2224">
      <w:pPr>
        <w:spacing w:after="160" w:line="259" w:lineRule="auto"/>
      </w:pPr>
      <w:r>
        <w:rPr>
          <w:rFonts w:asciiTheme="minorHAnsi" w:hAnsiTheme="minorHAnsi" w:cstheme="minorHAnsi"/>
          <w:szCs w:val="24"/>
        </w:rPr>
        <w:br w:type="page"/>
      </w:r>
    </w:p>
    <w:p w14:paraId="0DBB7F22"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993"/>
        <w:gridCol w:w="4394"/>
        <w:gridCol w:w="1843"/>
        <w:gridCol w:w="1701"/>
      </w:tblGrid>
      <w:tr w:rsidR="00247C36" w14:paraId="6102AB8D"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09034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CFC96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6D818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0FECF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68A612B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28AC" w14:textId="77777777" w:rsidR="00247C36" w:rsidRDefault="00247C36">
            <w:pPr>
              <w:pStyle w:val="ListParagraph"/>
              <w:numPr>
                <w:ilvl w:val="0"/>
                <w:numId w:val="3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304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w:t>
            </w:r>
            <w:proofErr w:type="spellStart"/>
            <w:r>
              <w:rPr>
                <w:rFonts w:asciiTheme="minorHAnsi" w:hAnsiTheme="minorHAnsi" w:cstheme="minorHAnsi"/>
                <w:color w:val="000000"/>
                <w:lang w:eastAsia="en-US"/>
              </w:rPr>
              <w:t>an</w:t>
            </w:r>
            <w:proofErr w:type="spellEnd"/>
            <w:r>
              <w:rPr>
                <w:rFonts w:asciiTheme="minorHAnsi" w:hAnsiTheme="minorHAnsi" w:cstheme="minorHAnsi"/>
                <w:color w:val="000000"/>
                <w:lang w:eastAsia="en-US"/>
              </w:rPr>
              <w:t xml:space="preserve"> edit button to edit consumer name and threshold in Account Details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57C1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7557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6B4D4F31"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8CC93" w14:textId="77777777" w:rsidR="00247C36" w:rsidRDefault="00247C36">
            <w:pPr>
              <w:pStyle w:val="ListParagraph"/>
              <w:numPr>
                <w:ilvl w:val="0"/>
                <w:numId w:val="3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CF1E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an API to </w:t>
            </w:r>
            <w:proofErr w:type="gramStart"/>
            <w:r>
              <w:rPr>
                <w:rFonts w:asciiTheme="minorHAnsi" w:hAnsiTheme="minorHAnsi" w:cstheme="minorHAnsi"/>
                <w:color w:val="000000"/>
                <w:lang w:eastAsia="en-US"/>
              </w:rPr>
              <w:t>fetch  data</w:t>
            </w:r>
            <w:proofErr w:type="gramEnd"/>
            <w:r>
              <w:rPr>
                <w:rFonts w:asciiTheme="minorHAnsi" w:hAnsiTheme="minorHAnsi" w:cstheme="minorHAnsi"/>
                <w:color w:val="000000"/>
                <w:lang w:eastAsia="en-US"/>
              </w:rPr>
              <w:t xml:space="preserve"> such as name, RMN, account started date, threshold, last paid amount, start date, due </w:t>
            </w:r>
            <w:r>
              <w:rPr>
                <w:rFonts w:asciiTheme="minorHAnsi" w:hAnsiTheme="minorHAnsi" w:cstheme="minorHAnsi"/>
                <w:color w:val="000000"/>
                <w:lang w:eastAsia="en-US"/>
              </w:rPr>
              <w:t>date, total due amount and partial due amount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9F8B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7B30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18</w:t>
            </w:r>
          </w:p>
        </w:tc>
      </w:tr>
      <w:tr w:rsidR="00247C36" w14:paraId="27C1F485"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F7AD" w14:textId="77777777" w:rsidR="00247C36" w:rsidRDefault="00247C36">
            <w:pPr>
              <w:pStyle w:val="ListParagraph"/>
              <w:numPr>
                <w:ilvl w:val="0"/>
                <w:numId w:val="3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87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methods for validating user inputs, and show error message or success message depending on the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C15B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AD03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3EA41F4E"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E4A70" w14:textId="77777777" w:rsidR="00247C36" w:rsidRDefault="00247C36">
            <w:pPr>
              <w:pStyle w:val="ListParagraph"/>
              <w:numPr>
                <w:ilvl w:val="0"/>
                <w:numId w:val="3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A866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 save button to save changes and event </w:t>
            </w:r>
            <w:proofErr w:type="spellStart"/>
            <w:proofErr w:type="gramStart"/>
            <w:r>
              <w:rPr>
                <w:rFonts w:asciiTheme="minorHAnsi" w:hAnsiTheme="minorHAnsi" w:cstheme="minorHAnsi"/>
                <w:color w:val="000000"/>
                <w:lang w:eastAsia="en-US"/>
              </w:rPr>
              <w:t>onChange</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xml:space="preserve">) </w:t>
            </w:r>
            <w:r>
              <w:rPr>
                <w:rFonts w:asciiTheme="minorHAnsi" w:hAnsiTheme="minorHAnsi" w:cstheme="minorHAnsi"/>
                <w:color w:val="000000"/>
                <w:lang w:eastAsia="en-US"/>
              </w:rPr>
              <w:t>handler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2DD7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79D2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447B764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1DA23" w14:textId="77777777" w:rsidR="00247C36" w:rsidRDefault="00247C36">
            <w:pPr>
              <w:pStyle w:val="ListParagraph"/>
              <w:numPr>
                <w:ilvl w:val="0"/>
                <w:numId w:val="37"/>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A52A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a post method for validating and updating the changed fields in the database from the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16D4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A988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301A69E5" w14:textId="77777777">
        <w:trPr>
          <w:trHeight w:val="368"/>
        </w:trPr>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752A7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EB7C5C"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0EC0C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36</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0710C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40</w:t>
            </w:r>
          </w:p>
        </w:tc>
      </w:tr>
    </w:tbl>
    <w:p w14:paraId="005D4F5C" w14:textId="77777777" w:rsidR="00247C36" w:rsidRDefault="00247C36">
      <w:pPr>
        <w:rPr>
          <w:rFonts w:asciiTheme="minorHAnsi" w:hAnsiTheme="minorHAnsi" w:cstheme="minorHAnsi"/>
          <w:szCs w:val="24"/>
        </w:rPr>
      </w:pPr>
    </w:p>
    <w:p w14:paraId="16BA35BF" w14:textId="77777777" w:rsidR="00247C36" w:rsidRDefault="007B2224">
      <w:pPr>
        <w:spacing w:after="160" w:line="259" w:lineRule="auto"/>
        <w:rPr>
          <w:rFonts w:asciiTheme="minorHAnsi" w:hAnsiTheme="minorHAnsi" w:cstheme="minorHAnsi"/>
          <w:szCs w:val="24"/>
        </w:rPr>
      </w:pPr>
      <w:r>
        <w:rPr>
          <w:rFonts w:asciiTheme="minorHAnsi" w:hAnsiTheme="minorHAnsi" w:cstheme="minorHAnsi"/>
          <w:szCs w:val="24"/>
        </w:rPr>
        <w:br w:type="page"/>
      </w:r>
    </w:p>
    <w:p w14:paraId="00AC9225" w14:textId="77777777" w:rsidR="00247C36" w:rsidRDefault="007B2224">
      <w:pPr>
        <w:pStyle w:val="TableCaption"/>
      </w:pPr>
      <w:bookmarkStart w:id="64" w:name="_Toc73284637"/>
      <w:r>
        <w:lastRenderedPageBreak/>
        <w:t>Table 3.9</w:t>
      </w:r>
      <w:r>
        <w:t xml:space="preserve"> </w:t>
      </w:r>
      <w:r>
        <w:t>Delete A Consumer Account</w:t>
      </w:r>
      <w:bookmarkEnd w:id="64"/>
    </w:p>
    <w:p w14:paraId="776F484C"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1563"/>
        <w:gridCol w:w="7368"/>
      </w:tblGrid>
      <w:tr w:rsidR="00247C36" w14:paraId="00880E93"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357A1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rPr>
              <w:br w:type="page"/>
            </w: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6E5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9</w:t>
            </w:r>
          </w:p>
        </w:tc>
      </w:tr>
      <w:tr w:rsidR="00247C36" w14:paraId="6C76B2A2"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A3D76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B2E2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vendor (shopkeeper), I want to, delete a </w:t>
            </w:r>
            <w:r>
              <w:rPr>
                <w:rFonts w:asciiTheme="minorHAnsi" w:hAnsiTheme="minorHAnsi" w:cstheme="minorHAnsi"/>
                <w:color w:val="000000"/>
                <w:lang w:eastAsia="en-US"/>
              </w:rPr>
              <w:t>selected consumer’s account</w:t>
            </w:r>
          </w:p>
        </w:tc>
      </w:tr>
      <w:tr w:rsidR="00247C36" w14:paraId="26812D3F"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AFE5A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A8B7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Given I’m a successfully logged-in vendor (shopkeeper) and I’m on a selected consumer’s ‘Account Details’ page</w:t>
            </w:r>
          </w:p>
          <w:p w14:paraId="0A96275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on the ‘Delete icon’ </w:t>
            </w:r>
          </w:p>
          <w:p w14:paraId="3D70ABF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application deletes that consumer’s account and removes the name</w:t>
            </w:r>
            <w:r>
              <w:rPr>
                <w:rFonts w:asciiTheme="minorHAnsi" w:hAnsiTheme="minorHAnsi" w:cstheme="minorHAnsi"/>
                <w:color w:val="000000"/>
                <w:lang w:eastAsia="en-US"/>
              </w:rPr>
              <w:t xml:space="preserve"> from the consumers list</w:t>
            </w:r>
          </w:p>
        </w:tc>
      </w:tr>
    </w:tbl>
    <w:p w14:paraId="44B1848E" w14:textId="77777777" w:rsidR="00247C36" w:rsidRDefault="007B2224">
      <w:pPr>
        <w:pStyle w:val="NormalWeb"/>
        <w:spacing w:before="0" w:beforeAutospacing="0" w:after="0" w:afterAutospacing="0"/>
        <w:ind w:firstLine="720"/>
      </w:pPr>
      <w:r>
        <w:rPr>
          <w:rStyle w:val="apple-tab-span"/>
          <w:rFonts w:asciiTheme="minorHAnsi" w:hAnsiTheme="minorHAnsi" w:cstheme="minorHAnsi"/>
          <w:color w:val="000000"/>
        </w:rPr>
        <w:tab/>
      </w:r>
    </w:p>
    <w:p w14:paraId="69371E0A" w14:textId="77777777" w:rsidR="00247C36" w:rsidRDefault="00247C36">
      <w:pPr>
        <w:pStyle w:val="TableCaption"/>
      </w:pPr>
    </w:p>
    <w:tbl>
      <w:tblPr>
        <w:tblW w:w="8931" w:type="dxa"/>
        <w:tblInd w:w="-152" w:type="dxa"/>
        <w:tblLook w:val="04A0" w:firstRow="1" w:lastRow="0" w:firstColumn="1" w:lastColumn="0" w:noHBand="0" w:noVBand="1"/>
      </w:tblPr>
      <w:tblGrid>
        <w:gridCol w:w="993"/>
        <w:gridCol w:w="4394"/>
        <w:gridCol w:w="1843"/>
        <w:gridCol w:w="1701"/>
      </w:tblGrid>
      <w:tr w:rsidR="00247C36" w14:paraId="7F8F5D73"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88596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DA69E2"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D1CD60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4C7E2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2A8946DF" w14:textId="77777777">
        <w:trPr>
          <w:trHeight w:val="480"/>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0FE16" w14:textId="77777777" w:rsidR="00247C36" w:rsidRDefault="00247C36">
            <w:pPr>
              <w:pStyle w:val="ListParagraph"/>
              <w:numPr>
                <w:ilvl w:val="0"/>
                <w:numId w:val="38"/>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06ED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 delete icon on the Account Details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896E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103B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5</w:t>
            </w:r>
          </w:p>
        </w:tc>
      </w:tr>
      <w:tr w:rsidR="00247C36" w14:paraId="0388091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0B159" w14:textId="77777777" w:rsidR="00247C36" w:rsidRDefault="00247C36">
            <w:pPr>
              <w:pStyle w:val="ListParagraph"/>
              <w:numPr>
                <w:ilvl w:val="0"/>
                <w:numId w:val="38"/>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0A97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event handler -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xml:space="preserve">) give delete confirmation notification and based on user input delete the </w:t>
            </w:r>
            <w:r>
              <w:rPr>
                <w:rFonts w:asciiTheme="minorHAnsi" w:hAnsiTheme="minorHAnsi" w:cstheme="minorHAnsi"/>
                <w:color w:val="000000"/>
                <w:lang w:eastAsia="en-US"/>
              </w:rPr>
              <w:t>consumer’s name from the consumers list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1A66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8858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2EC950D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1072E" w14:textId="77777777" w:rsidR="00247C36" w:rsidRDefault="00247C36">
            <w:pPr>
              <w:pStyle w:val="ListParagraph"/>
              <w:numPr>
                <w:ilvl w:val="0"/>
                <w:numId w:val="38"/>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D2B0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a method to access data from the database in the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98C8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10C1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760F1046"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EAEA0" w14:textId="77777777" w:rsidR="00247C36" w:rsidRDefault="00247C36">
            <w:pPr>
              <w:pStyle w:val="ListParagraph"/>
              <w:numPr>
                <w:ilvl w:val="0"/>
                <w:numId w:val="38"/>
              </w:numPr>
              <w:spacing w:before="100" w:beforeAutospacing="1" w:after="100" w:afterAutospacing="1" w:line="240" w:lineRule="auto"/>
              <w:textAlignment w:val="baseline"/>
              <w:rPr>
                <w:rFonts w:asciiTheme="minorHAnsi" w:hAnsiTheme="minorHAnsi" w:cstheme="minorHAnsi"/>
                <w:color w:val="000000"/>
                <w:szCs w:val="24"/>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E399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Routing using navigation to Dashboard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5483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0AD2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52E1051B"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F0313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9DA28A"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71568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23</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1092E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18</w:t>
            </w:r>
          </w:p>
        </w:tc>
      </w:tr>
    </w:tbl>
    <w:p w14:paraId="1D8DBE71" w14:textId="77777777" w:rsidR="00247C36" w:rsidRDefault="00247C36">
      <w:pPr>
        <w:rPr>
          <w:rFonts w:asciiTheme="minorHAnsi" w:hAnsiTheme="minorHAnsi" w:cstheme="minorHAnsi"/>
          <w:szCs w:val="24"/>
        </w:rPr>
      </w:pPr>
    </w:p>
    <w:p w14:paraId="61CFC286" w14:textId="77777777" w:rsidR="00247C36" w:rsidRDefault="007B2224">
      <w:pPr>
        <w:spacing w:after="160" w:line="259" w:lineRule="auto"/>
        <w:rPr>
          <w:rFonts w:asciiTheme="minorHAnsi" w:hAnsiTheme="minorHAnsi" w:cstheme="minorHAnsi"/>
          <w:szCs w:val="24"/>
        </w:rPr>
      </w:pPr>
      <w:r>
        <w:rPr>
          <w:rFonts w:asciiTheme="minorHAnsi" w:hAnsiTheme="minorHAnsi" w:cstheme="minorHAnsi"/>
          <w:szCs w:val="24"/>
        </w:rPr>
        <w:br w:type="page"/>
      </w:r>
    </w:p>
    <w:p w14:paraId="7A6687D6" w14:textId="77777777" w:rsidR="00247C36" w:rsidRDefault="007B2224">
      <w:pPr>
        <w:pStyle w:val="TableCaption"/>
      </w:pPr>
      <w:bookmarkStart w:id="65" w:name="_Toc73284638"/>
      <w:r>
        <w:lastRenderedPageBreak/>
        <w:t>Table 3.10</w:t>
      </w:r>
      <w:r>
        <w:t xml:space="preserve"> </w:t>
      </w:r>
      <w:r>
        <w:t>View Products</w:t>
      </w:r>
      <w:bookmarkEnd w:id="65"/>
    </w:p>
    <w:p w14:paraId="4A7611EE"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5FBCCE85"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9AB49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F22F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10</w:t>
            </w:r>
          </w:p>
        </w:tc>
      </w:tr>
      <w:tr w:rsidR="00247C36" w14:paraId="1FBB4DA3"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4BA30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A1B70"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As a vendor </w:t>
            </w:r>
            <w:r>
              <w:rPr>
                <w:rFonts w:asciiTheme="minorHAnsi" w:eastAsia="Times New Roman" w:hAnsiTheme="minorHAnsi" w:cstheme="minorHAnsi"/>
                <w:color w:val="000000"/>
                <w:szCs w:val="24"/>
                <w:lang w:val="en-IN" w:eastAsia="en-IN"/>
              </w:rPr>
              <w:t>(shopkeeper), I want to, view all products available with their base price</w:t>
            </w:r>
          </w:p>
        </w:tc>
      </w:tr>
      <w:tr w:rsidR="00247C36" w14:paraId="3B3AD695"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9E37A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A393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Given I’m a successfully logged-in vendor (shopkeeper) and I’m on a selected consumer’s ‘Add Products’ page </w:t>
            </w:r>
          </w:p>
          <w:p w14:paraId="2002DA4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the ‘View All Products’’ </w:t>
            </w:r>
          </w:p>
          <w:p w14:paraId="287C14E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application </w:t>
            </w:r>
            <w:r>
              <w:rPr>
                <w:rFonts w:asciiTheme="minorHAnsi" w:eastAsia="Times New Roman" w:hAnsiTheme="minorHAnsi" w:cstheme="minorHAnsi"/>
                <w:color w:val="000000"/>
                <w:szCs w:val="24"/>
                <w:lang w:val="en-IN" w:eastAsia="en-IN"/>
              </w:rPr>
              <w:t>displays all the available products with their base price</w:t>
            </w:r>
          </w:p>
        </w:tc>
      </w:tr>
    </w:tbl>
    <w:p w14:paraId="5B46E4D9" w14:textId="77777777" w:rsidR="00247C36" w:rsidRDefault="00247C36">
      <w:pPr>
        <w:pStyle w:val="TableCaption"/>
      </w:pPr>
    </w:p>
    <w:p w14:paraId="49C6470D"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47"/>
        <w:gridCol w:w="4856"/>
        <w:gridCol w:w="1664"/>
        <w:gridCol w:w="1564"/>
      </w:tblGrid>
      <w:tr w:rsidR="00247C36" w14:paraId="409E44DE"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A09EF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85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FFD42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6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7BD01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5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EBB57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40BD0354" w14:textId="77777777">
        <w:trPr>
          <w:trHeight w:val="480"/>
        </w:trPr>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4C501" w14:textId="77777777" w:rsidR="00247C36" w:rsidRDefault="00247C36">
            <w:pPr>
              <w:pStyle w:val="ListParagraph"/>
              <w:numPr>
                <w:ilvl w:val="0"/>
                <w:numId w:val="39"/>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66E5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 view all products page with search bar on the top, close </w:t>
            </w:r>
            <w:proofErr w:type="gramStart"/>
            <w:r>
              <w:rPr>
                <w:rFonts w:asciiTheme="minorHAnsi" w:eastAsia="Times New Roman" w:hAnsiTheme="minorHAnsi" w:cstheme="minorHAnsi"/>
                <w:color w:val="000000"/>
                <w:szCs w:val="24"/>
                <w:lang w:val="en-IN" w:eastAsia="en-IN"/>
              </w:rPr>
              <w:t>button</w:t>
            </w:r>
            <w:proofErr w:type="gramEnd"/>
            <w:r>
              <w:rPr>
                <w:rFonts w:asciiTheme="minorHAnsi" w:eastAsia="Times New Roman" w:hAnsiTheme="minorHAnsi" w:cstheme="minorHAnsi"/>
                <w:color w:val="000000"/>
                <w:szCs w:val="24"/>
                <w:lang w:val="en-IN" w:eastAsia="en-IN"/>
              </w:rPr>
              <w:t xml:space="preserve"> and floating button to add new product.</w:t>
            </w:r>
          </w:p>
        </w:tc>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4A5B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59B8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5</w:t>
            </w:r>
          </w:p>
        </w:tc>
      </w:tr>
      <w:tr w:rsidR="00247C36" w14:paraId="43676582"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593A5" w14:textId="77777777" w:rsidR="00247C36" w:rsidRDefault="00247C36">
            <w:pPr>
              <w:pStyle w:val="ListParagraph"/>
              <w:numPr>
                <w:ilvl w:val="0"/>
                <w:numId w:val="39"/>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EA8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UI of </w:t>
            </w:r>
            <w:r>
              <w:rPr>
                <w:rFonts w:asciiTheme="minorHAnsi" w:eastAsia="Times New Roman" w:hAnsiTheme="minorHAnsi" w:cstheme="minorHAnsi"/>
                <w:color w:val="000000"/>
                <w:szCs w:val="24"/>
                <w:lang w:val="en-IN" w:eastAsia="en-IN"/>
              </w:rPr>
              <w:t>products list</w:t>
            </w:r>
          </w:p>
        </w:tc>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AD86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C59A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7AC51D60"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DF4FB" w14:textId="77777777" w:rsidR="00247C36" w:rsidRDefault="00247C36">
            <w:pPr>
              <w:pStyle w:val="ListParagraph"/>
              <w:numPr>
                <w:ilvl w:val="0"/>
                <w:numId w:val="39"/>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C295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backend validation methods for database fetch operation to access the details</w:t>
            </w:r>
          </w:p>
        </w:tc>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A8E4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1F37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4B35308A" w14:textId="77777777">
        <w:trPr>
          <w:trHeight w:val="403"/>
        </w:trPr>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4D838" w14:textId="77777777" w:rsidR="00247C36" w:rsidRDefault="00247C36">
            <w:pPr>
              <w:pStyle w:val="ListParagraph"/>
              <w:numPr>
                <w:ilvl w:val="0"/>
                <w:numId w:val="39"/>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CF5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modal to add new product</w:t>
            </w:r>
          </w:p>
        </w:tc>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ACF5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c>
          <w:tcPr>
            <w:tcW w:w="15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225E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43712058"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93F05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85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77AA53" w14:textId="77777777" w:rsidR="00247C36" w:rsidRDefault="00247C36">
            <w:pPr>
              <w:spacing w:line="240" w:lineRule="auto"/>
              <w:rPr>
                <w:rFonts w:asciiTheme="minorHAnsi" w:eastAsia="Times New Roman" w:hAnsiTheme="minorHAnsi" w:cstheme="minorHAnsi"/>
                <w:szCs w:val="24"/>
                <w:lang w:val="en-IN" w:eastAsia="en-IN"/>
              </w:rPr>
            </w:pPr>
          </w:p>
        </w:tc>
        <w:tc>
          <w:tcPr>
            <w:tcW w:w="16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CDE38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17</w:t>
            </w:r>
          </w:p>
        </w:tc>
        <w:tc>
          <w:tcPr>
            <w:tcW w:w="15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A9EA6C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16</w:t>
            </w:r>
          </w:p>
        </w:tc>
      </w:tr>
    </w:tbl>
    <w:p w14:paraId="65F2BA11" w14:textId="77777777" w:rsidR="00247C36" w:rsidRDefault="00247C36">
      <w:pPr>
        <w:spacing w:after="160" w:line="256" w:lineRule="auto"/>
        <w:rPr>
          <w:rFonts w:asciiTheme="minorHAnsi" w:eastAsia="Times New Roman" w:hAnsiTheme="minorHAnsi" w:cstheme="minorHAnsi"/>
          <w:szCs w:val="24"/>
          <w:lang w:val="en-IN" w:eastAsia="en-IN"/>
        </w:rPr>
      </w:pPr>
    </w:p>
    <w:p w14:paraId="2BD8FFCF" w14:textId="77777777" w:rsidR="00247C36" w:rsidRDefault="007B2224">
      <w:pPr>
        <w:spacing w:after="160" w:line="259"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p>
    <w:p w14:paraId="3EDA75AD" w14:textId="77777777" w:rsidR="00247C36" w:rsidRDefault="007B2224">
      <w:pPr>
        <w:pStyle w:val="TableCaption"/>
      </w:pPr>
      <w:bookmarkStart w:id="66" w:name="_Toc73284639"/>
      <w:r>
        <w:lastRenderedPageBreak/>
        <w:t>Table 3.11</w:t>
      </w:r>
      <w:r>
        <w:t xml:space="preserve"> </w:t>
      </w:r>
      <w:r>
        <w:t>Add A New Product</w:t>
      </w:r>
      <w:bookmarkEnd w:id="66"/>
    </w:p>
    <w:p w14:paraId="5DE140A4"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4B9FAEF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79C8C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7E45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11</w:t>
            </w:r>
          </w:p>
        </w:tc>
      </w:tr>
      <w:tr w:rsidR="00247C36" w14:paraId="2DE379E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0890B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401B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Arial"/>
                <w:color w:val="000000"/>
                <w:szCs w:val="24"/>
                <w:lang w:val="en-IN" w:eastAsia="en-IN"/>
              </w:rPr>
              <w:t xml:space="preserve">As a vendor (shopkeeper), I want to, </w:t>
            </w:r>
            <w:r>
              <w:rPr>
                <w:rFonts w:asciiTheme="minorHAnsi" w:eastAsia="Times New Roman" w:hAnsiTheme="minorHAnsi" w:cs="Arial"/>
                <w:color w:val="000000"/>
                <w:szCs w:val="24"/>
                <w:lang w:val="en-IN" w:eastAsia="en-IN"/>
              </w:rPr>
              <w:t>add a new product to the product list with its base price</w:t>
            </w:r>
          </w:p>
        </w:tc>
      </w:tr>
      <w:tr w:rsidR="00247C36" w14:paraId="13E5E3F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C8E01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F91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Given I’m a successfully logged-in vendor (shopkeeper) and I’m on a selected consumer’s ‘Add Products’ page </w:t>
            </w:r>
          </w:p>
          <w:p w14:paraId="2589C0E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the ‘+ New Product’</w:t>
            </w:r>
          </w:p>
          <w:p w14:paraId="30BB137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application displays a modal throug</w:t>
            </w:r>
            <w:r>
              <w:rPr>
                <w:rFonts w:asciiTheme="minorHAnsi" w:eastAsia="Times New Roman" w:hAnsiTheme="minorHAnsi" w:cstheme="minorHAnsi"/>
                <w:color w:val="000000"/>
                <w:szCs w:val="24"/>
                <w:lang w:val="en-IN" w:eastAsia="en-IN"/>
              </w:rPr>
              <w:t>h which I can add a new product with its base price</w:t>
            </w:r>
          </w:p>
        </w:tc>
      </w:tr>
    </w:tbl>
    <w:p w14:paraId="7567559E" w14:textId="77777777" w:rsidR="00247C36" w:rsidRDefault="00247C36">
      <w:pPr>
        <w:pStyle w:val="TableCaption"/>
      </w:pPr>
    </w:p>
    <w:p w14:paraId="184C74E7" w14:textId="77777777" w:rsidR="00247C36" w:rsidRDefault="007B2224">
      <w:pPr>
        <w:pStyle w:val="TableCaption"/>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51"/>
        <w:gridCol w:w="4709"/>
        <w:gridCol w:w="1669"/>
        <w:gridCol w:w="1702"/>
      </w:tblGrid>
      <w:tr w:rsidR="00247C36" w14:paraId="1A9D6CAB"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2D87F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70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C6554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C2DF0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F420D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46D3CCB1" w14:textId="77777777">
        <w:trPr>
          <w:trHeight w:val="461"/>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EA06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     1.</w:t>
            </w:r>
          </w:p>
          <w:p w14:paraId="5D3B9549" w14:textId="77777777" w:rsidR="00247C36" w:rsidRDefault="00247C36">
            <w:pPr>
              <w:spacing w:line="240" w:lineRule="auto"/>
              <w:rPr>
                <w:rFonts w:asciiTheme="minorHAnsi" w:eastAsia="Times New Roman" w:hAnsiTheme="minorHAnsi" w:cstheme="minorHAnsi"/>
                <w:szCs w:val="24"/>
                <w:lang w:val="en-IN" w:eastAsia="en-IN"/>
              </w:rPr>
            </w:pPr>
          </w:p>
        </w:tc>
        <w:tc>
          <w:tcPr>
            <w:tcW w:w="4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AE88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modal with Product name and base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6BF0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A8C4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78832CD5"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080C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     2.</w:t>
            </w:r>
          </w:p>
        </w:tc>
        <w:tc>
          <w:tcPr>
            <w:tcW w:w="4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97AB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add and cancel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3E5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c>
          <w:tcPr>
            <w:tcW w:w="1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334F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7718E829"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F06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     3.</w:t>
            </w:r>
          </w:p>
        </w:tc>
        <w:tc>
          <w:tcPr>
            <w:tcW w:w="4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419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backend </w:t>
            </w:r>
            <w:r>
              <w:rPr>
                <w:rFonts w:asciiTheme="minorHAnsi" w:eastAsia="Times New Roman" w:hAnsiTheme="minorHAnsi" w:cstheme="minorHAnsi"/>
                <w:color w:val="000000"/>
                <w:szCs w:val="24"/>
                <w:lang w:val="en-IN" w:eastAsia="en-IN"/>
              </w:rPr>
              <w:t>validation methods for database fetch operation to access the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910D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78B5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1A51E9B7"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F542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     4.</w:t>
            </w:r>
          </w:p>
        </w:tc>
        <w:tc>
          <w:tcPr>
            <w:tcW w:w="4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BF4F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exception Handling for all frontend and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1ACA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9655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51F78626"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7FD7E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70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8AFBF4" w14:textId="77777777" w:rsidR="00247C36" w:rsidRDefault="00247C36">
            <w:pPr>
              <w:spacing w:line="240" w:lineRule="auto"/>
              <w:rPr>
                <w:rFonts w:asciiTheme="minorHAnsi" w:eastAsia="Times New Roman" w:hAnsiTheme="minorHAnsi" w:cstheme="minorHAnsi"/>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F0B89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14</w:t>
            </w:r>
          </w:p>
        </w:tc>
        <w:tc>
          <w:tcPr>
            <w:tcW w:w="17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E5BFA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13</w:t>
            </w:r>
          </w:p>
        </w:tc>
      </w:tr>
    </w:tbl>
    <w:p w14:paraId="1FE23706" w14:textId="77777777" w:rsidR="00247C36" w:rsidRDefault="00247C36">
      <w:pPr>
        <w:spacing w:after="160" w:line="256" w:lineRule="auto"/>
        <w:rPr>
          <w:rFonts w:asciiTheme="minorHAnsi" w:eastAsia="Times New Roman" w:hAnsiTheme="minorHAnsi" w:cstheme="minorHAnsi"/>
          <w:szCs w:val="24"/>
          <w:lang w:val="en-IN" w:eastAsia="en-IN"/>
        </w:rPr>
      </w:pPr>
    </w:p>
    <w:p w14:paraId="4465A524" w14:textId="77777777" w:rsidR="00247C36" w:rsidRDefault="00247C36">
      <w:pPr>
        <w:spacing w:after="160" w:line="256" w:lineRule="auto"/>
        <w:rPr>
          <w:rFonts w:asciiTheme="minorHAnsi" w:hAnsiTheme="minorHAnsi" w:cstheme="minorHAnsi"/>
          <w:szCs w:val="24"/>
        </w:rPr>
      </w:pPr>
    </w:p>
    <w:p w14:paraId="0A7D2641" w14:textId="77777777" w:rsidR="00247C36" w:rsidRDefault="00247C36">
      <w:pPr>
        <w:spacing w:after="160" w:line="256" w:lineRule="auto"/>
        <w:rPr>
          <w:rFonts w:asciiTheme="minorHAnsi" w:hAnsiTheme="minorHAnsi" w:cstheme="minorHAnsi"/>
          <w:szCs w:val="24"/>
        </w:rPr>
      </w:pPr>
    </w:p>
    <w:p w14:paraId="7E314CB9" w14:textId="77777777" w:rsidR="00247C36" w:rsidRDefault="00247C36">
      <w:pPr>
        <w:spacing w:after="160" w:line="256" w:lineRule="auto"/>
        <w:rPr>
          <w:rFonts w:asciiTheme="minorHAnsi" w:hAnsiTheme="minorHAnsi" w:cstheme="minorHAnsi"/>
          <w:szCs w:val="24"/>
        </w:rPr>
      </w:pPr>
    </w:p>
    <w:p w14:paraId="44594F7D" w14:textId="77777777" w:rsidR="00247C36" w:rsidRDefault="00247C36">
      <w:pPr>
        <w:spacing w:after="160" w:line="256" w:lineRule="auto"/>
        <w:rPr>
          <w:rFonts w:asciiTheme="minorHAnsi" w:hAnsiTheme="minorHAnsi" w:cstheme="minorHAnsi"/>
          <w:szCs w:val="24"/>
        </w:rPr>
      </w:pPr>
    </w:p>
    <w:p w14:paraId="314B5909" w14:textId="77777777" w:rsidR="00247C36" w:rsidRDefault="00247C36">
      <w:pPr>
        <w:spacing w:after="160" w:line="256" w:lineRule="auto"/>
        <w:rPr>
          <w:rFonts w:asciiTheme="minorHAnsi" w:hAnsiTheme="minorHAnsi" w:cstheme="minorHAnsi"/>
          <w:szCs w:val="24"/>
        </w:rPr>
      </w:pPr>
    </w:p>
    <w:p w14:paraId="32A373F4" w14:textId="77777777" w:rsidR="00247C36" w:rsidRDefault="00247C36">
      <w:pPr>
        <w:spacing w:after="160" w:line="256" w:lineRule="auto"/>
        <w:rPr>
          <w:rFonts w:asciiTheme="minorHAnsi" w:hAnsiTheme="minorHAnsi" w:cstheme="minorHAnsi"/>
          <w:szCs w:val="24"/>
        </w:rPr>
      </w:pPr>
    </w:p>
    <w:p w14:paraId="43A42EA2" w14:textId="77777777" w:rsidR="00247C36" w:rsidRDefault="00247C36">
      <w:pPr>
        <w:spacing w:after="160" w:line="256" w:lineRule="auto"/>
        <w:rPr>
          <w:rFonts w:asciiTheme="minorHAnsi" w:hAnsiTheme="minorHAnsi" w:cstheme="minorHAnsi"/>
          <w:szCs w:val="24"/>
        </w:rPr>
      </w:pPr>
    </w:p>
    <w:p w14:paraId="0C9DD246" w14:textId="77777777" w:rsidR="00247C36" w:rsidRDefault="00247C36">
      <w:pPr>
        <w:spacing w:after="160" w:line="256" w:lineRule="auto"/>
        <w:rPr>
          <w:rFonts w:asciiTheme="minorHAnsi" w:hAnsiTheme="minorHAnsi" w:cstheme="minorHAnsi"/>
          <w:szCs w:val="24"/>
        </w:rPr>
      </w:pPr>
    </w:p>
    <w:p w14:paraId="1D987D9B" w14:textId="77777777" w:rsidR="00247C36" w:rsidRDefault="00247C36">
      <w:pPr>
        <w:pStyle w:val="TableCaption"/>
      </w:pPr>
    </w:p>
    <w:p w14:paraId="7E17634B" w14:textId="77777777" w:rsidR="00247C36" w:rsidRDefault="007B2224">
      <w:pPr>
        <w:pStyle w:val="TableCaption"/>
      </w:pPr>
      <w:bookmarkStart w:id="67" w:name="_Toc73284640"/>
      <w:r>
        <w:lastRenderedPageBreak/>
        <w:t>Table 3.12</w:t>
      </w:r>
      <w:r>
        <w:t xml:space="preserve"> </w:t>
      </w:r>
      <w:r>
        <w:t>Add Udhaari/Products</w:t>
      </w:r>
      <w:bookmarkEnd w:id="67"/>
    </w:p>
    <w:p w14:paraId="62493918"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4C1FF04F"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202982"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5274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12</w:t>
            </w:r>
          </w:p>
        </w:tc>
      </w:tr>
      <w:tr w:rsidR="00247C36" w14:paraId="3AC263F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52DEA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5030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vendor </w:t>
            </w:r>
            <w:r>
              <w:rPr>
                <w:rFonts w:asciiTheme="minorHAnsi" w:hAnsiTheme="minorHAnsi" w:cstheme="minorHAnsi"/>
                <w:color w:val="000000"/>
                <w:lang w:eastAsia="en-US"/>
              </w:rPr>
              <w:t>(shopkeeper), I want to, add purchased products for a selected consumer</w:t>
            </w:r>
          </w:p>
        </w:tc>
      </w:tr>
      <w:tr w:rsidR="00247C36" w14:paraId="0FA14791"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81A799"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77A5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I’m a successfully logged-in vendor (shopkeeper) and I have selected a </w:t>
            </w:r>
            <w:proofErr w:type="gramStart"/>
            <w:r>
              <w:rPr>
                <w:rFonts w:asciiTheme="minorHAnsi" w:hAnsiTheme="minorHAnsi" w:cstheme="minorHAnsi"/>
                <w:color w:val="000000"/>
                <w:lang w:eastAsia="en-US"/>
              </w:rPr>
              <w:t>consumer</w:t>
            </w:r>
            <w:proofErr w:type="gramEnd"/>
          </w:p>
          <w:p w14:paraId="3CEE1D3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select add products option on the navbar </w:t>
            </w:r>
          </w:p>
          <w:p w14:paraId="15E2F815" w14:textId="77777777" w:rsidR="00247C36" w:rsidRDefault="007B2224">
            <w:pPr>
              <w:pStyle w:val="NormalWeb"/>
              <w:spacing w:before="0" w:beforeAutospacing="0" w:after="0" w:afterAutospacing="0" w:line="256" w:lineRule="auto"/>
              <w:rPr>
                <w:rFonts w:asciiTheme="minorHAnsi" w:hAnsiTheme="minorHAnsi" w:cstheme="minorHAnsi"/>
                <w:color w:val="000000"/>
                <w:lang w:eastAsia="en-US"/>
              </w:rPr>
            </w:pPr>
            <w:r>
              <w:rPr>
                <w:rFonts w:asciiTheme="minorHAnsi" w:hAnsiTheme="minorHAnsi" w:cstheme="minorHAnsi"/>
                <w:color w:val="000000"/>
                <w:lang w:eastAsia="en-US"/>
              </w:rPr>
              <w:t xml:space="preserve">Then the application gives me </w:t>
            </w:r>
            <w:proofErr w:type="spellStart"/>
            <w:proofErr w:type="gramStart"/>
            <w:r>
              <w:rPr>
                <w:rFonts w:asciiTheme="minorHAnsi" w:hAnsiTheme="minorHAnsi" w:cstheme="minorHAnsi"/>
                <w:color w:val="000000"/>
                <w:lang w:eastAsia="en-US"/>
              </w:rPr>
              <w:t>a</w:t>
            </w:r>
            <w:proofErr w:type="spellEnd"/>
            <w:proofErr w:type="gramEnd"/>
            <w:r>
              <w:rPr>
                <w:rFonts w:asciiTheme="minorHAnsi" w:hAnsiTheme="minorHAnsi" w:cstheme="minorHAnsi"/>
                <w:color w:val="000000"/>
                <w:lang w:eastAsia="en-US"/>
              </w:rPr>
              <w:t xml:space="preserve"> option to enter the product and quantity When I click add button </w:t>
            </w:r>
          </w:p>
          <w:p w14:paraId="3F540D3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the application auto generates a row to the table containing the following columns</w:t>
            </w:r>
          </w:p>
          <w:p w14:paraId="168B59FC" w14:textId="77777777" w:rsidR="00247C36" w:rsidRDefault="007B2224">
            <w:pPr>
              <w:pStyle w:val="NormalWeb"/>
              <w:numPr>
                <w:ilvl w:val="0"/>
                <w:numId w:val="4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product</w:t>
            </w:r>
          </w:p>
          <w:p w14:paraId="7B07E712" w14:textId="77777777" w:rsidR="00247C36" w:rsidRDefault="007B2224">
            <w:pPr>
              <w:pStyle w:val="NormalWeb"/>
              <w:numPr>
                <w:ilvl w:val="0"/>
                <w:numId w:val="4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quantity</w:t>
            </w:r>
          </w:p>
          <w:p w14:paraId="79388529" w14:textId="77777777" w:rsidR="00247C36" w:rsidRDefault="007B2224">
            <w:pPr>
              <w:pStyle w:val="NormalWeb"/>
              <w:numPr>
                <w:ilvl w:val="0"/>
                <w:numId w:val="4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base price </w:t>
            </w:r>
          </w:p>
          <w:p w14:paraId="08597E31" w14:textId="77777777" w:rsidR="00247C36" w:rsidRDefault="007B2224">
            <w:pPr>
              <w:pStyle w:val="NormalWeb"/>
              <w:numPr>
                <w:ilvl w:val="0"/>
                <w:numId w:val="40"/>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total price</w:t>
            </w:r>
          </w:p>
          <w:p w14:paraId="6C4AE0D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where total price is auto calculated as quantity * base price </w:t>
            </w:r>
          </w:p>
        </w:tc>
      </w:tr>
    </w:tbl>
    <w:p w14:paraId="39435207" w14:textId="77777777" w:rsidR="00247C36" w:rsidRDefault="007B2224">
      <w:pPr>
        <w:pStyle w:val="NormalWeb"/>
        <w:spacing w:before="0" w:beforeAutospacing="0" w:after="0" w:afterAutospacing="0"/>
        <w:rPr>
          <w:rStyle w:val="apple-tab-span"/>
          <w:rFonts w:asciiTheme="minorHAnsi" w:hAnsiTheme="minorHAnsi" w:cstheme="minorHAnsi"/>
          <w:color w:val="000000"/>
        </w:rPr>
      </w:pPr>
      <w:r>
        <w:rPr>
          <w:rStyle w:val="apple-tab-span"/>
          <w:rFonts w:asciiTheme="minorHAnsi" w:hAnsiTheme="minorHAnsi" w:cstheme="minorHAnsi"/>
          <w:color w:val="000000"/>
        </w:rPr>
        <w:tab/>
      </w:r>
      <w:r>
        <w:rPr>
          <w:rStyle w:val="apple-tab-span"/>
          <w:rFonts w:asciiTheme="minorHAnsi" w:hAnsiTheme="minorHAnsi" w:cstheme="minorHAnsi"/>
          <w:color w:val="000000"/>
        </w:rPr>
        <w:tab/>
      </w:r>
    </w:p>
    <w:p w14:paraId="66AEB3E7" w14:textId="77777777" w:rsidR="00247C36" w:rsidRDefault="007B2224">
      <w:pPr>
        <w:spacing w:line="240" w:lineRule="auto"/>
        <w:rPr>
          <w:rStyle w:val="apple-tab-span"/>
          <w:rFonts w:asciiTheme="minorHAnsi" w:eastAsia="Times New Roman" w:hAnsiTheme="minorHAnsi" w:cstheme="minorHAnsi"/>
          <w:color w:val="000000"/>
          <w:szCs w:val="24"/>
          <w:lang w:val="en-IN" w:eastAsia="en-IN"/>
        </w:rPr>
      </w:pPr>
      <w:r>
        <w:rPr>
          <w:rStyle w:val="apple-tab-span"/>
          <w:rFonts w:asciiTheme="minorHAnsi" w:hAnsiTheme="minorHAnsi" w:cstheme="minorHAnsi"/>
          <w:color w:val="000000"/>
        </w:rPr>
        <w:br w:type="page"/>
      </w:r>
    </w:p>
    <w:p w14:paraId="57388B32" w14:textId="77777777" w:rsidR="00247C36" w:rsidRDefault="00247C36">
      <w:pPr>
        <w:pStyle w:val="TableCaption"/>
      </w:pPr>
    </w:p>
    <w:p w14:paraId="2F40D4AF" w14:textId="77777777" w:rsidR="00247C36" w:rsidRDefault="00247C36">
      <w:pPr>
        <w:pStyle w:val="NormalWeb"/>
        <w:spacing w:before="0" w:beforeAutospacing="0" w:after="0" w:afterAutospacing="0"/>
        <w:rPr>
          <w:rFonts w:asciiTheme="minorHAnsi" w:hAnsiTheme="minorHAnsi" w:cstheme="minorHAnsi"/>
        </w:rPr>
      </w:pPr>
    </w:p>
    <w:tbl>
      <w:tblPr>
        <w:tblW w:w="8931" w:type="dxa"/>
        <w:tblInd w:w="-152" w:type="dxa"/>
        <w:tblLook w:val="04A0" w:firstRow="1" w:lastRow="0" w:firstColumn="1" w:lastColumn="0" w:noHBand="0" w:noVBand="1"/>
      </w:tblPr>
      <w:tblGrid>
        <w:gridCol w:w="851"/>
        <w:gridCol w:w="4536"/>
        <w:gridCol w:w="1843"/>
        <w:gridCol w:w="1701"/>
      </w:tblGrid>
      <w:tr w:rsidR="00247C36" w14:paraId="5993A2D4"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2BF70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B1470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FF805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EB291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71527D6C"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A92A2"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80EB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Add Products component for adding purchase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6A3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75A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722F835F"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29392"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3FAE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 table with the following fields </w:t>
            </w:r>
            <w:proofErr w:type="spellStart"/>
            <w:r>
              <w:rPr>
                <w:rFonts w:asciiTheme="minorHAnsi" w:hAnsiTheme="minorHAnsi" w:cstheme="minorHAnsi"/>
                <w:color w:val="000000"/>
                <w:lang w:eastAsia="en-US"/>
              </w:rPr>
              <w:t>DateTime</w:t>
            </w:r>
            <w:proofErr w:type="spellEnd"/>
            <w:r>
              <w:rPr>
                <w:rFonts w:asciiTheme="minorHAnsi" w:hAnsiTheme="minorHAnsi" w:cstheme="minorHAnsi"/>
                <w:color w:val="000000"/>
                <w:lang w:eastAsia="en-US"/>
              </w:rPr>
              <w:t xml:space="preserve">, </w:t>
            </w:r>
            <w:r>
              <w:rPr>
                <w:rFonts w:asciiTheme="minorHAnsi" w:hAnsiTheme="minorHAnsi" w:cstheme="minorHAnsi"/>
                <w:color w:val="000000"/>
                <w:lang w:eastAsia="en-US"/>
              </w:rPr>
              <w:t xml:space="preserve">Product, Quantity, Base Price, Total </w:t>
            </w:r>
            <w:proofErr w:type="gramStart"/>
            <w:r>
              <w:rPr>
                <w:rFonts w:asciiTheme="minorHAnsi" w:hAnsiTheme="minorHAnsi" w:cstheme="minorHAnsi"/>
                <w:color w:val="000000"/>
                <w:lang w:eastAsia="en-US"/>
              </w:rPr>
              <w:t>Price</w:t>
            </w:r>
            <w:proofErr w:type="gramEnd"/>
            <w:r>
              <w:rPr>
                <w:rFonts w:asciiTheme="minorHAnsi" w:hAnsiTheme="minorHAnsi" w:cstheme="minorHAnsi"/>
                <w:color w:val="000000"/>
                <w:lang w:eastAsia="en-US"/>
              </w:rPr>
              <w:t xml:space="preserve"> and dynamic text showing Total Amount on adding a new product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DC9A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2C8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r>
      <w:tr w:rsidR="00247C36" w14:paraId="27EE476C"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FBA2A"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5B16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an add button on clicking every new row</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3959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E54F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r>
      <w:tr w:rsidR="00247C36" w14:paraId="7E57AD48"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6BCFE"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D566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event handler -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xml:space="preserve">) for this add button to validate and store these </w:t>
            </w:r>
            <w:r>
              <w:rPr>
                <w:rFonts w:asciiTheme="minorHAnsi" w:hAnsiTheme="minorHAnsi" w:cstheme="minorHAnsi"/>
                <w:color w:val="000000"/>
                <w:lang w:eastAsia="en-US"/>
              </w:rPr>
              <w:t>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8B09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C795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r>
      <w:tr w:rsidR="00247C36" w14:paraId="07A6E496"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FA995"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9678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a validation method for backend processing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4D0C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A212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w:t>
            </w:r>
          </w:p>
        </w:tc>
      </w:tr>
      <w:tr w:rsidR="00247C36" w14:paraId="062A66F8"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BF4EF" w14:textId="77777777" w:rsidR="00247C36" w:rsidRDefault="00247C36">
            <w:pPr>
              <w:pStyle w:val="ListParagraph"/>
              <w:numPr>
                <w:ilvl w:val="0"/>
                <w:numId w:val="41"/>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02F4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a post method for adding these fields in the database from the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2379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C822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w:t>
            </w:r>
          </w:p>
        </w:tc>
      </w:tr>
      <w:tr w:rsidR="00247C36" w14:paraId="5E5BCC53"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BCE62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D71B06"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34846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37</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C756D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50</w:t>
            </w:r>
          </w:p>
        </w:tc>
      </w:tr>
    </w:tbl>
    <w:p w14:paraId="02BA71E9" w14:textId="77777777" w:rsidR="00247C36" w:rsidRDefault="007B2224">
      <w:pPr>
        <w:pStyle w:val="NormalWeb"/>
        <w:spacing w:before="0" w:beforeAutospacing="0" w:after="0" w:afterAutospacing="0"/>
        <w:rPr>
          <w:rStyle w:val="apple-tab-span"/>
          <w:rFonts w:asciiTheme="minorHAnsi" w:hAnsiTheme="minorHAnsi" w:cstheme="minorHAnsi"/>
          <w:color w:val="000000"/>
        </w:rPr>
      </w:pPr>
      <w:r>
        <w:rPr>
          <w:rStyle w:val="apple-tab-span"/>
          <w:rFonts w:asciiTheme="minorHAnsi" w:hAnsiTheme="minorHAnsi" w:cstheme="minorHAnsi"/>
          <w:color w:val="000000"/>
        </w:rPr>
        <w:tab/>
      </w:r>
    </w:p>
    <w:p w14:paraId="45B09E62" w14:textId="77777777" w:rsidR="00247C36" w:rsidRDefault="00247C36">
      <w:pPr>
        <w:spacing w:line="240" w:lineRule="auto"/>
        <w:rPr>
          <w:rStyle w:val="apple-tab-span"/>
          <w:rFonts w:asciiTheme="minorHAnsi" w:hAnsiTheme="minorHAnsi" w:cstheme="minorHAnsi"/>
          <w:color w:val="000000"/>
        </w:rPr>
      </w:pPr>
    </w:p>
    <w:p w14:paraId="23B8EBEC" w14:textId="77777777" w:rsidR="00247C36" w:rsidRDefault="00247C36">
      <w:pPr>
        <w:spacing w:line="240" w:lineRule="auto"/>
        <w:rPr>
          <w:rStyle w:val="apple-tab-span"/>
          <w:rFonts w:asciiTheme="minorHAnsi" w:hAnsiTheme="minorHAnsi" w:cstheme="minorHAnsi"/>
          <w:color w:val="000000"/>
        </w:rPr>
      </w:pPr>
    </w:p>
    <w:p w14:paraId="083F90CF" w14:textId="77777777" w:rsidR="00247C36" w:rsidRDefault="00247C36">
      <w:pPr>
        <w:spacing w:line="240" w:lineRule="auto"/>
        <w:rPr>
          <w:rStyle w:val="apple-tab-span"/>
          <w:rFonts w:asciiTheme="minorHAnsi" w:hAnsiTheme="minorHAnsi" w:cstheme="minorHAnsi"/>
          <w:color w:val="000000"/>
        </w:rPr>
      </w:pPr>
    </w:p>
    <w:p w14:paraId="09A30109" w14:textId="77777777" w:rsidR="00247C36" w:rsidRDefault="00247C36">
      <w:pPr>
        <w:spacing w:line="240" w:lineRule="auto"/>
        <w:rPr>
          <w:rStyle w:val="apple-tab-span"/>
          <w:rFonts w:asciiTheme="minorHAnsi" w:hAnsiTheme="minorHAnsi" w:cstheme="minorHAnsi"/>
          <w:color w:val="000000"/>
        </w:rPr>
      </w:pPr>
    </w:p>
    <w:p w14:paraId="4D6B73B6" w14:textId="77777777" w:rsidR="00247C36" w:rsidRDefault="00247C36">
      <w:pPr>
        <w:spacing w:line="240" w:lineRule="auto"/>
        <w:rPr>
          <w:rStyle w:val="apple-tab-span"/>
          <w:rFonts w:asciiTheme="minorHAnsi" w:hAnsiTheme="minorHAnsi" w:cstheme="minorHAnsi"/>
          <w:color w:val="000000"/>
        </w:rPr>
      </w:pPr>
    </w:p>
    <w:p w14:paraId="2E42E4DC" w14:textId="77777777" w:rsidR="00247C36" w:rsidRDefault="00247C36">
      <w:pPr>
        <w:spacing w:line="240" w:lineRule="auto"/>
        <w:rPr>
          <w:rStyle w:val="apple-tab-span"/>
          <w:rFonts w:asciiTheme="minorHAnsi" w:hAnsiTheme="minorHAnsi" w:cstheme="minorHAnsi"/>
          <w:color w:val="000000"/>
        </w:rPr>
      </w:pPr>
    </w:p>
    <w:p w14:paraId="57529A4C" w14:textId="77777777" w:rsidR="00247C36" w:rsidRDefault="00247C36">
      <w:pPr>
        <w:spacing w:line="240" w:lineRule="auto"/>
        <w:rPr>
          <w:rStyle w:val="apple-tab-span"/>
          <w:rFonts w:asciiTheme="minorHAnsi" w:hAnsiTheme="minorHAnsi" w:cstheme="minorHAnsi"/>
          <w:color w:val="000000"/>
        </w:rPr>
      </w:pPr>
    </w:p>
    <w:p w14:paraId="16F62F4D" w14:textId="77777777" w:rsidR="00247C36" w:rsidRDefault="00247C36">
      <w:pPr>
        <w:spacing w:line="240" w:lineRule="auto"/>
        <w:rPr>
          <w:rStyle w:val="apple-tab-span"/>
          <w:rFonts w:asciiTheme="minorHAnsi" w:hAnsiTheme="minorHAnsi" w:cstheme="minorHAnsi"/>
          <w:color w:val="000000"/>
        </w:rPr>
      </w:pPr>
    </w:p>
    <w:p w14:paraId="7D8160B4" w14:textId="77777777" w:rsidR="00247C36" w:rsidRDefault="00247C36">
      <w:pPr>
        <w:spacing w:line="240" w:lineRule="auto"/>
        <w:rPr>
          <w:rStyle w:val="apple-tab-span"/>
          <w:rFonts w:asciiTheme="minorHAnsi" w:hAnsiTheme="minorHAnsi" w:cstheme="minorHAnsi"/>
          <w:color w:val="000000"/>
        </w:rPr>
      </w:pPr>
    </w:p>
    <w:p w14:paraId="6767E162" w14:textId="77777777" w:rsidR="00247C36" w:rsidRDefault="00247C36">
      <w:pPr>
        <w:spacing w:line="240" w:lineRule="auto"/>
        <w:rPr>
          <w:rStyle w:val="apple-tab-span"/>
          <w:rFonts w:asciiTheme="minorHAnsi" w:hAnsiTheme="minorHAnsi" w:cstheme="minorHAnsi"/>
          <w:color w:val="000000"/>
        </w:rPr>
      </w:pPr>
    </w:p>
    <w:p w14:paraId="173E6085" w14:textId="77777777" w:rsidR="00247C36" w:rsidRDefault="00247C36">
      <w:pPr>
        <w:spacing w:line="240" w:lineRule="auto"/>
        <w:rPr>
          <w:rStyle w:val="apple-tab-span"/>
          <w:rFonts w:asciiTheme="minorHAnsi" w:hAnsiTheme="minorHAnsi" w:cstheme="minorHAnsi"/>
          <w:color w:val="000000"/>
        </w:rPr>
      </w:pPr>
    </w:p>
    <w:p w14:paraId="4F0981B7" w14:textId="77777777" w:rsidR="00247C36" w:rsidRDefault="00247C36">
      <w:pPr>
        <w:spacing w:line="240" w:lineRule="auto"/>
        <w:rPr>
          <w:rStyle w:val="apple-tab-span"/>
          <w:rFonts w:asciiTheme="minorHAnsi" w:hAnsiTheme="minorHAnsi" w:cstheme="minorHAnsi"/>
          <w:color w:val="000000"/>
        </w:rPr>
      </w:pPr>
    </w:p>
    <w:p w14:paraId="3AC23A8C" w14:textId="77777777" w:rsidR="00247C36" w:rsidRDefault="00247C36">
      <w:pPr>
        <w:spacing w:line="240" w:lineRule="auto"/>
        <w:rPr>
          <w:rStyle w:val="apple-tab-span"/>
          <w:rFonts w:asciiTheme="minorHAnsi" w:hAnsiTheme="minorHAnsi" w:cstheme="minorHAnsi"/>
          <w:color w:val="000000"/>
        </w:rPr>
      </w:pPr>
    </w:p>
    <w:p w14:paraId="484CEA5F" w14:textId="77777777" w:rsidR="00247C36" w:rsidRDefault="00247C36">
      <w:pPr>
        <w:spacing w:line="240" w:lineRule="auto"/>
        <w:rPr>
          <w:rStyle w:val="apple-tab-span"/>
          <w:rFonts w:asciiTheme="minorHAnsi" w:hAnsiTheme="minorHAnsi" w:cstheme="minorHAnsi"/>
          <w:color w:val="000000"/>
        </w:rPr>
      </w:pPr>
    </w:p>
    <w:p w14:paraId="49C80C5D" w14:textId="77777777" w:rsidR="00247C36" w:rsidRDefault="00247C36">
      <w:pPr>
        <w:spacing w:line="240" w:lineRule="auto"/>
        <w:rPr>
          <w:rStyle w:val="apple-tab-span"/>
          <w:rFonts w:asciiTheme="minorHAnsi" w:hAnsiTheme="minorHAnsi" w:cstheme="minorHAnsi"/>
          <w:color w:val="000000"/>
        </w:rPr>
      </w:pPr>
    </w:p>
    <w:p w14:paraId="1A8F1B10" w14:textId="77777777" w:rsidR="00247C36" w:rsidRDefault="00247C36">
      <w:pPr>
        <w:spacing w:line="240" w:lineRule="auto"/>
        <w:rPr>
          <w:rStyle w:val="apple-tab-span"/>
          <w:rFonts w:asciiTheme="minorHAnsi" w:hAnsiTheme="minorHAnsi" w:cstheme="minorHAnsi"/>
          <w:color w:val="000000"/>
        </w:rPr>
      </w:pPr>
    </w:p>
    <w:p w14:paraId="7F0DEF07" w14:textId="77777777" w:rsidR="00247C36" w:rsidRDefault="00247C36">
      <w:pPr>
        <w:spacing w:line="240" w:lineRule="auto"/>
        <w:rPr>
          <w:rStyle w:val="apple-tab-span"/>
          <w:rFonts w:asciiTheme="minorHAnsi" w:hAnsiTheme="minorHAnsi" w:cstheme="minorHAnsi"/>
          <w:color w:val="000000"/>
        </w:rPr>
      </w:pPr>
    </w:p>
    <w:p w14:paraId="5497E4EA" w14:textId="77777777" w:rsidR="00247C36" w:rsidRDefault="007B2224">
      <w:pPr>
        <w:pStyle w:val="TableCaption"/>
      </w:pPr>
      <w:bookmarkStart w:id="68" w:name="_Toc73284641"/>
      <w:r>
        <w:lastRenderedPageBreak/>
        <w:t>Table 3.13</w:t>
      </w:r>
      <w:r>
        <w:t xml:space="preserve"> </w:t>
      </w:r>
      <w:r>
        <w:t>Total Amount/Current Bill</w:t>
      </w:r>
      <w:bookmarkEnd w:id="68"/>
    </w:p>
    <w:p w14:paraId="6235CB22"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5411DF17"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4BEC74B" w14:textId="77777777" w:rsidR="00247C36" w:rsidRDefault="007B2224">
            <w:pPr>
              <w:pStyle w:val="NormalWeb"/>
              <w:spacing w:before="0" w:beforeAutospacing="0" w:after="0" w:afterAutospacing="0" w:line="256" w:lineRule="auto"/>
              <w:jc w:val="center"/>
              <w:rPr>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0705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13</w:t>
            </w:r>
          </w:p>
        </w:tc>
      </w:tr>
      <w:tr w:rsidR="00247C36" w14:paraId="5A2B14C4"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A8655F"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DC8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w:t>
            </w:r>
            <w:r>
              <w:rPr>
                <w:rFonts w:asciiTheme="minorHAnsi" w:hAnsiTheme="minorHAnsi" w:cstheme="minorHAnsi"/>
                <w:color w:val="000000"/>
                <w:lang w:eastAsia="en-US"/>
              </w:rPr>
              <w:t>vendor (shopkeeper), I want to, see the total amount changing dynamically</w:t>
            </w:r>
          </w:p>
        </w:tc>
      </w:tr>
      <w:tr w:rsidR="00247C36" w14:paraId="6B31DCF7"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C893A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F99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Given I’m a successfully logged-in vendor (shopkeeper) and I’m on selected consumer’s ‘Add Products’ page</w:t>
            </w:r>
          </w:p>
          <w:p w14:paraId="19D5C47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add a new product and click on ‘Add’ button</w:t>
            </w:r>
          </w:p>
          <w:p w14:paraId="38DFE20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application displays the total amount at the bottom part of the screen and auto calculates the total amount which is the sum of the total price of each added product </w:t>
            </w:r>
          </w:p>
          <w:p w14:paraId="7FEFE31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on the add current bill button clears the table </w:t>
            </w:r>
          </w:p>
          <w:p w14:paraId="30E8B9E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entry of </w:t>
            </w:r>
            <w:r>
              <w:rPr>
                <w:rFonts w:asciiTheme="minorHAnsi" w:hAnsiTheme="minorHAnsi" w:cstheme="minorHAnsi"/>
                <w:color w:val="000000"/>
                <w:lang w:eastAsia="en-US"/>
              </w:rPr>
              <w:t>that product is added to the purchase history</w:t>
            </w:r>
          </w:p>
        </w:tc>
      </w:tr>
    </w:tbl>
    <w:p w14:paraId="72F6D315" w14:textId="77777777" w:rsidR="00247C36" w:rsidRDefault="00247C36">
      <w:pPr>
        <w:pStyle w:val="TableCaption"/>
      </w:pPr>
    </w:p>
    <w:p w14:paraId="020CC771" w14:textId="77777777" w:rsidR="00247C36" w:rsidRDefault="00247C36">
      <w:pPr>
        <w:pStyle w:val="TableCaption"/>
        <w:rPr>
          <w:szCs w:val="24"/>
        </w:rPr>
      </w:pPr>
    </w:p>
    <w:tbl>
      <w:tblPr>
        <w:tblW w:w="8931" w:type="dxa"/>
        <w:tblInd w:w="-152" w:type="dxa"/>
        <w:tblLook w:val="04A0" w:firstRow="1" w:lastRow="0" w:firstColumn="1" w:lastColumn="0" w:noHBand="0" w:noVBand="1"/>
      </w:tblPr>
      <w:tblGrid>
        <w:gridCol w:w="851"/>
        <w:gridCol w:w="4678"/>
        <w:gridCol w:w="1797"/>
        <w:gridCol w:w="1605"/>
      </w:tblGrid>
      <w:tr w:rsidR="00247C36" w14:paraId="5FB704BC"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4BE27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67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3AB8D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79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0D2960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6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D3718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5D00A0A0"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D7F16" w14:textId="77777777" w:rsidR="00247C36" w:rsidRDefault="00247C36">
            <w:pPr>
              <w:pStyle w:val="ListParagraph"/>
              <w:numPr>
                <w:ilvl w:val="0"/>
                <w:numId w:val="42"/>
              </w:numPr>
              <w:rPr>
                <w:rFonts w:asciiTheme="minorHAnsi" w:hAnsiTheme="minorHAnsi" w:cstheme="minorHAnsi"/>
              </w:rPr>
            </w:pP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119D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a method to calculate multiplication of quantity and base price of the product to get total price</w:t>
            </w:r>
          </w:p>
        </w:tc>
        <w:tc>
          <w:tcPr>
            <w:tcW w:w="1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9962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A3A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7D59E108"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EFB3B" w14:textId="77777777" w:rsidR="00247C36" w:rsidRDefault="00247C36">
            <w:pPr>
              <w:pStyle w:val="ListParagraph"/>
              <w:numPr>
                <w:ilvl w:val="0"/>
                <w:numId w:val="42"/>
              </w:numPr>
              <w:rPr>
                <w:rFonts w:asciiTheme="minorHAnsi" w:hAnsiTheme="minorHAnsi" w:cstheme="minorHAnsi"/>
              </w:rPr>
            </w:pP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8EFD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a method for adding all </w:t>
            </w:r>
            <w:r>
              <w:rPr>
                <w:rFonts w:asciiTheme="minorHAnsi" w:hAnsiTheme="minorHAnsi" w:cstheme="minorHAnsi"/>
                <w:color w:val="000000"/>
                <w:lang w:eastAsia="en-US"/>
              </w:rPr>
              <w:t>total prices to get the final total amount</w:t>
            </w:r>
          </w:p>
        </w:tc>
        <w:tc>
          <w:tcPr>
            <w:tcW w:w="1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6944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33AF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w:t>
            </w:r>
          </w:p>
        </w:tc>
      </w:tr>
      <w:tr w:rsidR="00247C36" w14:paraId="6D91AD35"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DECC" w14:textId="77777777" w:rsidR="00247C36" w:rsidRDefault="00247C36">
            <w:pPr>
              <w:pStyle w:val="ListParagraph"/>
              <w:numPr>
                <w:ilvl w:val="0"/>
                <w:numId w:val="42"/>
              </w:numPr>
              <w:rPr>
                <w:rFonts w:asciiTheme="minorHAnsi" w:hAnsiTheme="minorHAnsi" w:cstheme="minorHAnsi"/>
              </w:rPr>
            </w:pP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231B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Fetch total amount from database and display on add product page</w:t>
            </w:r>
          </w:p>
        </w:tc>
        <w:tc>
          <w:tcPr>
            <w:tcW w:w="1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A323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44D2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57C45D86"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EBFBF" w14:textId="77777777" w:rsidR="00247C36" w:rsidRDefault="00247C36">
            <w:pPr>
              <w:pStyle w:val="ListParagraph"/>
              <w:numPr>
                <w:ilvl w:val="0"/>
                <w:numId w:val="42"/>
              </w:numPr>
              <w:rPr>
                <w:rFonts w:asciiTheme="minorHAnsi" w:hAnsiTheme="minorHAnsi" w:cstheme="minorHAnsi"/>
              </w:rPr>
            </w:pP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AEA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Store updated total amount and total price in the database</w:t>
            </w:r>
          </w:p>
        </w:tc>
        <w:tc>
          <w:tcPr>
            <w:tcW w:w="1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FBD5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0CAE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w:t>
            </w:r>
          </w:p>
        </w:tc>
      </w:tr>
      <w:tr w:rsidR="00247C36" w14:paraId="0C12B2BB"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44CF9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67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1DBF17A" w14:textId="77777777" w:rsidR="00247C36" w:rsidRDefault="00247C36">
            <w:pPr>
              <w:rPr>
                <w:rFonts w:asciiTheme="minorHAnsi" w:hAnsiTheme="minorHAnsi" w:cstheme="minorHAnsi"/>
              </w:rPr>
            </w:pPr>
          </w:p>
        </w:tc>
        <w:tc>
          <w:tcPr>
            <w:tcW w:w="179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CB9C3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20</w:t>
            </w:r>
          </w:p>
        </w:tc>
        <w:tc>
          <w:tcPr>
            <w:tcW w:w="160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344A4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10</w:t>
            </w:r>
          </w:p>
        </w:tc>
      </w:tr>
    </w:tbl>
    <w:p w14:paraId="445F6C1A" w14:textId="77777777" w:rsidR="00247C36" w:rsidRDefault="00247C36">
      <w:pPr>
        <w:rPr>
          <w:rFonts w:asciiTheme="minorHAnsi" w:hAnsiTheme="minorHAnsi" w:cstheme="minorHAnsi"/>
          <w:szCs w:val="24"/>
        </w:rPr>
      </w:pPr>
    </w:p>
    <w:p w14:paraId="1BC2F5D1" w14:textId="77777777" w:rsidR="00247C36" w:rsidRDefault="007B2224">
      <w:pPr>
        <w:spacing w:after="160" w:line="259" w:lineRule="auto"/>
        <w:rPr>
          <w:rFonts w:asciiTheme="minorHAnsi" w:hAnsiTheme="minorHAnsi" w:cstheme="minorHAnsi"/>
          <w:szCs w:val="24"/>
        </w:rPr>
      </w:pPr>
      <w:r>
        <w:rPr>
          <w:rFonts w:asciiTheme="minorHAnsi" w:hAnsiTheme="minorHAnsi" w:cstheme="minorHAnsi"/>
          <w:szCs w:val="24"/>
        </w:rPr>
        <w:br w:type="page"/>
      </w:r>
    </w:p>
    <w:p w14:paraId="215D1AA2" w14:textId="77777777" w:rsidR="00247C36" w:rsidRDefault="007B2224">
      <w:pPr>
        <w:pStyle w:val="TableCaption"/>
      </w:pPr>
      <w:bookmarkStart w:id="69" w:name="_Toc73284642"/>
      <w:r>
        <w:lastRenderedPageBreak/>
        <w:t>Table 3.14</w:t>
      </w:r>
      <w:r>
        <w:t xml:space="preserve"> </w:t>
      </w:r>
      <w:r>
        <w:t>Udhaari Records - Transaction History</w:t>
      </w:r>
      <w:bookmarkEnd w:id="69"/>
    </w:p>
    <w:p w14:paraId="0BD38C2D"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70DD1F6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B54D3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hAnsiTheme="minorHAnsi" w:cstheme="minorHAnsi"/>
                <w:szCs w:val="24"/>
              </w:rPr>
              <w:br w:type="page"/>
            </w: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06A5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14</w:t>
            </w:r>
          </w:p>
        </w:tc>
      </w:tr>
      <w:tr w:rsidR="00247C36" w14:paraId="2893DE2B"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0B171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2020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vendor (shopkeeper), I want to, see all transaction history on the screen</w:t>
            </w:r>
          </w:p>
        </w:tc>
      </w:tr>
      <w:tr w:rsidR="00247C36" w14:paraId="6DF2FA3C"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BEF07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CAF3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a successfully logged-in vendor (shopkeeper)</w:t>
            </w:r>
          </w:p>
          <w:p w14:paraId="227ADFF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selected consumer’s ‘Udhaari Records’ page</w:t>
            </w:r>
          </w:p>
          <w:p w14:paraId="5EEE104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shows </w:t>
            </w:r>
            <w:r>
              <w:rPr>
                <w:rFonts w:asciiTheme="minorHAnsi" w:eastAsia="Times New Roman" w:hAnsiTheme="minorHAnsi" w:cstheme="minorHAnsi"/>
                <w:color w:val="000000"/>
                <w:szCs w:val="24"/>
                <w:lang w:val="en-IN" w:eastAsia="en-IN"/>
              </w:rPr>
              <w:t>all transactions both payment and purchase history on the screen</w:t>
            </w:r>
          </w:p>
        </w:tc>
      </w:tr>
    </w:tbl>
    <w:p w14:paraId="1D76C177" w14:textId="77777777" w:rsidR="00247C36" w:rsidRDefault="00247C36">
      <w:pPr>
        <w:pStyle w:val="TableCaption"/>
      </w:pPr>
    </w:p>
    <w:p w14:paraId="6FE8BAD5" w14:textId="77777777" w:rsidR="00247C36" w:rsidRDefault="007B2224">
      <w:pPr>
        <w:pStyle w:val="TableCaption"/>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993"/>
        <w:gridCol w:w="4394"/>
        <w:gridCol w:w="1843"/>
        <w:gridCol w:w="1701"/>
      </w:tblGrid>
      <w:tr w:rsidR="00247C36" w14:paraId="2819FD44"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547DF5"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70EE28"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6D3950"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3CA886"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Actual Time (units)</w:t>
            </w:r>
          </w:p>
        </w:tc>
      </w:tr>
      <w:tr w:rsidR="00247C36" w14:paraId="5C69371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5D26D" w14:textId="77777777" w:rsidR="00247C36" w:rsidRDefault="00247C36">
            <w:pPr>
              <w:pStyle w:val="ListParagraph"/>
              <w:numPr>
                <w:ilvl w:val="0"/>
                <w:numId w:val="43"/>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66654" w14:textId="77777777" w:rsidR="00247C36" w:rsidRDefault="007B2224">
            <w:pPr>
              <w:spacing w:line="240" w:lineRule="auto"/>
              <w:rPr>
                <w:rFonts w:eastAsia="Times New Roman" w:cs="Times New Roman"/>
                <w:szCs w:val="24"/>
                <w:lang w:val="en-IN" w:eastAsia="en-IN"/>
              </w:rPr>
            </w:pPr>
            <w:proofErr w:type="spellStart"/>
            <w:proofErr w:type="gramStart"/>
            <w:r>
              <w:rPr>
                <w:rFonts w:ascii="Arial" w:eastAsia="Times New Roman" w:hAnsi="Arial" w:cs="Arial"/>
                <w:color w:val="000000"/>
                <w:sz w:val="22"/>
                <w:lang w:val="en-IN" w:eastAsia="en-IN"/>
              </w:rPr>
              <w:t>onPress</w:t>
            </w:r>
            <w:proofErr w:type="spellEnd"/>
            <w:r>
              <w:rPr>
                <w:rFonts w:ascii="Arial" w:eastAsia="Times New Roman" w:hAnsi="Arial" w:cs="Arial"/>
                <w:color w:val="000000"/>
                <w:sz w:val="22"/>
                <w:lang w:val="en-IN" w:eastAsia="en-IN"/>
              </w:rPr>
              <w:t>(</w:t>
            </w:r>
            <w:proofErr w:type="gramEnd"/>
            <w:r>
              <w:rPr>
                <w:rFonts w:ascii="Arial" w:eastAsia="Times New Roman" w:hAnsi="Arial" w:cs="Arial"/>
                <w:color w:val="000000"/>
                <w:sz w:val="22"/>
                <w:lang w:val="en-IN" w:eastAsia="en-IN"/>
              </w:rPr>
              <w:t xml:space="preserve">) of Udhaari Records create a component, which displays a list of all transactions, payment and purchase history </w:t>
            </w:r>
            <w:r>
              <w:rPr>
                <w:rFonts w:ascii="Arial" w:eastAsia="Times New Roman" w:hAnsi="Arial" w:cs="Arial"/>
                <w:color w:val="000000"/>
                <w:sz w:val="22"/>
                <w:lang w:val="en-IN" w:eastAsia="en-IN"/>
              </w:rPr>
              <w:t>toggle bars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9056"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1BB2"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r>
      <w:tr w:rsidR="00247C36" w14:paraId="522ABD6A"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FC0B" w14:textId="77777777" w:rsidR="00247C36" w:rsidRDefault="00247C36">
            <w:pPr>
              <w:pStyle w:val="ListParagraph"/>
              <w:numPr>
                <w:ilvl w:val="0"/>
                <w:numId w:val="43"/>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FC8D"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Create filters for month and year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47CCC"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47433"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r>
      <w:tr w:rsidR="00247C36" w14:paraId="1029A742"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17322" w14:textId="77777777" w:rsidR="00247C36" w:rsidRDefault="00247C36">
            <w:pPr>
              <w:pStyle w:val="ListParagraph"/>
              <w:numPr>
                <w:ilvl w:val="0"/>
                <w:numId w:val="43"/>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AC135"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 xml:space="preserve">Create all APIs to fetch data such as all transactions, </w:t>
            </w:r>
            <w:proofErr w:type="gramStart"/>
            <w:r>
              <w:rPr>
                <w:rFonts w:ascii="Arial" w:eastAsia="Times New Roman" w:hAnsi="Arial" w:cs="Arial"/>
                <w:color w:val="000000"/>
                <w:sz w:val="22"/>
                <w:lang w:val="en-IN" w:eastAsia="en-IN"/>
              </w:rPr>
              <w:t>payment</w:t>
            </w:r>
            <w:proofErr w:type="gramEnd"/>
            <w:r>
              <w:rPr>
                <w:rFonts w:ascii="Arial" w:eastAsia="Times New Roman" w:hAnsi="Arial" w:cs="Arial"/>
                <w:color w:val="000000"/>
                <w:sz w:val="22"/>
                <w:lang w:val="en-IN" w:eastAsia="en-IN"/>
              </w:rPr>
              <w:t xml:space="preserve"> and purchase records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2F0A3"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663A7"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r>
      <w:tr w:rsidR="00247C36" w14:paraId="46FA1F1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23B30" w14:textId="77777777" w:rsidR="00247C36" w:rsidRDefault="00247C36">
            <w:pPr>
              <w:pStyle w:val="ListParagraph"/>
              <w:numPr>
                <w:ilvl w:val="0"/>
                <w:numId w:val="43"/>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56803"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Routing using navigation after selecting purchase and payment bill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1EF8"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EECD"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r>
      <w:tr w:rsidR="00247C36" w14:paraId="20BFDAA1"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878F6C"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95E272" w14:textId="77777777" w:rsidR="00247C36" w:rsidRDefault="00247C36">
            <w:pPr>
              <w:spacing w:line="240" w:lineRule="auto"/>
              <w:rPr>
                <w:rFonts w:eastAsia="Times New Roman" w:cs="Times New Roman"/>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1D22CE"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b/>
                <w:bCs/>
                <w:color w:val="741B47"/>
                <w:sz w:val="22"/>
                <w:lang w:val="en-IN" w:eastAsia="en-IN"/>
              </w:rPr>
              <w:t>6</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CCD082F"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b/>
                <w:bCs/>
                <w:color w:val="741B47"/>
                <w:sz w:val="22"/>
                <w:lang w:val="en-IN" w:eastAsia="en-IN"/>
              </w:rPr>
              <w:t>6</w:t>
            </w:r>
          </w:p>
        </w:tc>
      </w:tr>
    </w:tbl>
    <w:p w14:paraId="7B330702" w14:textId="77777777" w:rsidR="00247C36" w:rsidRDefault="00247C36">
      <w:pPr>
        <w:spacing w:after="160" w:line="256" w:lineRule="auto"/>
        <w:rPr>
          <w:rFonts w:asciiTheme="minorHAnsi" w:hAnsiTheme="minorHAnsi" w:cstheme="minorHAnsi"/>
          <w:szCs w:val="24"/>
        </w:rPr>
      </w:pPr>
    </w:p>
    <w:p w14:paraId="6FA0E497" w14:textId="77777777" w:rsidR="00247C36" w:rsidRDefault="00247C36">
      <w:pPr>
        <w:spacing w:after="160" w:line="256" w:lineRule="auto"/>
        <w:rPr>
          <w:rFonts w:asciiTheme="minorHAnsi" w:hAnsiTheme="minorHAnsi" w:cstheme="minorHAnsi"/>
          <w:szCs w:val="24"/>
        </w:rPr>
      </w:pPr>
    </w:p>
    <w:p w14:paraId="0A6E6148" w14:textId="77777777" w:rsidR="00247C36" w:rsidRDefault="00247C36">
      <w:pPr>
        <w:spacing w:after="160" w:line="256" w:lineRule="auto"/>
        <w:rPr>
          <w:rFonts w:asciiTheme="minorHAnsi" w:hAnsiTheme="minorHAnsi" w:cstheme="minorHAnsi"/>
          <w:szCs w:val="24"/>
        </w:rPr>
      </w:pPr>
    </w:p>
    <w:p w14:paraId="4796B456" w14:textId="77777777" w:rsidR="00247C36" w:rsidRDefault="00247C36">
      <w:pPr>
        <w:spacing w:after="160" w:line="256" w:lineRule="auto"/>
        <w:rPr>
          <w:rFonts w:asciiTheme="minorHAnsi" w:hAnsiTheme="minorHAnsi" w:cstheme="minorHAnsi"/>
          <w:szCs w:val="24"/>
        </w:rPr>
      </w:pPr>
    </w:p>
    <w:p w14:paraId="7B913562" w14:textId="77777777" w:rsidR="00247C36" w:rsidRDefault="00247C36">
      <w:pPr>
        <w:spacing w:after="160" w:line="256" w:lineRule="auto"/>
        <w:rPr>
          <w:rFonts w:asciiTheme="minorHAnsi" w:hAnsiTheme="minorHAnsi" w:cstheme="minorHAnsi"/>
          <w:szCs w:val="24"/>
        </w:rPr>
      </w:pPr>
    </w:p>
    <w:p w14:paraId="0CB9F142" w14:textId="77777777" w:rsidR="00247C36" w:rsidRDefault="00247C36">
      <w:pPr>
        <w:spacing w:after="160" w:line="256" w:lineRule="auto"/>
        <w:rPr>
          <w:rFonts w:asciiTheme="minorHAnsi" w:hAnsiTheme="minorHAnsi" w:cstheme="minorHAnsi"/>
          <w:szCs w:val="24"/>
        </w:rPr>
      </w:pPr>
    </w:p>
    <w:p w14:paraId="54691FCE" w14:textId="77777777" w:rsidR="00247C36" w:rsidRDefault="00247C36">
      <w:pPr>
        <w:spacing w:after="160" w:line="256" w:lineRule="auto"/>
        <w:rPr>
          <w:rFonts w:asciiTheme="minorHAnsi" w:hAnsiTheme="minorHAnsi" w:cstheme="minorHAnsi"/>
          <w:szCs w:val="24"/>
        </w:rPr>
      </w:pPr>
    </w:p>
    <w:p w14:paraId="5FF60FD4" w14:textId="77777777" w:rsidR="00247C36" w:rsidRDefault="00247C36">
      <w:pPr>
        <w:spacing w:after="160" w:line="256" w:lineRule="auto"/>
        <w:rPr>
          <w:rFonts w:asciiTheme="minorHAnsi" w:hAnsiTheme="minorHAnsi" w:cstheme="minorHAnsi"/>
          <w:szCs w:val="24"/>
        </w:rPr>
      </w:pPr>
    </w:p>
    <w:p w14:paraId="7DCA2ABA" w14:textId="77777777" w:rsidR="00247C36" w:rsidRDefault="00247C36">
      <w:pPr>
        <w:pStyle w:val="TableCaption"/>
      </w:pPr>
    </w:p>
    <w:p w14:paraId="4FD6254B" w14:textId="77777777" w:rsidR="00247C36" w:rsidRDefault="00247C36">
      <w:pPr>
        <w:pStyle w:val="TableCaption"/>
      </w:pPr>
    </w:p>
    <w:p w14:paraId="656194AC" w14:textId="77777777" w:rsidR="00247C36" w:rsidRDefault="007B2224">
      <w:pPr>
        <w:pStyle w:val="TableCaption"/>
      </w:pPr>
      <w:bookmarkStart w:id="70" w:name="_Toc73284643"/>
      <w:r>
        <w:lastRenderedPageBreak/>
        <w:t>Table 3.15</w:t>
      </w:r>
      <w:r>
        <w:t xml:space="preserve"> </w:t>
      </w:r>
      <w:r>
        <w:t>Purchase Transactions</w:t>
      </w:r>
      <w:bookmarkEnd w:id="70"/>
    </w:p>
    <w:p w14:paraId="6B916FEF"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1563"/>
        <w:gridCol w:w="7368"/>
      </w:tblGrid>
      <w:tr w:rsidR="00247C36" w14:paraId="1A05788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8021C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CB62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15</w:t>
            </w:r>
          </w:p>
        </w:tc>
      </w:tr>
      <w:tr w:rsidR="00247C36" w14:paraId="1DD973A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ED6B8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39C8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As a vendor (shopkeeper), I want to, see only the purchase transactions with total amount to be paid in a bill format on the screen</w:t>
            </w:r>
          </w:p>
        </w:tc>
      </w:tr>
      <w:tr w:rsidR="00247C36" w14:paraId="716414FF"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36FB3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FC77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I’m a successfully logged-in vendor </w:t>
            </w:r>
            <w:r>
              <w:rPr>
                <w:rFonts w:asciiTheme="minorHAnsi" w:hAnsiTheme="minorHAnsi" w:cstheme="minorHAnsi"/>
                <w:color w:val="000000"/>
                <w:lang w:eastAsia="en-US"/>
              </w:rPr>
              <w:t>(shopkeeper) and I’m on selected consumer’s ‘Udhaari Records’ page</w:t>
            </w:r>
          </w:p>
          <w:p w14:paraId="11A313D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on purchase history of that consumer</w:t>
            </w:r>
          </w:p>
          <w:p w14:paraId="383C03A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application shows a filter to see any </w:t>
            </w:r>
            <w:proofErr w:type="gramStart"/>
            <w:r>
              <w:rPr>
                <w:rFonts w:asciiTheme="minorHAnsi" w:hAnsiTheme="minorHAnsi" w:cstheme="minorHAnsi"/>
                <w:color w:val="000000"/>
                <w:lang w:eastAsia="en-US"/>
              </w:rPr>
              <w:t>years</w:t>
            </w:r>
            <w:proofErr w:type="gramEnd"/>
            <w:r>
              <w:rPr>
                <w:rFonts w:asciiTheme="minorHAnsi" w:hAnsiTheme="minorHAnsi" w:cstheme="minorHAnsi"/>
                <w:color w:val="000000"/>
                <w:lang w:eastAsia="en-US"/>
              </w:rPr>
              <w:t xml:space="preserve"> transaction, for easy access the application shows the bill amount, bill date, on clic</w:t>
            </w:r>
            <w:r>
              <w:rPr>
                <w:rFonts w:asciiTheme="minorHAnsi" w:hAnsiTheme="minorHAnsi" w:cstheme="minorHAnsi"/>
                <w:color w:val="000000"/>
                <w:lang w:eastAsia="en-US"/>
              </w:rPr>
              <w:t>king of it shows me the details of purchased product in a bill format</w:t>
            </w:r>
          </w:p>
        </w:tc>
      </w:tr>
    </w:tbl>
    <w:p w14:paraId="27866EDA" w14:textId="77777777" w:rsidR="00247C36" w:rsidRDefault="00247C36">
      <w:pPr>
        <w:pStyle w:val="TableCaption"/>
      </w:pPr>
    </w:p>
    <w:p w14:paraId="6B57708B" w14:textId="77777777" w:rsidR="00247C36" w:rsidRDefault="00247C36">
      <w:pPr>
        <w:pStyle w:val="TableCaption"/>
      </w:pPr>
    </w:p>
    <w:tbl>
      <w:tblPr>
        <w:tblW w:w="8931" w:type="dxa"/>
        <w:tblInd w:w="-152" w:type="dxa"/>
        <w:tblLook w:val="04A0" w:firstRow="1" w:lastRow="0" w:firstColumn="1" w:lastColumn="0" w:noHBand="0" w:noVBand="1"/>
      </w:tblPr>
      <w:tblGrid>
        <w:gridCol w:w="847"/>
        <w:gridCol w:w="4724"/>
        <w:gridCol w:w="1770"/>
        <w:gridCol w:w="1590"/>
      </w:tblGrid>
      <w:tr w:rsidR="00247C36" w14:paraId="537D81D7"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856C0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7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8EE36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7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B68E21"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5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F776C2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2A4B6B44"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AF53E" w14:textId="77777777" w:rsidR="00247C36" w:rsidRDefault="00247C36">
            <w:pPr>
              <w:pStyle w:val="ListParagraph"/>
              <w:numPr>
                <w:ilvl w:val="0"/>
                <w:numId w:val="44"/>
              </w:numPr>
              <w:rPr>
                <w:rFonts w:asciiTheme="minorHAnsi" w:hAnsiTheme="minorHAnsi" w:cstheme="minorHAnsi"/>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F00B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Udhaari Records component containing two radio buttons, purchase history and </w:t>
            </w:r>
            <w:proofErr w:type="gramStart"/>
            <w:r>
              <w:rPr>
                <w:rFonts w:asciiTheme="minorHAnsi" w:hAnsiTheme="minorHAnsi" w:cstheme="minorHAnsi"/>
                <w:color w:val="000000"/>
                <w:lang w:eastAsia="en-US"/>
              </w:rPr>
              <w:t>payment  history</w:t>
            </w:r>
            <w:proofErr w:type="gramEnd"/>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B91B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1475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0EB9C8C7"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ED730" w14:textId="77777777" w:rsidR="00247C36" w:rsidRDefault="00247C36">
            <w:pPr>
              <w:pStyle w:val="ListParagraph"/>
              <w:numPr>
                <w:ilvl w:val="0"/>
                <w:numId w:val="44"/>
              </w:numPr>
              <w:rPr>
                <w:rFonts w:asciiTheme="minorHAnsi" w:hAnsiTheme="minorHAnsi" w:cstheme="minorHAnsi"/>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20AD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 </w:t>
            </w:r>
            <w:r>
              <w:rPr>
                <w:rFonts w:asciiTheme="minorHAnsi" w:hAnsiTheme="minorHAnsi" w:cstheme="minorHAnsi"/>
                <w:color w:val="000000"/>
                <w:lang w:eastAsia="en-US"/>
              </w:rPr>
              <w:t>purchase history component which will display a list of products purchased by a selected consumer such as date,</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product, quantity,</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base price,</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total price of each product in tabular format.</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732C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14</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4A1A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r>
      <w:tr w:rsidR="00247C36" w14:paraId="0BFF3513" w14:textId="77777777">
        <w:trPr>
          <w:trHeight w:val="403"/>
        </w:trPr>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8369D" w14:textId="77777777" w:rsidR="00247C36" w:rsidRDefault="00247C36">
            <w:pPr>
              <w:pStyle w:val="ListParagraph"/>
              <w:numPr>
                <w:ilvl w:val="0"/>
                <w:numId w:val="44"/>
              </w:numPr>
              <w:rPr>
                <w:rFonts w:asciiTheme="minorHAnsi" w:hAnsiTheme="minorHAnsi" w:cstheme="minorHAnsi"/>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3E0F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filters for month and year</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ABCA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005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4BE0E5F7"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3D758" w14:textId="77777777" w:rsidR="00247C36" w:rsidRDefault="00247C36">
            <w:pPr>
              <w:pStyle w:val="ListParagraph"/>
              <w:numPr>
                <w:ilvl w:val="0"/>
                <w:numId w:val="44"/>
              </w:numPr>
              <w:rPr>
                <w:rFonts w:asciiTheme="minorHAnsi" w:hAnsiTheme="minorHAnsi" w:cstheme="minorHAnsi"/>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922B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w:t>
            </w:r>
            <w:proofErr w:type="gramStart"/>
            <w:r>
              <w:rPr>
                <w:rFonts w:asciiTheme="minorHAnsi" w:hAnsiTheme="minorHAnsi" w:cstheme="minorHAnsi"/>
                <w:color w:val="000000"/>
                <w:lang w:eastAsia="en-US"/>
              </w:rPr>
              <w:t>an  API</w:t>
            </w:r>
            <w:proofErr w:type="gramEnd"/>
            <w:r>
              <w:rPr>
                <w:rFonts w:asciiTheme="minorHAnsi" w:hAnsiTheme="minorHAnsi" w:cstheme="minorHAnsi"/>
                <w:color w:val="000000"/>
                <w:lang w:eastAsia="en-US"/>
              </w:rPr>
              <w:t xml:space="preserve"> </w:t>
            </w:r>
            <w:r>
              <w:rPr>
                <w:rFonts w:asciiTheme="minorHAnsi" w:hAnsiTheme="minorHAnsi" w:cstheme="minorHAnsi"/>
                <w:color w:val="000000"/>
                <w:lang w:eastAsia="en-US"/>
              </w:rPr>
              <w:t>to fetch and display the following details date,</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product, quantity,</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base price,</w:t>
            </w:r>
            <w:r>
              <w:rPr>
                <w:rFonts w:asciiTheme="minorHAnsi" w:hAnsiTheme="minorHAnsi" w:cstheme="minorHAnsi"/>
                <w:color w:val="000000"/>
                <w:lang w:val="en-US" w:eastAsia="en-US"/>
              </w:rPr>
              <w:t xml:space="preserve"> </w:t>
            </w:r>
            <w:r>
              <w:rPr>
                <w:rFonts w:asciiTheme="minorHAnsi" w:hAnsiTheme="minorHAnsi" w:cstheme="minorHAnsi"/>
                <w:color w:val="000000"/>
                <w:lang w:eastAsia="en-US"/>
              </w:rPr>
              <w:t>total price from the database based on the filtered date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6E7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CB17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4E277045"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3165E" w14:textId="77777777" w:rsidR="00247C36" w:rsidRDefault="00247C36">
            <w:pPr>
              <w:pStyle w:val="ListParagraph"/>
              <w:numPr>
                <w:ilvl w:val="0"/>
                <w:numId w:val="44"/>
              </w:numPr>
              <w:rPr>
                <w:rFonts w:asciiTheme="minorHAnsi" w:hAnsiTheme="minorHAnsi" w:cstheme="minorHAnsi"/>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DBB4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Routing using navigation to payment history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5CC2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5298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67B43368"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0AD87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7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1E2491" w14:textId="77777777" w:rsidR="00247C36" w:rsidRDefault="00247C36">
            <w:pPr>
              <w:rPr>
                <w:rFonts w:asciiTheme="minorHAnsi" w:hAnsiTheme="minorHAnsi" w:cstheme="minorHAnsi"/>
              </w:rPr>
            </w:pPr>
          </w:p>
        </w:tc>
        <w:tc>
          <w:tcPr>
            <w:tcW w:w="17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6DAD6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42</w:t>
            </w:r>
          </w:p>
        </w:tc>
        <w:tc>
          <w:tcPr>
            <w:tcW w:w="15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A1793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35</w:t>
            </w:r>
          </w:p>
        </w:tc>
      </w:tr>
    </w:tbl>
    <w:p w14:paraId="0725035D" w14:textId="77777777" w:rsidR="00247C36" w:rsidRDefault="007B2224">
      <w:pPr>
        <w:pStyle w:val="NormalWeb"/>
        <w:spacing w:before="0" w:beforeAutospacing="0" w:after="0" w:afterAutospacing="0"/>
        <w:rPr>
          <w:rFonts w:asciiTheme="minorHAnsi" w:hAnsiTheme="minorHAnsi" w:cstheme="minorHAnsi"/>
        </w:rPr>
      </w:pPr>
      <w:r>
        <w:rPr>
          <w:rStyle w:val="apple-tab-span"/>
          <w:rFonts w:asciiTheme="minorHAnsi" w:hAnsiTheme="minorHAnsi" w:cstheme="minorHAnsi"/>
          <w:color w:val="000000"/>
        </w:rPr>
        <w:tab/>
      </w:r>
    </w:p>
    <w:p w14:paraId="31FEAD73" w14:textId="77777777" w:rsidR="00247C36" w:rsidRDefault="007B2224">
      <w:pPr>
        <w:pStyle w:val="NormalWeb"/>
        <w:spacing w:before="0" w:beforeAutospacing="0" w:after="0" w:afterAutospacing="0"/>
        <w:rPr>
          <w:rStyle w:val="apple-tab-span"/>
          <w:color w:val="000000"/>
        </w:rPr>
      </w:pPr>
      <w:r>
        <w:rPr>
          <w:rStyle w:val="apple-tab-span"/>
          <w:rFonts w:asciiTheme="minorHAnsi" w:hAnsiTheme="minorHAnsi" w:cstheme="minorHAnsi"/>
          <w:color w:val="000000"/>
        </w:rPr>
        <w:tab/>
      </w:r>
    </w:p>
    <w:p w14:paraId="1250E421" w14:textId="77777777" w:rsidR="00247C36" w:rsidRDefault="00247C36">
      <w:pPr>
        <w:spacing w:after="160" w:line="256" w:lineRule="auto"/>
        <w:rPr>
          <w:rStyle w:val="apple-tab-span"/>
          <w:rFonts w:asciiTheme="minorHAnsi" w:eastAsia="Times New Roman" w:hAnsiTheme="minorHAnsi" w:cstheme="minorHAnsi"/>
          <w:color w:val="000000"/>
          <w:szCs w:val="24"/>
          <w:lang w:val="en-IN" w:eastAsia="en-IN"/>
        </w:rPr>
      </w:pPr>
    </w:p>
    <w:p w14:paraId="444C872D" w14:textId="77777777" w:rsidR="00247C36" w:rsidRDefault="007B2224">
      <w:pPr>
        <w:pStyle w:val="TableCaption"/>
      </w:pPr>
      <w:bookmarkStart w:id="71" w:name="_Toc73284644"/>
      <w:r>
        <w:lastRenderedPageBreak/>
        <w:t>Table 3.16</w:t>
      </w:r>
      <w:r>
        <w:t xml:space="preserve"> </w:t>
      </w:r>
      <w:r>
        <w:t>Payment Transactions</w:t>
      </w:r>
      <w:bookmarkEnd w:id="71"/>
    </w:p>
    <w:p w14:paraId="46EAA43C" w14:textId="77777777" w:rsidR="00247C36" w:rsidRDefault="00247C36">
      <w:pPr>
        <w:pStyle w:val="TableCaption"/>
        <w:rPr>
          <w:rStyle w:val="apple-tab-span"/>
        </w:rPr>
      </w:pPr>
    </w:p>
    <w:tbl>
      <w:tblPr>
        <w:tblW w:w="8931" w:type="dxa"/>
        <w:tblInd w:w="-152" w:type="dxa"/>
        <w:tblLook w:val="04A0" w:firstRow="1" w:lastRow="0" w:firstColumn="1" w:lastColumn="0" w:noHBand="0" w:noVBand="1"/>
      </w:tblPr>
      <w:tblGrid>
        <w:gridCol w:w="1563"/>
        <w:gridCol w:w="7368"/>
      </w:tblGrid>
      <w:tr w:rsidR="00247C36" w14:paraId="76FC4E6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AB784D" w14:textId="77777777" w:rsidR="00247C36" w:rsidRDefault="007B2224">
            <w:pPr>
              <w:pStyle w:val="NormalWeb"/>
              <w:spacing w:before="0" w:beforeAutospacing="0" w:after="0" w:afterAutospacing="0" w:line="256" w:lineRule="auto"/>
              <w:jc w:val="center"/>
              <w:rPr>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2E80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16</w:t>
            </w:r>
          </w:p>
        </w:tc>
      </w:tr>
      <w:tr w:rsidR="00247C36" w14:paraId="5CF62DBF"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57A03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9B0F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As a vendor (shopkeeper), I want to, see only the payment transactions with total amount paid in a bill format on the screen</w:t>
            </w:r>
          </w:p>
        </w:tc>
      </w:tr>
      <w:tr w:rsidR="00247C36" w14:paraId="3C02E59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45DF9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E75B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I’m a successfully logged-in vendor (shopkeeper) and I’m on selected consumer’s ‘Udhaari </w:t>
            </w:r>
            <w:r>
              <w:rPr>
                <w:rFonts w:asciiTheme="minorHAnsi" w:hAnsiTheme="minorHAnsi" w:cstheme="minorHAnsi"/>
                <w:color w:val="000000"/>
                <w:lang w:eastAsia="en-US"/>
              </w:rPr>
              <w:t>Records’ page</w:t>
            </w:r>
          </w:p>
          <w:p w14:paraId="44170EF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on payment history of that consumer</w:t>
            </w:r>
          </w:p>
          <w:p w14:paraId="43A56AE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application shows a filter to see any </w:t>
            </w:r>
            <w:proofErr w:type="gramStart"/>
            <w:r>
              <w:rPr>
                <w:rFonts w:asciiTheme="minorHAnsi" w:hAnsiTheme="minorHAnsi" w:cstheme="minorHAnsi"/>
                <w:color w:val="000000"/>
                <w:lang w:eastAsia="en-US"/>
              </w:rPr>
              <w:t>years</w:t>
            </w:r>
            <w:proofErr w:type="gramEnd"/>
            <w:r>
              <w:rPr>
                <w:rFonts w:asciiTheme="minorHAnsi" w:hAnsiTheme="minorHAnsi" w:cstheme="minorHAnsi"/>
                <w:color w:val="000000"/>
                <w:lang w:eastAsia="en-US"/>
              </w:rPr>
              <w:t xml:space="preserve"> transaction, for easy access the application shows the paid amount, paid date along with the information of carry forwarded amount in bill f</w:t>
            </w:r>
            <w:r>
              <w:rPr>
                <w:rFonts w:asciiTheme="minorHAnsi" w:hAnsiTheme="minorHAnsi" w:cstheme="minorHAnsi"/>
                <w:color w:val="000000"/>
                <w:lang w:eastAsia="en-US"/>
              </w:rPr>
              <w:t>ormat on clicking of it</w:t>
            </w:r>
          </w:p>
        </w:tc>
      </w:tr>
    </w:tbl>
    <w:p w14:paraId="562F1BF0" w14:textId="77777777" w:rsidR="00247C36" w:rsidRDefault="00247C36">
      <w:pPr>
        <w:pStyle w:val="TableCaption"/>
      </w:pPr>
    </w:p>
    <w:p w14:paraId="684F9B9B" w14:textId="77777777" w:rsidR="00247C36" w:rsidRDefault="007B2224">
      <w:pPr>
        <w:pStyle w:val="TableCaption"/>
        <w:rPr>
          <w:rFonts w:asciiTheme="minorHAnsi" w:hAnsiTheme="minorHAnsi" w:cstheme="minorHAnsi"/>
        </w:rPr>
      </w:pPr>
      <w:r>
        <w:rPr>
          <w:rStyle w:val="apple-tab-span"/>
          <w:rFonts w:asciiTheme="minorHAnsi" w:hAnsiTheme="minorHAnsi" w:cstheme="minorHAnsi"/>
          <w:color w:val="000000"/>
        </w:rPr>
        <w:tab/>
      </w:r>
    </w:p>
    <w:tbl>
      <w:tblPr>
        <w:tblW w:w="8931" w:type="dxa"/>
        <w:tblInd w:w="-152" w:type="dxa"/>
        <w:tblLook w:val="04A0" w:firstRow="1" w:lastRow="0" w:firstColumn="1" w:lastColumn="0" w:noHBand="0" w:noVBand="1"/>
      </w:tblPr>
      <w:tblGrid>
        <w:gridCol w:w="851"/>
        <w:gridCol w:w="4536"/>
        <w:gridCol w:w="1843"/>
        <w:gridCol w:w="1701"/>
      </w:tblGrid>
      <w:tr w:rsidR="00247C36" w14:paraId="44C8D401"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1165D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7CF5D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EF57C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0722A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3D25E6B7"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A0FE4" w14:textId="77777777" w:rsidR="00247C36" w:rsidRDefault="00247C36">
            <w:pPr>
              <w:pStyle w:val="ListParagraph"/>
              <w:numPr>
                <w:ilvl w:val="0"/>
                <w:numId w:val="45"/>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07C6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 payment history component, which displays a list of all previous payments paid by consumer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0C4A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4D04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58A4461F"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0CE8C" w14:textId="77777777" w:rsidR="00247C36" w:rsidRDefault="00247C36">
            <w:pPr>
              <w:pStyle w:val="ListParagraph"/>
              <w:numPr>
                <w:ilvl w:val="0"/>
                <w:numId w:val="45"/>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0C96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filters for year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BF1C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317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7F5FDD07"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2ED54" w14:textId="77777777" w:rsidR="00247C36" w:rsidRDefault="00247C36">
            <w:pPr>
              <w:pStyle w:val="ListParagraph"/>
              <w:numPr>
                <w:ilvl w:val="0"/>
                <w:numId w:val="45"/>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6FB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an API to fetch data </w:t>
            </w:r>
            <w:r>
              <w:rPr>
                <w:rFonts w:asciiTheme="minorHAnsi" w:hAnsiTheme="minorHAnsi" w:cstheme="minorHAnsi"/>
                <w:color w:val="000000"/>
                <w:lang w:eastAsia="en-US"/>
              </w:rPr>
              <w:t>such as the date on which the consumer had made payment and the total amount paid by the consumer from the database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25F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B1DB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25714001"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F56CC" w14:textId="77777777" w:rsidR="00247C36" w:rsidRDefault="00247C36">
            <w:pPr>
              <w:pStyle w:val="ListParagraph"/>
              <w:numPr>
                <w:ilvl w:val="0"/>
                <w:numId w:val="45"/>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1905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Routing using navigation to purchase history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A8D2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6ED1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617BAF64"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B11AE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615CF8"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7385C2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28</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3417A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19</w:t>
            </w:r>
          </w:p>
        </w:tc>
      </w:tr>
    </w:tbl>
    <w:p w14:paraId="61046DBC" w14:textId="77777777" w:rsidR="00247C36" w:rsidRDefault="007B2224">
      <w:pPr>
        <w:pStyle w:val="NormalWeb"/>
        <w:spacing w:before="0" w:beforeAutospacing="0" w:after="0" w:afterAutospacing="0"/>
        <w:rPr>
          <w:rFonts w:asciiTheme="minorHAnsi" w:hAnsiTheme="minorHAnsi" w:cstheme="minorHAnsi"/>
        </w:rPr>
      </w:pPr>
      <w:r>
        <w:rPr>
          <w:rStyle w:val="apple-tab-span"/>
          <w:rFonts w:asciiTheme="minorHAnsi" w:hAnsiTheme="minorHAnsi" w:cstheme="minorHAnsi"/>
          <w:color w:val="000000"/>
        </w:rPr>
        <w:tab/>
      </w:r>
      <w:r>
        <w:rPr>
          <w:rStyle w:val="apple-tab-span"/>
          <w:rFonts w:asciiTheme="minorHAnsi" w:hAnsiTheme="minorHAnsi" w:cstheme="minorHAnsi"/>
          <w:color w:val="000000"/>
        </w:rPr>
        <w:tab/>
      </w:r>
    </w:p>
    <w:p w14:paraId="01F2C068" w14:textId="77777777" w:rsidR="00247C36" w:rsidRDefault="00247C36">
      <w:pPr>
        <w:spacing w:after="160" w:line="256" w:lineRule="auto"/>
        <w:rPr>
          <w:rFonts w:asciiTheme="minorHAnsi" w:hAnsiTheme="minorHAnsi" w:cstheme="minorHAnsi"/>
          <w:szCs w:val="24"/>
        </w:rPr>
      </w:pPr>
    </w:p>
    <w:p w14:paraId="58CC19F7" w14:textId="77777777" w:rsidR="00247C36" w:rsidRDefault="00247C36">
      <w:pPr>
        <w:spacing w:after="160" w:line="256" w:lineRule="auto"/>
        <w:rPr>
          <w:rFonts w:asciiTheme="minorHAnsi" w:hAnsiTheme="minorHAnsi" w:cstheme="minorHAnsi"/>
          <w:szCs w:val="24"/>
        </w:rPr>
      </w:pPr>
    </w:p>
    <w:p w14:paraId="290CFDD0" w14:textId="77777777" w:rsidR="00247C36" w:rsidRDefault="00247C36">
      <w:pPr>
        <w:pStyle w:val="TableCaption"/>
      </w:pPr>
    </w:p>
    <w:p w14:paraId="7271E050" w14:textId="77777777" w:rsidR="00247C36" w:rsidRDefault="00247C36">
      <w:pPr>
        <w:pStyle w:val="TableCaption"/>
      </w:pPr>
    </w:p>
    <w:p w14:paraId="15B74F68" w14:textId="77777777" w:rsidR="00247C36" w:rsidRDefault="00247C36">
      <w:pPr>
        <w:pStyle w:val="TableCaption"/>
      </w:pPr>
    </w:p>
    <w:p w14:paraId="346E0373" w14:textId="77777777" w:rsidR="00247C36" w:rsidRDefault="00247C36">
      <w:pPr>
        <w:pStyle w:val="TableCaption"/>
      </w:pPr>
    </w:p>
    <w:p w14:paraId="7B87353B" w14:textId="77777777" w:rsidR="00247C36" w:rsidRDefault="00247C36">
      <w:pPr>
        <w:pStyle w:val="TableCaption"/>
      </w:pPr>
    </w:p>
    <w:p w14:paraId="0D120C34" w14:textId="77777777" w:rsidR="00247C36" w:rsidRDefault="007B2224">
      <w:pPr>
        <w:pStyle w:val="TableCaption"/>
      </w:pPr>
      <w:bookmarkStart w:id="72" w:name="_Toc73284645"/>
      <w:r>
        <w:lastRenderedPageBreak/>
        <w:t>Table 3.17</w:t>
      </w:r>
      <w:r>
        <w:t xml:space="preserve"> </w:t>
      </w:r>
      <w:r>
        <w:t>Make Payment</w:t>
      </w:r>
      <w:bookmarkEnd w:id="72"/>
    </w:p>
    <w:p w14:paraId="086ACC6F"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78E4A9B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3171E1"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A770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17</w:t>
            </w:r>
          </w:p>
        </w:tc>
      </w:tr>
      <w:tr w:rsidR="00247C36" w14:paraId="1A00D26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4FECF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493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As a </w:t>
            </w:r>
            <w:r>
              <w:rPr>
                <w:rFonts w:asciiTheme="minorHAnsi" w:hAnsiTheme="minorHAnsi" w:cstheme="minorHAnsi"/>
                <w:color w:val="000000"/>
                <w:lang w:eastAsia="en-US"/>
              </w:rPr>
              <w:t>vendor (shopkeeper), I want to, make payment for a selected consumer </w:t>
            </w:r>
          </w:p>
        </w:tc>
      </w:tr>
      <w:tr w:rsidR="00247C36" w14:paraId="217644D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955F9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0DBF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successfully logged-in vendor (shopkeeper) and I’m on selected consumer’s ‘Make Payment’ page</w:t>
            </w:r>
          </w:p>
          <w:p w14:paraId="5F83E18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When I fill currently paying amount which is greater than the </w:t>
            </w:r>
            <w:r>
              <w:rPr>
                <w:rFonts w:asciiTheme="minorHAnsi" w:hAnsiTheme="minorHAnsi" w:cstheme="minorHAnsi"/>
                <w:color w:val="000000"/>
                <w:lang w:eastAsia="en-US"/>
              </w:rPr>
              <w:t>threshold and click on update balance</w:t>
            </w:r>
          </w:p>
          <w:p w14:paraId="617004D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the application updates the remaining amount based on which the status is changed to full or partial payment and the bill is cleared</w:t>
            </w:r>
          </w:p>
        </w:tc>
      </w:tr>
    </w:tbl>
    <w:p w14:paraId="513B76F8" w14:textId="77777777" w:rsidR="00247C36" w:rsidRDefault="00247C36">
      <w:pPr>
        <w:spacing w:after="240"/>
        <w:rPr>
          <w:rFonts w:asciiTheme="minorHAnsi" w:hAnsiTheme="minorHAnsi" w:cstheme="minorHAnsi"/>
          <w:szCs w:val="24"/>
        </w:rPr>
      </w:pPr>
    </w:p>
    <w:p w14:paraId="714FEEE5" w14:textId="77777777" w:rsidR="00247C36" w:rsidRDefault="007B2224">
      <w:pPr>
        <w:spacing w:after="160" w:line="259" w:lineRule="auto"/>
        <w:rPr>
          <w:rFonts w:asciiTheme="minorHAnsi" w:hAnsiTheme="minorHAnsi" w:cstheme="minorHAnsi"/>
          <w:szCs w:val="24"/>
        </w:rPr>
      </w:pPr>
      <w:r>
        <w:rPr>
          <w:rFonts w:asciiTheme="minorHAnsi" w:hAnsiTheme="minorHAnsi" w:cstheme="minorHAnsi"/>
          <w:szCs w:val="24"/>
        </w:rPr>
        <w:br w:type="page"/>
      </w:r>
    </w:p>
    <w:p w14:paraId="228CA920" w14:textId="77777777" w:rsidR="00247C36" w:rsidRDefault="00247C36">
      <w:pPr>
        <w:pStyle w:val="TableCaption"/>
      </w:pPr>
    </w:p>
    <w:p w14:paraId="0940F3B1" w14:textId="77777777" w:rsidR="00247C36" w:rsidRDefault="00247C36">
      <w:pPr>
        <w:pStyle w:val="TableCaption"/>
      </w:pPr>
    </w:p>
    <w:tbl>
      <w:tblPr>
        <w:tblW w:w="8931" w:type="dxa"/>
        <w:tblInd w:w="-152" w:type="dxa"/>
        <w:tblLook w:val="04A0" w:firstRow="1" w:lastRow="0" w:firstColumn="1" w:lastColumn="0" w:noHBand="0" w:noVBand="1"/>
      </w:tblPr>
      <w:tblGrid>
        <w:gridCol w:w="1115"/>
        <w:gridCol w:w="4130"/>
        <w:gridCol w:w="1985"/>
        <w:gridCol w:w="1701"/>
      </w:tblGrid>
      <w:tr w:rsidR="00247C36" w14:paraId="0CB4959E" w14:textId="77777777">
        <w:tc>
          <w:tcPr>
            <w:tcW w:w="11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BD1703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CAE08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152A49"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D03FAA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1FEDD8C8"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C8EEA"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3698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a </w:t>
            </w:r>
            <w:r>
              <w:rPr>
                <w:rFonts w:asciiTheme="minorHAnsi" w:hAnsiTheme="minorHAnsi" w:cstheme="minorHAnsi"/>
                <w:color w:val="000000"/>
                <w:lang w:eastAsia="en-US"/>
              </w:rPr>
              <w:t>Make Payment component, which displays data such as total amount, paying date, currently paying amount and remaining amount.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DEB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1484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345E3212"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2B1B"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C520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an Update Balance button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27D6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1BA2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166FE0E9" w14:textId="77777777">
        <w:trPr>
          <w:trHeight w:val="403"/>
        </w:trPr>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3AB37"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C2C2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Fetch values of total amount, paying date from database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7BA5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3E54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3F24F734"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417BF"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FD0B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a method to </w:t>
            </w:r>
            <w:r>
              <w:rPr>
                <w:rFonts w:asciiTheme="minorHAnsi" w:hAnsiTheme="minorHAnsi" w:cstheme="minorHAnsi"/>
                <w:color w:val="000000"/>
                <w:lang w:eastAsia="en-US"/>
              </w:rPr>
              <w:t>check if the currently paying amount is greater than the partial amount or not.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6CD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8F8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50FBFC7A"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C5DB6"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3BE1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Display validation error if currently paying amount is less than partial amount.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09AA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9BCC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r>
      <w:tr w:rsidR="00247C36" w14:paraId="17C1A46D"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1BA98"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0571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a method to calculate the remaining amount by subtracting total amount and </w:t>
            </w:r>
            <w:r>
              <w:rPr>
                <w:rFonts w:asciiTheme="minorHAnsi" w:hAnsiTheme="minorHAnsi" w:cstheme="minorHAnsi"/>
                <w:color w:val="000000"/>
                <w:lang w:eastAsia="en-US"/>
              </w:rPr>
              <w:t>currently paying amount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A39E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CAC0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5678B781" w14:textId="77777777">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DAF6D" w14:textId="77777777" w:rsidR="00247C36" w:rsidRDefault="00247C36">
            <w:pPr>
              <w:pStyle w:val="ListParagraph"/>
              <w:numPr>
                <w:ilvl w:val="0"/>
                <w:numId w:val="46"/>
              </w:numPr>
              <w:rPr>
                <w:rFonts w:asciiTheme="minorHAnsi" w:hAnsiTheme="minorHAnsi" w:cstheme="minorHAnsi"/>
              </w:rPr>
            </w:pPr>
          </w:p>
        </w:tc>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FF3E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an event handler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which gives Payment Successful notification it should update the total amount and carried amount in the history</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C3F1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CC68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0D89163F" w14:textId="77777777">
        <w:tc>
          <w:tcPr>
            <w:tcW w:w="11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24ABDF"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E28C50" w14:textId="77777777" w:rsidR="00247C36" w:rsidRDefault="00247C36">
            <w:pPr>
              <w:rPr>
                <w:rFonts w:asciiTheme="minorHAnsi" w:hAnsiTheme="minorHAnsi" w:cstheme="minorHAnsi"/>
              </w:rPr>
            </w:pP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32DAE1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42</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7D21D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48</w:t>
            </w:r>
          </w:p>
        </w:tc>
      </w:tr>
    </w:tbl>
    <w:p w14:paraId="5F272522" w14:textId="77777777" w:rsidR="00247C36" w:rsidRDefault="007B2224">
      <w:pPr>
        <w:pStyle w:val="NormalWeb"/>
        <w:spacing w:before="0" w:beforeAutospacing="0" w:after="0" w:afterAutospacing="0"/>
        <w:rPr>
          <w:rFonts w:asciiTheme="minorHAnsi" w:hAnsiTheme="minorHAnsi" w:cstheme="minorHAnsi"/>
        </w:rPr>
      </w:pPr>
      <w:r>
        <w:rPr>
          <w:rStyle w:val="apple-tab-span"/>
          <w:rFonts w:asciiTheme="minorHAnsi" w:hAnsiTheme="minorHAnsi" w:cstheme="minorHAnsi"/>
          <w:color w:val="000000"/>
        </w:rPr>
        <w:tab/>
      </w:r>
    </w:p>
    <w:p w14:paraId="7BC876AB" w14:textId="77777777" w:rsidR="00247C36" w:rsidRDefault="007B2224">
      <w:pPr>
        <w:pStyle w:val="NormalWeb"/>
        <w:spacing w:before="0" w:beforeAutospacing="0" w:after="0" w:afterAutospacing="0"/>
        <w:rPr>
          <w:rStyle w:val="apple-tab-span"/>
          <w:color w:val="000000"/>
        </w:rPr>
      </w:pPr>
      <w:r>
        <w:rPr>
          <w:rStyle w:val="apple-tab-span"/>
          <w:rFonts w:asciiTheme="minorHAnsi" w:hAnsiTheme="minorHAnsi" w:cstheme="minorHAnsi"/>
          <w:color w:val="000000"/>
        </w:rPr>
        <w:tab/>
      </w:r>
    </w:p>
    <w:p w14:paraId="547D7ED9" w14:textId="77777777" w:rsidR="00247C36" w:rsidRDefault="007B2224">
      <w:pPr>
        <w:spacing w:after="160" w:line="259" w:lineRule="auto"/>
        <w:rPr>
          <w:rStyle w:val="apple-tab-span"/>
          <w:rFonts w:asciiTheme="minorHAnsi" w:hAnsiTheme="minorHAnsi" w:cstheme="minorHAnsi"/>
          <w:color w:val="000000"/>
          <w:szCs w:val="24"/>
        </w:rPr>
      </w:pPr>
      <w:r>
        <w:rPr>
          <w:rStyle w:val="apple-tab-span"/>
          <w:rFonts w:asciiTheme="minorHAnsi" w:hAnsiTheme="minorHAnsi" w:cstheme="minorHAnsi"/>
          <w:color w:val="000000"/>
          <w:szCs w:val="24"/>
        </w:rPr>
        <w:br w:type="page"/>
      </w:r>
    </w:p>
    <w:p w14:paraId="6D782711" w14:textId="77777777" w:rsidR="00247C36" w:rsidRDefault="007B2224">
      <w:pPr>
        <w:pStyle w:val="TableCaption"/>
      </w:pPr>
      <w:bookmarkStart w:id="73" w:name="_Toc73284646"/>
      <w:r>
        <w:lastRenderedPageBreak/>
        <w:t>Table 3.18</w:t>
      </w:r>
      <w:r>
        <w:t xml:space="preserve"> </w:t>
      </w:r>
      <w:r>
        <w:t xml:space="preserve">Back </w:t>
      </w:r>
      <w:proofErr w:type="gramStart"/>
      <w:r>
        <w:t>To</w:t>
      </w:r>
      <w:proofErr w:type="gramEnd"/>
      <w:r>
        <w:t xml:space="preserve"> Vendor Dashboard</w:t>
      </w:r>
      <w:bookmarkEnd w:id="73"/>
    </w:p>
    <w:p w14:paraId="357FA805" w14:textId="77777777" w:rsidR="00247C36" w:rsidRDefault="00247C36">
      <w:pPr>
        <w:pStyle w:val="TableCaption"/>
        <w:rPr>
          <w:rStyle w:val="apple-tab-span"/>
        </w:rPr>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125332D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5D909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0193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18</w:t>
            </w:r>
          </w:p>
        </w:tc>
      </w:tr>
      <w:tr w:rsidR="00247C36" w14:paraId="4377074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D2F56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CE48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hAnsiTheme="minorHAnsi" w:cs="Arial"/>
                <w:color w:val="000000"/>
                <w:szCs w:val="24"/>
              </w:rPr>
              <w:t>As a vendor (shopkeeper), I want to, go back to the Dashboard of the application</w:t>
            </w:r>
          </w:p>
        </w:tc>
      </w:tr>
      <w:tr w:rsidR="00247C36" w14:paraId="033E76D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5EDD2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7CB8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a successfully logged-in vendor (shopkeeper) </w:t>
            </w:r>
          </w:p>
          <w:p w14:paraId="1528057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I click on </w:t>
            </w:r>
            <w:proofErr w:type="gramStart"/>
            <w:r>
              <w:rPr>
                <w:rFonts w:asciiTheme="minorHAnsi" w:eastAsia="Times New Roman" w:hAnsiTheme="minorHAnsi" w:cstheme="minorHAnsi"/>
                <w:color w:val="000000"/>
                <w:szCs w:val="24"/>
                <w:lang w:val="en-IN" w:eastAsia="en-IN"/>
              </w:rPr>
              <w:t>Home</w:t>
            </w:r>
            <w:proofErr w:type="gramEnd"/>
            <w:r>
              <w:rPr>
                <w:rFonts w:asciiTheme="minorHAnsi" w:eastAsia="Times New Roman" w:hAnsiTheme="minorHAnsi" w:cstheme="minorHAnsi"/>
                <w:color w:val="000000"/>
                <w:szCs w:val="24"/>
                <w:lang w:val="en-IN" w:eastAsia="en-IN"/>
              </w:rPr>
              <w:t xml:space="preserve"> button  </w:t>
            </w:r>
          </w:p>
          <w:p w14:paraId="3B67413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redirects me to the </w:t>
            </w:r>
            <w:proofErr w:type="gramStart"/>
            <w:r>
              <w:rPr>
                <w:rFonts w:asciiTheme="minorHAnsi" w:eastAsia="Times New Roman" w:hAnsiTheme="minorHAnsi" w:cstheme="minorHAnsi"/>
                <w:color w:val="000000"/>
                <w:szCs w:val="24"/>
                <w:lang w:val="en-IN" w:eastAsia="en-IN"/>
              </w:rPr>
              <w:t>Dashboard  page</w:t>
            </w:r>
            <w:proofErr w:type="gramEnd"/>
          </w:p>
        </w:tc>
      </w:tr>
    </w:tbl>
    <w:p w14:paraId="0E60BF24" w14:textId="77777777" w:rsidR="00247C36" w:rsidRDefault="00247C36">
      <w:pPr>
        <w:spacing w:line="240" w:lineRule="auto"/>
        <w:rPr>
          <w:rFonts w:asciiTheme="minorHAnsi" w:eastAsia="Times New Roman" w:hAnsiTheme="minorHAnsi" w:cstheme="minorHAnsi"/>
          <w:szCs w:val="24"/>
          <w:lang w:val="en-IN" w:eastAsia="en-IN"/>
        </w:rPr>
      </w:pPr>
    </w:p>
    <w:p w14:paraId="309176B0" w14:textId="77777777" w:rsidR="00247C36" w:rsidRDefault="007B2224">
      <w:pPr>
        <w:pStyle w:val="TableCaption"/>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51"/>
        <w:gridCol w:w="4820"/>
        <w:gridCol w:w="1710"/>
        <w:gridCol w:w="1550"/>
      </w:tblGrid>
      <w:tr w:rsidR="00247C36" w14:paraId="4436E8D4"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8307A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8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C9FAC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A634A0"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5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3DCEE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4B735EA1"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EEB5B" w14:textId="77777777" w:rsidR="00247C36" w:rsidRDefault="00247C36">
            <w:pPr>
              <w:pStyle w:val="ListParagraph"/>
              <w:numPr>
                <w:ilvl w:val="0"/>
                <w:numId w:val="47"/>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7A97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home button on different pages such as Account Details, Add Products, Udhaari Records and Make Payment.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4F4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6A20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72C4F081"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23037" w14:textId="77777777" w:rsidR="00247C36" w:rsidRDefault="00247C36">
            <w:pPr>
              <w:pStyle w:val="ListParagraph"/>
              <w:numPr>
                <w:ilvl w:val="0"/>
                <w:numId w:val="47"/>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06CC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Route using navigation with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event handler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A3A6"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E83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64E9DEF5" w14:textId="77777777">
        <w:trPr>
          <w:trHeight w:val="403"/>
        </w:trPr>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84B733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8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908DB4" w14:textId="77777777" w:rsidR="00247C36" w:rsidRDefault="00247C36">
            <w:pPr>
              <w:spacing w:line="240" w:lineRule="auto"/>
              <w:rPr>
                <w:rFonts w:asciiTheme="minorHAnsi" w:eastAsia="Times New Roman" w:hAnsiTheme="minorHAnsi" w:cstheme="minorHAnsi"/>
                <w:szCs w:val="24"/>
                <w:lang w:val="en-IN" w:eastAsia="en-IN"/>
              </w:rPr>
            </w:pP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99021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8</w:t>
            </w:r>
          </w:p>
        </w:tc>
        <w:tc>
          <w:tcPr>
            <w:tcW w:w="15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F2F69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10</w:t>
            </w:r>
          </w:p>
        </w:tc>
      </w:tr>
    </w:tbl>
    <w:p w14:paraId="7B1B4560" w14:textId="77777777" w:rsidR="00247C36" w:rsidRDefault="00247C36">
      <w:pPr>
        <w:spacing w:after="160" w:line="256" w:lineRule="auto"/>
        <w:rPr>
          <w:rStyle w:val="apple-tab-span"/>
          <w:rFonts w:asciiTheme="minorHAnsi" w:hAnsiTheme="minorHAnsi" w:cstheme="minorHAnsi"/>
          <w:color w:val="000000"/>
          <w:szCs w:val="24"/>
        </w:rPr>
      </w:pPr>
    </w:p>
    <w:p w14:paraId="6041750D" w14:textId="77777777" w:rsidR="00247C36" w:rsidRDefault="00247C36">
      <w:pPr>
        <w:spacing w:after="160" w:line="256" w:lineRule="auto"/>
        <w:rPr>
          <w:rStyle w:val="apple-tab-span"/>
          <w:rFonts w:asciiTheme="minorHAnsi" w:hAnsiTheme="minorHAnsi" w:cstheme="minorHAnsi"/>
          <w:color w:val="000000"/>
          <w:szCs w:val="24"/>
        </w:rPr>
      </w:pPr>
    </w:p>
    <w:p w14:paraId="4A345342" w14:textId="77777777" w:rsidR="00247C36" w:rsidRDefault="00247C36">
      <w:pPr>
        <w:spacing w:after="160" w:line="256" w:lineRule="auto"/>
        <w:rPr>
          <w:rStyle w:val="apple-tab-span"/>
          <w:rFonts w:asciiTheme="minorHAnsi" w:hAnsiTheme="minorHAnsi" w:cstheme="minorHAnsi"/>
          <w:color w:val="000000"/>
          <w:szCs w:val="24"/>
        </w:rPr>
      </w:pPr>
    </w:p>
    <w:p w14:paraId="546AD528" w14:textId="77777777" w:rsidR="00247C36" w:rsidRDefault="00247C36">
      <w:pPr>
        <w:spacing w:after="160" w:line="256" w:lineRule="auto"/>
        <w:rPr>
          <w:rStyle w:val="apple-tab-span"/>
          <w:rFonts w:asciiTheme="minorHAnsi" w:hAnsiTheme="minorHAnsi" w:cstheme="minorHAnsi"/>
          <w:color w:val="000000"/>
          <w:szCs w:val="24"/>
        </w:rPr>
      </w:pPr>
    </w:p>
    <w:p w14:paraId="218032A1" w14:textId="77777777" w:rsidR="00247C36" w:rsidRDefault="00247C36">
      <w:pPr>
        <w:spacing w:after="160" w:line="256" w:lineRule="auto"/>
        <w:rPr>
          <w:rStyle w:val="apple-tab-span"/>
          <w:rFonts w:asciiTheme="minorHAnsi" w:hAnsiTheme="minorHAnsi" w:cstheme="minorHAnsi"/>
          <w:color w:val="000000"/>
          <w:szCs w:val="24"/>
        </w:rPr>
      </w:pPr>
    </w:p>
    <w:p w14:paraId="4E230ED3" w14:textId="77777777" w:rsidR="00247C36" w:rsidRDefault="00247C36">
      <w:pPr>
        <w:spacing w:after="160" w:line="256" w:lineRule="auto"/>
        <w:rPr>
          <w:rStyle w:val="apple-tab-span"/>
          <w:rFonts w:asciiTheme="minorHAnsi" w:hAnsiTheme="minorHAnsi" w:cstheme="minorHAnsi"/>
          <w:color w:val="000000"/>
          <w:szCs w:val="24"/>
        </w:rPr>
      </w:pPr>
    </w:p>
    <w:p w14:paraId="31FC814E" w14:textId="77777777" w:rsidR="00247C36" w:rsidRDefault="00247C36">
      <w:pPr>
        <w:spacing w:after="160" w:line="256" w:lineRule="auto"/>
        <w:rPr>
          <w:rStyle w:val="apple-tab-span"/>
          <w:rFonts w:asciiTheme="minorHAnsi" w:hAnsiTheme="minorHAnsi" w:cstheme="minorHAnsi"/>
          <w:color w:val="000000"/>
          <w:szCs w:val="24"/>
        </w:rPr>
      </w:pPr>
    </w:p>
    <w:p w14:paraId="3EF96035" w14:textId="77777777" w:rsidR="00247C36" w:rsidRDefault="00247C36">
      <w:pPr>
        <w:spacing w:after="160" w:line="256" w:lineRule="auto"/>
        <w:rPr>
          <w:rStyle w:val="apple-tab-span"/>
          <w:rFonts w:asciiTheme="minorHAnsi" w:hAnsiTheme="minorHAnsi" w:cstheme="minorHAnsi"/>
          <w:color w:val="000000"/>
          <w:szCs w:val="24"/>
        </w:rPr>
      </w:pPr>
    </w:p>
    <w:p w14:paraId="7FECA70B" w14:textId="77777777" w:rsidR="00247C36" w:rsidRDefault="00247C36">
      <w:pPr>
        <w:spacing w:after="160" w:line="256" w:lineRule="auto"/>
        <w:rPr>
          <w:rStyle w:val="apple-tab-span"/>
          <w:rFonts w:asciiTheme="minorHAnsi" w:hAnsiTheme="minorHAnsi" w:cstheme="minorHAnsi"/>
          <w:color w:val="000000"/>
          <w:szCs w:val="24"/>
        </w:rPr>
      </w:pPr>
    </w:p>
    <w:p w14:paraId="34D15060" w14:textId="77777777" w:rsidR="00247C36" w:rsidRDefault="00247C36">
      <w:pPr>
        <w:spacing w:after="160" w:line="256" w:lineRule="auto"/>
        <w:rPr>
          <w:rStyle w:val="apple-tab-span"/>
          <w:rFonts w:asciiTheme="minorHAnsi" w:hAnsiTheme="minorHAnsi" w:cstheme="minorHAnsi"/>
          <w:color w:val="000000"/>
          <w:szCs w:val="24"/>
        </w:rPr>
      </w:pPr>
    </w:p>
    <w:p w14:paraId="5D05449F" w14:textId="77777777" w:rsidR="00247C36" w:rsidRDefault="00247C36">
      <w:pPr>
        <w:spacing w:after="160" w:line="256" w:lineRule="auto"/>
        <w:rPr>
          <w:rStyle w:val="apple-tab-span"/>
          <w:rFonts w:asciiTheme="minorHAnsi" w:hAnsiTheme="minorHAnsi" w:cstheme="minorHAnsi"/>
          <w:color w:val="000000"/>
          <w:szCs w:val="24"/>
        </w:rPr>
      </w:pPr>
    </w:p>
    <w:p w14:paraId="2E26681F" w14:textId="77777777" w:rsidR="00247C36" w:rsidRDefault="00247C36">
      <w:pPr>
        <w:spacing w:after="160" w:line="256" w:lineRule="auto"/>
        <w:rPr>
          <w:rStyle w:val="apple-tab-span"/>
          <w:rFonts w:asciiTheme="minorHAnsi" w:hAnsiTheme="minorHAnsi" w:cstheme="minorHAnsi"/>
          <w:color w:val="000000"/>
          <w:szCs w:val="24"/>
        </w:rPr>
      </w:pPr>
    </w:p>
    <w:p w14:paraId="1275375E" w14:textId="77777777" w:rsidR="00247C36" w:rsidRDefault="00247C36">
      <w:pPr>
        <w:pStyle w:val="TableCaption"/>
      </w:pPr>
    </w:p>
    <w:p w14:paraId="35D9DD47" w14:textId="77777777" w:rsidR="00247C36" w:rsidRDefault="00247C36">
      <w:pPr>
        <w:pStyle w:val="TableCaption"/>
      </w:pPr>
    </w:p>
    <w:p w14:paraId="020AB541" w14:textId="77777777" w:rsidR="00247C36" w:rsidRDefault="007B2224">
      <w:pPr>
        <w:pStyle w:val="TableCaption"/>
      </w:pPr>
      <w:bookmarkStart w:id="74" w:name="_Toc73284647"/>
      <w:r>
        <w:lastRenderedPageBreak/>
        <w:t>Table 3.19</w:t>
      </w:r>
      <w:r>
        <w:t xml:space="preserve"> </w:t>
      </w:r>
      <w:r>
        <w:t>Vendor Logout</w:t>
      </w:r>
      <w:bookmarkEnd w:id="74"/>
    </w:p>
    <w:p w14:paraId="6FD82486" w14:textId="77777777" w:rsidR="00247C36" w:rsidRDefault="00247C36">
      <w:pPr>
        <w:pStyle w:val="TableCaption"/>
        <w:rPr>
          <w:rStyle w:val="apple-tab-span"/>
          <w:rFonts w:asciiTheme="minorHAnsi" w:eastAsia="Times New Roman" w:hAnsiTheme="minorHAnsi" w:cstheme="minorHAnsi"/>
          <w:color w:val="000000"/>
          <w:szCs w:val="24"/>
          <w:lang w:val="en-IN" w:eastAsia="en-IN"/>
        </w:rPr>
      </w:pPr>
    </w:p>
    <w:tbl>
      <w:tblPr>
        <w:tblW w:w="8931" w:type="dxa"/>
        <w:tblInd w:w="-152" w:type="dxa"/>
        <w:tblLook w:val="04A0" w:firstRow="1" w:lastRow="0" w:firstColumn="1" w:lastColumn="0" w:noHBand="0" w:noVBand="1"/>
      </w:tblPr>
      <w:tblGrid>
        <w:gridCol w:w="1563"/>
        <w:gridCol w:w="7368"/>
      </w:tblGrid>
      <w:tr w:rsidR="00247C36" w14:paraId="77FAF1A4"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FE2570" w14:textId="77777777" w:rsidR="00247C36" w:rsidRDefault="007B2224">
            <w:pPr>
              <w:pStyle w:val="NormalWeb"/>
              <w:spacing w:before="0" w:beforeAutospacing="0" w:after="0" w:afterAutospacing="0" w:line="256" w:lineRule="auto"/>
              <w:jc w:val="center"/>
              <w:rPr>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F14BA"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19</w:t>
            </w:r>
          </w:p>
        </w:tc>
      </w:tr>
      <w:tr w:rsidR="00247C36" w14:paraId="07CEE6C4"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152B1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4188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As a vendor (shopkeeper), I want to, logout of the application</w:t>
            </w:r>
          </w:p>
        </w:tc>
      </w:tr>
      <w:tr w:rsidR="00247C36" w14:paraId="4BB7D043"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777A54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B5CF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successfully logged-in vendor (shopkeeper) </w:t>
            </w:r>
          </w:p>
          <w:p w14:paraId="32FB66D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click on ‘Logout’ button  </w:t>
            </w:r>
          </w:p>
          <w:p w14:paraId="71A46B5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Then the application </w:t>
            </w:r>
            <w:r>
              <w:rPr>
                <w:rFonts w:asciiTheme="minorHAnsi" w:hAnsiTheme="minorHAnsi" w:cstheme="minorHAnsi"/>
                <w:color w:val="000000"/>
                <w:lang w:eastAsia="en-US"/>
              </w:rPr>
              <w:t>redirects me to the Login page</w:t>
            </w:r>
          </w:p>
        </w:tc>
      </w:tr>
    </w:tbl>
    <w:p w14:paraId="65BD6F62" w14:textId="77777777" w:rsidR="00247C36" w:rsidRDefault="00247C36">
      <w:pPr>
        <w:pStyle w:val="TableCaption"/>
      </w:pPr>
    </w:p>
    <w:p w14:paraId="2F66E2A9" w14:textId="77777777" w:rsidR="00247C36" w:rsidRDefault="00247C36">
      <w:pPr>
        <w:pStyle w:val="TableCaption"/>
      </w:pPr>
    </w:p>
    <w:tbl>
      <w:tblPr>
        <w:tblW w:w="8931" w:type="dxa"/>
        <w:tblInd w:w="-152" w:type="dxa"/>
        <w:tblLook w:val="04A0" w:firstRow="1" w:lastRow="0" w:firstColumn="1" w:lastColumn="0" w:noHBand="0" w:noVBand="1"/>
      </w:tblPr>
      <w:tblGrid>
        <w:gridCol w:w="993"/>
        <w:gridCol w:w="4394"/>
        <w:gridCol w:w="1843"/>
        <w:gridCol w:w="1701"/>
      </w:tblGrid>
      <w:tr w:rsidR="00247C36" w14:paraId="487196B9"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1241F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7A638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48D2A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C591A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4BE593D9"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015FE" w14:textId="77777777" w:rsidR="00247C36" w:rsidRDefault="00247C36">
            <w:pPr>
              <w:pStyle w:val="ListParagraph"/>
              <w:numPr>
                <w:ilvl w:val="0"/>
                <w:numId w:val="48"/>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8827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a logout button on different pages such as Account Details, Add Products, Udhaari Records and Make Payment.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3181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F9E3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256A3EB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5CCF0" w14:textId="77777777" w:rsidR="00247C36" w:rsidRDefault="00247C36">
            <w:pPr>
              <w:pStyle w:val="ListParagraph"/>
              <w:numPr>
                <w:ilvl w:val="0"/>
                <w:numId w:val="48"/>
              </w:numPr>
              <w:rPr>
                <w:rFonts w:asciiTheme="minorHAnsi" w:hAnsiTheme="minorHAnsi" w:cstheme="minorHAnsi"/>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3FC9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Route using navigation with </w:t>
            </w:r>
            <w:proofErr w:type="spellStart"/>
            <w:proofErr w:type="gramStart"/>
            <w:r>
              <w:rPr>
                <w:rFonts w:asciiTheme="minorHAnsi" w:hAnsiTheme="minorHAnsi" w:cstheme="minorHAnsi"/>
                <w:color w:val="000000"/>
                <w:lang w:eastAsia="en-US"/>
              </w:rPr>
              <w:t>onPress</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event handler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EDC5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6DBC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58B0A0E2" w14:textId="77777777">
        <w:trPr>
          <w:trHeight w:val="403"/>
        </w:trPr>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F552D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76EF53"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C7FD1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8</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44850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10</w:t>
            </w:r>
          </w:p>
        </w:tc>
      </w:tr>
    </w:tbl>
    <w:p w14:paraId="0B18DD30" w14:textId="77777777" w:rsidR="00247C36" w:rsidRDefault="00247C36">
      <w:pPr>
        <w:rPr>
          <w:rFonts w:asciiTheme="minorHAnsi" w:hAnsiTheme="minorHAnsi" w:cstheme="minorHAnsi"/>
          <w:szCs w:val="24"/>
        </w:rPr>
      </w:pPr>
    </w:p>
    <w:p w14:paraId="53EA412B" w14:textId="77777777" w:rsidR="00247C36" w:rsidRDefault="00247C36">
      <w:pPr>
        <w:spacing w:after="160" w:line="256" w:lineRule="auto"/>
        <w:rPr>
          <w:rFonts w:asciiTheme="minorHAnsi" w:hAnsiTheme="minorHAnsi" w:cstheme="minorHAnsi"/>
          <w:szCs w:val="24"/>
        </w:rPr>
      </w:pPr>
    </w:p>
    <w:p w14:paraId="5CD2FA71" w14:textId="77777777" w:rsidR="00247C36" w:rsidRDefault="00247C36">
      <w:pPr>
        <w:spacing w:after="160" w:line="256" w:lineRule="auto"/>
        <w:rPr>
          <w:rFonts w:asciiTheme="minorHAnsi" w:hAnsiTheme="minorHAnsi" w:cstheme="minorHAnsi"/>
          <w:szCs w:val="24"/>
        </w:rPr>
      </w:pPr>
    </w:p>
    <w:p w14:paraId="24DEA981" w14:textId="77777777" w:rsidR="00247C36" w:rsidRDefault="00247C36">
      <w:pPr>
        <w:spacing w:after="160" w:line="256" w:lineRule="auto"/>
        <w:rPr>
          <w:rFonts w:asciiTheme="minorHAnsi" w:hAnsiTheme="minorHAnsi" w:cstheme="minorHAnsi"/>
          <w:szCs w:val="24"/>
        </w:rPr>
      </w:pPr>
    </w:p>
    <w:p w14:paraId="0D197549" w14:textId="77777777" w:rsidR="00247C36" w:rsidRDefault="00247C36">
      <w:pPr>
        <w:spacing w:after="160" w:line="256" w:lineRule="auto"/>
        <w:rPr>
          <w:rFonts w:asciiTheme="minorHAnsi" w:hAnsiTheme="minorHAnsi" w:cstheme="minorHAnsi"/>
          <w:szCs w:val="24"/>
        </w:rPr>
      </w:pPr>
    </w:p>
    <w:p w14:paraId="24B52692" w14:textId="77777777" w:rsidR="00247C36" w:rsidRDefault="00247C36">
      <w:pPr>
        <w:spacing w:after="160" w:line="256" w:lineRule="auto"/>
        <w:rPr>
          <w:rFonts w:asciiTheme="minorHAnsi" w:hAnsiTheme="minorHAnsi" w:cstheme="minorHAnsi"/>
          <w:szCs w:val="24"/>
        </w:rPr>
      </w:pPr>
    </w:p>
    <w:p w14:paraId="54957997" w14:textId="77777777" w:rsidR="00247C36" w:rsidRDefault="00247C36">
      <w:pPr>
        <w:spacing w:after="160" w:line="256" w:lineRule="auto"/>
        <w:rPr>
          <w:rFonts w:asciiTheme="minorHAnsi" w:hAnsiTheme="minorHAnsi" w:cstheme="minorHAnsi"/>
          <w:szCs w:val="24"/>
        </w:rPr>
      </w:pPr>
    </w:p>
    <w:p w14:paraId="05668BCC" w14:textId="77777777" w:rsidR="00247C36" w:rsidRDefault="00247C36">
      <w:pPr>
        <w:spacing w:after="160" w:line="256" w:lineRule="auto"/>
        <w:rPr>
          <w:rFonts w:asciiTheme="minorHAnsi" w:hAnsiTheme="minorHAnsi" w:cstheme="minorHAnsi"/>
          <w:szCs w:val="24"/>
        </w:rPr>
      </w:pPr>
    </w:p>
    <w:p w14:paraId="4A0DC0D7" w14:textId="77777777" w:rsidR="00247C36" w:rsidRDefault="00247C36">
      <w:pPr>
        <w:spacing w:after="160" w:line="256" w:lineRule="auto"/>
        <w:rPr>
          <w:rFonts w:asciiTheme="minorHAnsi" w:hAnsiTheme="minorHAnsi" w:cstheme="minorHAnsi"/>
          <w:szCs w:val="24"/>
        </w:rPr>
      </w:pPr>
    </w:p>
    <w:p w14:paraId="0CABC6A2" w14:textId="77777777" w:rsidR="00247C36" w:rsidRDefault="00247C36">
      <w:pPr>
        <w:spacing w:after="160" w:line="256" w:lineRule="auto"/>
        <w:rPr>
          <w:rFonts w:asciiTheme="minorHAnsi" w:hAnsiTheme="minorHAnsi" w:cstheme="minorHAnsi"/>
          <w:szCs w:val="24"/>
        </w:rPr>
      </w:pPr>
    </w:p>
    <w:p w14:paraId="34EFF61D" w14:textId="77777777" w:rsidR="00247C36" w:rsidRDefault="00247C36">
      <w:pPr>
        <w:spacing w:after="160" w:line="256" w:lineRule="auto"/>
        <w:rPr>
          <w:rFonts w:asciiTheme="minorHAnsi" w:hAnsiTheme="minorHAnsi" w:cstheme="minorHAnsi"/>
          <w:szCs w:val="24"/>
        </w:rPr>
      </w:pPr>
    </w:p>
    <w:p w14:paraId="74C19863" w14:textId="77777777" w:rsidR="00247C36" w:rsidRDefault="00247C36">
      <w:pPr>
        <w:pStyle w:val="TableCaption"/>
      </w:pPr>
    </w:p>
    <w:p w14:paraId="420016B6" w14:textId="77777777" w:rsidR="00247C36" w:rsidRDefault="00247C36">
      <w:pPr>
        <w:pStyle w:val="TableCaption"/>
      </w:pPr>
    </w:p>
    <w:p w14:paraId="18740AA1" w14:textId="77777777" w:rsidR="00247C36" w:rsidRDefault="00247C36">
      <w:pPr>
        <w:pStyle w:val="TableCaption"/>
      </w:pPr>
    </w:p>
    <w:p w14:paraId="36C8730B" w14:textId="77777777" w:rsidR="00247C36" w:rsidRDefault="007B2224">
      <w:pPr>
        <w:pStyle w:val="TableCaption"/>
      </w:pPr>
      <w:bookmarkStart w:id="75" w:name="_Toc73284648"/>
      <w:r>
        <w:lastRenderedPageBreak/>
        <w:t>Table 3.2</w:t>
      </w:r>
      <w:r>
        <w:t xml:space="preserve">0 </w:t>
      </w:r>
      <w:r>
        <w:t>Consumer Registration</w:t>
      </w:r>
      <w:bookmarkEnd w:id="75"/>
    </w:p>
    <w:p w14:paraId="42F23B72"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1563"/>
        <w:gridCol w:w="7368"/>
      </w:tblGrid>
      <w:tr w:rsidR="00247C36" w14:paraId="61522EF5" w14:textId="77777777">
        <w:trPr>
          <w:trHeight w:val="478"/>
        </w:trPr>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1DF6512"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5498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20</w:t>
            </w:r>
          </w:p>
        </w:tc>
      </w:tr>
      <w:tr w:rsidR="00247C36" w14:paraId="4FE5BBA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E05D53"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8F75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As a new unregistered consumer, I want to, register so that I can login</w:t>
            </w:r>
          </w:p>
        </w:tc>
      </w:tr>
      <w:tr w:rsidR="00247C36" w14:paraId="612115F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B5D5AA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B6FB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Given </w:t>
            </w:r>
            <w:proofErr w:type="gramStart"/>
            <w:r>
              <w:rPr>
                <w:rFonts w:asciiTheme="minorHAnsi" w:hAnsiTheme="minorHAnsi" w:cstheme="minorHAnsi"/>
                <w:color w:val="000000"/>
                <w:lang w:eastAsia="en-US"/>
              </w:rPr>
              <w:t>I’m</w:t>
            </w:r>
            <w:proofErr w:type="gramEnd"/>
            <w:r>
              <w:rPr>
                <w:rFonts w:asciiTheme="minorHAnsi" w:hAnsiTheme="minorHAnsi" w:cstheme="minorHAnsi"/>
                <w:color w:val="000000"/>
                <w:lang w:eastAsia="en-US"/>
              </w:rPr>
              <w:t xml:space="preserve"> a non-registered consumer and I’m on the </w:t>
            </w:r>
            <w:r>
              <w:rPr>
                <w:rFonts w:asciiTheme="minorHAnsi" w:hAnsiTheme="minorHAnsi" w:cstheme="minorHAnsi"/>
                <w:color w:val="000000"/>
                <w:lang w:eastAsia="en-US"/>
              </w:rPr>
              <w:t>‘Registration’ page</w:t>
            </w:r>
          </w:p>
          <w:p w14:paraId="3FAA92E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When I fill the </w:t>
            </w:r>
          </w:p>
          <w:p w14:paraId="0DD2A1AE" w14:textId="77777777" w:rsidR="00247C36" w:rsidRDefault="007B2224">
            <w:pPr>
              <w:pStyle w:val="NormalWeb"/>
              <w:numPr>
                <w:ilvl w:val="0"/>
                <w:numId w:val="49"/>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Name</w:t>
            </w:r>
          </w:p>
          <w:p w14:paraId="64914A0E" w14:textId="77777777" w:rsidR="00247C36" w:rsidRDefault="007B2224">
            <w:pPr>
              <w:pStyle w:val="NormalWeb"/>
              <w:numPr>
                <w:ilvl w:val="0"/>
                <w:numId w:val="49"/>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Contact number</w:t>
            </w:r>
          </w:p>
          <w:p w14:paraId="34D2DD9E" w14:textId="77777777" w:rsidR="00247C36" w:rsidRDefault="007B2224">
            <w:pPr>
              <w:pStyle w:val="NormalWeb"/>
              <w:numPr>
                <w:ilvl w:val="0"/>
                <w:numId w:val="49"/>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Address </w:t>
            </w:r>
          </w:p>
          <w:p w14:paraId="188CCAC5" w14:textId="77777777" w:rsidR="00247C36" w:rsidRDefault="007B2224">
            <w:pPr>
              <w:pStyle w:val="NormalWeb"/>
              <w:numPr>
                <w:ilvl w:val="0"/>
                <w:numId w:val="49"/>
              </w:numPr>
              <w:spacing w:before="0" w:beforeAutospacing="0" w:after="0" w:afterAutospacing="0" w:line="256" w:lineRule="auto"/>
              <w:textAlignment w:val="baseline"/>
              <w:rPr>
                <w:rFonts w:asciiTheme="minorHAnsi" w:hAnsiTheme="minorHAnsi" w:cstheme="minorHAnsi"/>
                <w:color w:val="000000"/>
                <w:lang w:eastAsia="en-US"/>
              </w:rPr>
            </w:pPr>
            <w:r>
              <w:rPr>
                <w:rFonts w:asciiTheme="minorHAnsi" w:hAnsiTheme="minorHAnsi" w:cstheme="minorHAnsi"/>
                <w:color w:val="000000"/>
                <w:lang w:eastAsia="en-US"/>
              </w:rPr>
              <w:t>Password</w:t>
            </w:r>
          </w:p>
          <w:p w14:paraId="6C4BAF4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fields with my credentials and I click the ‘Register’ </w:t>
            </w:r>
            <w:proofErr w:type="gramStart"/>
            <w:r>
              <w:rPr>
                <w:rFonts w:asciiTheme="minorHAnsi" w:hAnsiTheme="minorHAnsi" w:cstheme="minorHAnsi"/>
                <w:color w:val="000000"/>
                <w:lang w:eastAsia="en-US"/>
              </w:rPr>
              <w:t>button</w:t>
            </w:r>
            <w:proofErr w:type="gramEnd"/>
          </w:p>
          <w:p w14:paraId="2E8FE3C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Then the application registers me and opens the Login page</w:t>
            </w:r>
          </w:p>
        </w:tc>
      </w:tr>
    </w:tbl>
    <w:p w14:paraId="4D557190" w14:textId="77777777" w:rsidR="00247C36" w:rsidRDefault="00247C36">
      <w:pPr>
        <w:pStyle w:val="TableCaption"/>
      </w:pPr>
    </w:p>
    <w:p w14:paraId="61F2754E" w14:textId="77777777" w:rsidR="00247C36" w:rsidRDefault="007B2224">
      <w:pPr>
        <w:pStyle w:val="TableCaption"/>
        <w:rPr>
          <w:rFonts w:asciiTheme="minorHAnsi" w:hAnsiTheme="minorHAnsi" w:cstheme="minorHAnsi"/>
        </w:rPr>
      </w:pPr>
      <w:r>
        <w:rPr>
          <w:rStyle w:val="apple-tab-span"/>
          <w:rFonts w:asciiTheme="minorHAnsi" w:hAnsiTheme="minorHAnsi" w:cstheme="minorHAnsi"/>
          <w:color w:val="000000"/>
        </w:rPr>
        <w:tab/>
      </w:r>
    </w:p>
    <w:tbl>
      <w:tblPr>
        <w:tblW w:w="8931" w:type="dxa"/>
        <w:tblInd w:w="-152" w:type="dxa"/>
        <w:tblLook w:val="04A0" w:firstRow="1" w:lastRow="0" w:firstColumn="1" w:lastColumn="0" w:noHBand="0" w:noVBand="1"/>
      </w:tblPr>
      <w:tblGrid>
        <w:gridCol w:w="1141"/>
        <w:gridCol w:w="4793"/>
        <w:gridCol w:w="1487"/>
        <w:gridCol w:w="1510"/>
      </w:tblGrid>
      <w:tr w:rsidR="00247C36" w14:paraId="29A23969" w14:textId="77777777">
        <w:tc>
          <w:tcPr>
            <w:tcW w:w="11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D8B22E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C7C60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04AB8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235EBC2"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 xml:space="preserve">Actual Time </w:t>
            </w:r>
            <w:r>
              <w:rPr>
                <w:rFonts w:asciiTheme="minorHAnsi" w:hAnsiTheme="minorHAnsi" w:cstheme="minorHAnsi"/>
                <w:b/>
                <w:bCs/>
                <w:color w:val="741B47"/>
                <w:lang w:eastAsia="en-US"/>
              </w:rPr>
              <w:t>(units)</w:t>
            </w:r>
          </w:p>
        </w:tc>
      </w:tr>
      <w:tr w:rsidR="00247C36" w14:paraId="4280B45B" w14:textId="77777777">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3302"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EA09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Create Registration component with fields name, contact number, </w:t>
            </w:r>
            <w:proofErr w:type="gramStart"/>
            <w:r>
              <w:rPr>
                <w:rFonts w:asciiTheme="minorHAnsi" w:hAnsiTheme="minorHAnsi" w:cstheme="minorHAnsi"/>
                <w:color w:val="000000"/>
                <w:lang w:eastAsia="en-US"/>
              </w:rPr>
              <w:t>address</w:t>
            </w:r>
            <w:proofErr w:type="gramEnd"/>
            <w:r>
              <w:rPr>
                <w:rFonts w:asciiTheme="minorHAnsi" w:hAnsiTheme="minorHAnsi" w:cstheme="minorHAnsi"/>
                <w:color w:val="000000"/>
                <w:lang w:eastAsia="en-US"/>
              </w:rPr>
              <w:t xml:space="preserve"> and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41BB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851A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03D9F998" w14:textId="77777777">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CE3D"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BE96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methods for validating user inputs, and show error message or success message depending on the result in the front end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6F0A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C4D9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5576B279" w14:textId="77777777">
        <w:trPr>
          <w:trHeight w:val="403"/>
        </w:trPr>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8FE3B"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F83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Write </w:t>
            </w:r>
            <w:proofErr w:type="spellStart"/>
            <w:proofErr w:type="gramStart"/>
            <w:r>
              <w:rPr>
                <w:rFonts w:asciiTheme="minorHAnsi" w:hAnsiTheme="minorHAnsi" w:cstheme="minorHAnsi"/>
                <w:color w:val="000000"/>
                <w:lang w:eastAsia="en-US"/>
              </w:rPr>
              <w:t>onChange</w:t>
            </w:r>
            <w:proofErr w:type="spellEnd"/>
            <w:r>
              <w:rPr>
                <w:rFonts w:asciiTheme="minorHAnsi" w:hAnsiTheme="minorHAnsi" w:cstheme="minorHAnsi"/>
                <w:color w:val="000000"/>
                <w:lang w:eastAsia="en-US"/>
              </w:rPr>
              <w:t>(</w:t>
            </w:r>
            <w:proofErr w:type="gramEnd"/>
            <w:r>
              <w:rPr>
                <w:rFonts w:asciiTheme="minorHAnsi" w:hAnsiTheme="minorHAnsi" w:cstheme="minorHAnsi"/>
                <w:color w:val="000000"/>
                <w:lang w:eastAsia="en-US"/>
              </w:rPr>
              <w:t>) handler giving notification on successful registration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9686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7C17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67D8C2F9" w14:textId="77777777">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9B289"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2FEC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backend validation methods for database crud operations to store and access the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5A77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61B0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2491AA67" w14:textId="77777777">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B0F7"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936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exception handling for all methods frontend and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D901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 xml:space="preserve"> 4</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CDA5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067A91D9" w14:textId="77777777">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306FD" w14:textId="77777777" w:rsidR="00247C36" w:rsidRDefault="00247C36">
            <w:pPr>
              <w:pStyle w:val="ListParagraph"/>
              <w:numPr>
                <w:ilvl w:val="0"/>
                <w:numId w:val="50"/>
              </w:num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FDC0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Routing </w:t>
            </w:r>
            <w:r>
              <w:rPr>
                <w:rFonts w:asciiTheme="minorHAnsi" w:hAnsiTheme="minorHAnsi" w:cstheme="minorHAnsi"/>
                <w:color w:val="000000"/>
                <w:lang w:eastAsia="en-US"/>
              </w:rPr>
              <w:t>using Navigation to Consumer Login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889E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03F5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51D7ABF6" w14:textId="77777777">
        <w:trPr>
          <w:trHeight w:val="575"/>
        </w:trPr>
        <w:tc>
          <w:tcPr>
            <w:tcW w:w="11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739EFE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B42722" w14:textId="77777777" w:rsidR="00247C36" w:rsidRDefault="00247C36">
            <w:p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4E3D7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26</w:t>
            </w:r>
          </w:p>
        </w:tc>
        <w:tc>
          <w:tcPr>
            <w:tcW w:w="1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999AE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10</w:t>
            </w:r>
          </w:p>
        </w:tc>
      </w:tr>
    </w:tbl>
    <w:p w14:paraId="59ECF0BB" w14:textId="77777777" w:rsidR="00247C36" w:rsidRDefault="00247C36">
      <w:pPr>
        <w:pStyle w:val="TableCaption"/>
        <w:rPr>
          <w:rFonts w:asciiTheme="minorHAnsi" w:hAnsiTheme="minorHAnsi" w:cstheme="minorHAnsi"/>
          <w:szCs w:val="24"/>
        </w:rPr>
      </w:pPr>
    </w:p>
    <w:p w14:paraId="71DC1324" w14:textId="77777777" w:rsidR="00247C36" w:rsidRDefault="007B2224">
      <w:pPr>
        <w:pStyle w:val="TableCaption"/>
        <w:rPr>
          <w:rFonts w:asciiTheme="minorHAnsi" w:hAnsiTheme="minorHAnsi" w:cstheme="minorHAnsi"/>
          <w:szCs w:val="24"/>
        </w:rPr>
      </w:pPr>
      <w:r>
        <w:rPr>
          <w:rFonts w:asciiTheme="minorHAnsi" w:hAnsiTheme="minorHAnsi" w:cstheme="minorHAnsi"/>
          <w:szCs w:val="24"/>
        </w:rPr>
        <w:t xml:space="preserve"> </w:t>
      </w:r>
    </w:p>
    <w:p w14:paraId="22D74AC9" w14:textId="77777777" w:rsidR="00247C36" w:rsidRDefault="007B2224">
      <w:pPr>
        <w:pStyle w:val="TableCaption"/>
        <w:rPr>
          <w:rFonts w:asciiTheme="minorHAnsi" w:hAnsiTheme="minorHAnsi" w:cstheme="minorHAnsi"/>
          <w:szCs w:val="24"/>
        </w:rPr>
      </w:pPr>
      <w:bookmarkStart w:id="76" w:name="_Toc73284649"/>
      <w:r>
        <w:lastRenderedPageBreak/>
        <w:t>Table 3.2</w:t>
      </w:r>
      <w:r>
        <w:t xml:space="preserve">1 </w:t>
      </w:r>
      <w:r>
        <w:t>Consumer Login</w:t>
      </w:r>
      <w:bookmarkEnd w:id="76"/>
    </w:p>
    <w:p w14:paraId="385CBA7E"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1D860A4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6B337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hAnsiTheme="minorHAnsi" w:cstheme="minorHAnsi"/>
                <w:szCs w:val="24"/>
              </w:rPr>
              <w:br w:type="page"/>
            </w: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1ED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21</w:t>
            </w:r>
          </w:p>
        </w:tc>
      </w:tr>
      <w:tr w:rsidR="00247C36" w14:paraId="6FFEE50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4610E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3B1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a login form so that I can enter my credentials to access the Dashboard</w:t>
            </w:r>
          </w:p>
        </w:tc>
      </w:tr>
      <w:tr w:rsidR="00247C36" w14:paraId="080F923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A436A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2401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a </w:t>
            </w:r>
            <w:r>
              <w:rPr>
                <w:rFonts w:asciiTheme="minorHAnsi" w:eastAsia="Times New Roman" w:hAnsiTheme="minorHAnsi" w:cstheme="minorHAnsi"/>
                <w:color w:val="000000"/>
                <w:szCs w:val="24"/>
                <w:lang w:val="en-IN" w:eastAsia="en-IN"/>
              </w:rPr>
              <w:t>registered consumer and I’m on the ‘Login’ page</w:t>
            </w:r>
          </w:p>
          <w:p w14:paraId="5AF2C4B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select consumer login and fill the </w:t>
            </w:r>
          </w:p>
          <w:p w14:paraId="2E71B06B" w14:textId="77777777" w:rsidR="00247C36" w:rsidRDefault="007B2224">
            <w:pPr>
              <w:numPr>
                <w:ilvl w:val="0"/>
                <w:numId w:val="51"/>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Registered Mobile Number (RMN)</w:t>
            </w:r>
          </w:p>
          <w:p w14:paraId="5A89D016" w14:textId="77777777" w:rsidR="00247C36" w:rsidRDefault="007B2224">
            <w:pPr>
              <w:numPr>
                <w:ilvl w:val="0"/>
                <w:numId w:val="51"/>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Password</w:t>
            </w:r>
          </w:p>
          <w:p w14:paraId="7400C65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fields with my credentials and I click the ‘Login’ </w:t>
            </w:r>
            <w:proofErr w:type="gramStart"/>
            <w:r>
              <w:rPr>
                <w:rFonts w:asciiTheme="minorHAnsi" w:eastAsia="Times New Roman" w:hAnsiTheme="minorHAnsi" w:cstheme="minorHAnsi"/>
                <w:color w:val="000000"/>
                <w:szCs w:val="24"/>
                <w:lang w:val="en-IN" w:eastAsia="en-IN"/>
              </w:rPr>
              <w:t>button</w:t>
            </w:r>
            <w:proofErr w:type="gramEnd"/>
          </w:p>
          <w:p w14:paraId="5CC4E19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the application signs me in and redirects to the Dashboard </w:t>
            </w:r>
          </w:p>
        </w:tc>
      </w:tr>
    </w:tbl>
    <w:p w14:paraId="5868DD1C" w14:textId="77777777" w:rsidR="00247C36" w:rsidRDefault="00247C36">
      <w:pPr>
        <w:pStyle w:val="TableCaption"/>
      </w:pPr>
    </w:p>
    <w:p w14:paraId="49F75D8D" w14:textId="77777777" w:rsidR="00247C36" w:rsidRDefault="00247C36">
      <w:pPr>
        <w:pStyle w:val="TableCaption"/>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993"/>
        <w:gridCol w:w="4394"/>
        <w:gridCol w:w="1843"/>
        <w:gridCol w:w="1701"/>
      </w:tblGrid>
      <w:tr w:rsidR="00247C36" w14:paraId="4257A81E"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CCD70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61AAC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FE0F3C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3F4D33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0C6CA4C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95726" w14:textId="77777777" w:rsidR="00247C36" w:rsidRDefault="00247C36">
            <w:pPr>
              <w:pStyle w:val="ListParagraph"/>
              <w:numPr>
                <w:ilvl w:val="0"/>
                <w:numId w:val="52"/>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14E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Login component with fields RMN and password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B184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AD5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61AB8C1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9DBF4" w14:textId="77777777" w:rsidR="00247C36" w:rsidRDefault="00247C36">
            <w:pPr>
              <w:pStyle w:val="ListParagraph"/>
              <w:numPr>
                <w:ilvl w:val="0"/>
                <w:numId w:val="52"/>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7F6E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methods for validating user inputs, and show error message or success message depending on the 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F9C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22D2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2A6AEDA8"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ADE93" w14:textId="77777777" w:rsidR="00247C36" w:rsidRDefault="00247C36">
            <w:pPr>
              <w:pStyle w:val="ListParagraph"/>
              <w:numPr>
                <w:ilvl w:val="0"/>
                <w:numId w:val="52"/>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95D0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authentication APIs and write backend validation methods for database crud operations to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00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FA21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1505C23E"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C0592" w14:textId="77777777" w:rsidR="00247C36" w:rsidRDefault="00247C36">
            <w:pPr>
              <w:pStyle w:val="ListParagraph"/>
              <w:numPr>
                <w:ilvl w:val="0"/>
                <w:numId w:val="52"/>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E8D1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Routing using Navigation to the Consumer Dashboard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7065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B1BC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100DF1B2"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F97E4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6EDECF"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6683B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D6E4A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15</w:t>
            </w:r>
          </w:p>
        </w:tc>
      </w:tr>
    </w:tbl>
    <w:p w14:paraId="01FE012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p w14:paraId="087ECD39" w14:textId="77777777" w:rsidR="00247C36" w:rsidRDefault="00247C36">
      <w:pPr>
        <w:rPr>
          <w:rFonts w:asciiTheme="minorHAnsi" w:hAnsiTheme="minorHAnsi" w:cstheme="minorHAnsi"/>
          <w:szCs w:val="24"/>
        </w:rPr>
      </w:pPr>
    </w:p>
    <w:p w14:paraId="0393C2F4" w14:textId="77777777" w:rsidR="00247C36" w:rsidRDefault="00247C36">
      <w:pPr>
        <w:rPr>
          <w:rFonts w:asciiTheme="minorHAnsi" w:hAnsiTheme="minorHAnsi" w:cstheme="minorHAnsi"/>
          <w:szCs w:val="24"/>
        </w:rPr>
      </w:pPr>
    </w:p>
    <w:p w14:paraId="56AABA6F" w14:textId="77777777" w:rsidR="00247C36" w:rsidRDefault="00247C36">
      <w:pPr>
        <w:rPr>
          <w:rFonts w:asciiTheme="minorHAnsi" w:hAnsiTheme="minorHAnsi" w:cstheme="minorHAnsi"/>
          <w:szCs w:val="24"/>
        </w:rPr>
      </w:pPr>
    </w:p>
    <w:p w14:paraId="6EBF20EC" w14:textId="77777777" w:rsidR="00247C36" w:rsidRDefault="00247C36">
      <w:pPr>
        <w:rPr>
          <w:rFonts w:asciiTheme="minorHAnsi" w:hAnsiTheme="minorHAnsi" w:cstheme="minorHAnsi"/>
          <w:szCs w:val="24"/>
        </w:rPr>
      </w:pPr>
    </w:p>
    <w:p w14:paraId="355EE68F" w14:textId="77777777" w:rsidR="00247C36" w:rsidRDefault="00247C36">
      <w:pPr>
        <w:pStyle w:val="TableCaption"/>
      </w:pPr>
    </w:p>
    <w:p w14:paraId="14BFDA49" w14:textId="77777777" w:rsidR="00247C36" w:rsidRDefault="00247C36">
      <w:pPr>
        <w:pStyle w:val="TableCaption"/>
      </w:pPr>
    </w:p>
    <w:p w14:paraId="1F25F04C" w14:textId="77777777" w:rsidR="00247C36" w:rsidRDefault="00247C36">
      <w:pPr>
        <w:pStyle w:val="TableCaption"/>
      </w:pPr>
    </w:p>
    <w:p w14:paraId="0D805BEB" w14:textId="77777777" w:rsidR="00247C36" w:rsidRDefault="00247C36">
      <w:pPr>
        <w:pStyle w:val="TableCaption"/>
      </w:pPr>
    </w:p>
    <w:p w14:paraId="105304B7" w14:textId="77777777" w:rsidR="00247C36" w:rsidRDefault="007B2224">
      <w:pPr>
        <w:pStyle w:val="TableCaption"/>
      </w:pPr>
      <w:bookmarkStart w:id="77" w:name="_Toc73284650"/>
      <w:r>
        <w:t>Table 3.22</w:t>
      </w:r>
      <w:r>
        <w:t xml:space="preserve"> </w:t>
      </w:r>
      <w:r>
        <w:t>Consumer Dashboard</w:t>
      </w:r>
      <w:bookmarkEnd w:id="77"/>
    </w:p>
    <w:p w14:paraId="5BE898C0"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1752945D"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38E76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2123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22</w:t>
            </w:r>
          </w:p>
        </w:tc>
      </w:tr>
      <w:tr w:rsidR="00247C36" w14:paraId="1CC7C9B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12845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 xml:space="preserve">User </w:t>
            </w:r>
            <w:r>
              <w:rPr>
                <w:rFonts w:asciiTheme="minorHAnsi" w:eastAsia="Times New Roman" w:hAnsiTheme="minorHAnsi" w:cstheme="minorHAnsi"/>
                <w:b/>
                <w:bCs/>
                <w:color w:val="741B47"/>
                <w:szCs w:val="24"/>
                <w:lang w:val="en-IN" w:eastAsia="en-IN"/>
              </w:rPr>
              <w:t>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B94D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consumer, I want to, </w:t>
            </w:r>
            <w:proofErr w:type="gramStart"/>
            <w:r>
              <w:rPr>
                <w:rFonts w:asciiTheme="minorHAnsi" w:eastAsia="Times New Roman" w:hAnsiTheme="minorHAnsi" w:cstheme="minorHAnsi"/>
                <w:color w:val="000000"/>
                <w:szCs w:val="24"/>
                <w:lang w:val="en-IN" w:eastAsia="en-IN"/>
              </w:rPr>
              <w:t>see</w:t>
            </w:r>
            <w:proofErr w:type="gramEnd"/>
            <w:r>
              <w:rPr>
                <w:rFonts w:asciiTheme="minorHAnsi" w:eastAsia="Times New Roman" w:hAnsiTheme="minorHAnsi" w:cstheme="minorHAnsi"/>
                <w:color w:val="000000"/>
                <w:szCs w:val="24"/>
                <w:lang w:val="en-IN" w:eastAsia="en-IN"/>
              </w:rPr>
              <w:t> </w:t>
            </w:r>
          </w:p>
          <w:p w14:paraId="7D39950E"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the list of all my vendors </w:t>
            </w:r>
          </w:p>
          <w:p w14:paraId="25182696"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search bar to search a vendor (shopkeeper)</w:t>
            </w:r>
          </w:p>
          <w:p w14:paraId="2A8CFC92" w14:textId="77777777" w:rsidR="00247C36" w:rsidRDefault="007B2224">
            <w:pPr>
              <w:numPr>
                <w:ilvl w:val="0"/>
                <w:numId w:val="24"/>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logout button</w:t>
            </w:r>
          </w:p>
          <w:p w14:paraId="7DC229B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on the Dashboard screen</w:t>
            </w:r>
          </w:p>
        </w:tc>
      </w:tr>
      <w:tr w:rsidR="00247C36" w14:paraId="0B8D808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92692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866F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w:t>
            </w:r>
            <w:proofErr w:type="gramStart"/>
            <w:r>
              <w:rPr>
                <w:rFonts w:asciiTheme="minorHAnsi" w:eastAsia="Times New Roman" w:hAnsiTheme="minorHAnsi" w:cstheme="minorHAnsi"/>
                <w:color w:val="000000"/>
                <w:szCs w:val="24"/>
                <w:lang w:val="en-IN" w:eastAsia="en-IN"/>
              </w:rPr>
              <w:t>consumer</w:t>
            </w:r>
            <w:proofErr w:type="gramEnd"/>
          </w:p>
          <w:p w14:paraId="36F3DAB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on the ‘Dashboard’</w:t>
            </w:r>
          </w:p>
          <w:p w14:paraId="441B74E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I want to see the </w:t>
            </w:r>
            <w:r>
              <w:rPr>
                <w:rFonts w:asciiTheme="minorHAnsi" w:eastAsia="Times New Roman" w:hAnsiTheme="minorHAnsi" w:cstheme="minorHAnsi"/>
                <w:color w:val="000000"/>
                <w:szCs w:val="24"/>
                <w:lang w:val="en-IN" w:eastAsia="en-IN"/>
              </w:rPr>
              <w:t>following options </w:t>
            </w:r>
          </w:p>
          <w:p w14:paraId="6C609F80" w14:textId="77777777" w:rsidR="00247C36" w:rsidRDefault="007B2224">
            <w:pPr>
              <w:numPr>
                <w:ilvl w:val="0"/>
                <w:numId w:val="5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list of all vendors and the total due amount to be paid to that vendor (shopkeeper).</w:t>
            </w:r>
          </w:p>
          <w:p w14:paraId="51D3ECAE" w14:textId="77777777" w:rsidR="00247C36" w:rsidRDefault="007B2224">
            <w:pPr>
              <w:numPr>
                <w:ilvl w:val="0"/>
                <w:numId w:val="5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 xml:space="preserve">a search bar to search my vendors by their shop name or </w:t>
            </w:r>
            <w:proofErr w:type="gramStart"/>
            <w:r>
              <w:rPr>
                <w:rFonts w:asciiTheme="minorHAnsi" w:eastAsia="Times New Roman" w:hAnsiTheme="minorHAnsi" w:cstheme="minorHAnsi"/>
                <w:color w:val="000000"/>
                <w:szCs w:val="24"/>
                <w:lang w:val="en-IN" w:eastAsia="en-IN"/>
              </w:rPr>
              <w:t>RMN</w:t>
            </w:r>
            <w:proofErr w:type="gramEnd"/>
          </w:p>
          <w:p w14:paraId="4A2BC0BA" w14:textId="77777777" w:rsidR="00247C36" w:rsidRDefault="007B2224">
            <w:pPr>
              <w:numPr>
                <w:ilvl w:val="0"/>
                <w:numId w:val="53"/>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 Logout button to logout from my account</w:t>
            </w:r>
          </w:p>
        </w:tc>
      </w:tr>
    </w:tbl>
    <w:p w14:paraId="4E889688" w14:textId="77777777" w:rsidR="00247C36" w:rsidRDefault="007B2224">
      <w:pPr>
        <w:spacing w:line="240" w:lineRule="auto"/>
      </w:pPr>
      <w:r>
        <w:rPr>
          <w:rFonts w:asciiTheme="minorHAnsi" w:eastAsia="Times New Roman" w:hAnsiTheme="minorHAnsi" w:cstheme="minorHAnsi"/>
          <w:color w:val="000000"/>
          <w:szCs w:val="24"/>
          <w:lang w:val="en-IN" w:eastAsia="en-IN"/>
        </w:rPr>
        <w:t> </w:t>
      </w:r>
    </w:p>
    <w:p w14:paraId="6903B0ED" w14:textId="77777777" w:rsidR="00247C36" w:rsidRDefault="007B2224">
      <w:pPr>
        <w:pStyle w:val="TableCaption"/>
      </w:pPr>
      <w:r>
        <w:rPr>
          <w:rFonts w:asciiTheme="minorHAnsi" w:eastAsia="Times New Roman" w:hAnsiTheme="minorHAnsi" w:cstheme="minorHAnsi"/>
          <w:color w:val="000000"/>
          <w:szCs w:val="24"/>
          <w:lang w:val="en-IN" w:eastAsia="en-IN"/>
        </w:rPr>
        <w:tab/>
      </w:r>
    </w:p>
    <w:tbl>
      <w:tblPr>
        <w:tblW w:w="8931" w:type="dxa"/>
        <w:tblInd w:w="-152" w:type="dxa"/>
        <w:tblLook w:val="04A0" w:firstRow="1" w:lastRow="0" w:firstColumn="1" w:lastColumn="0" w:noHBand="0" w:noVBand="1"/>
      </w:tblPr>
      <w:tblGrid>
        <w:gridCol w:w="993"/>
        <w:gridCol w:w="4394"/>
        <w:gridCol w:w="1852"/>
        <w:gridCol w:w="1692"/>
      </w:tblGrid>
      <w:tr w:rsidR="00247C36" w14:paraId="5553B5B7"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A765E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FD987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CF4B5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6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89822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36F07609"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F09C2" w14:textId="77777777" w:rsidR="00247C36" w:rsidRDefault="00247C36">
            <w:pPr>
              <w:pStyle w:val="ListParagraph"/>
              <w:numPr>
                <w:ilvl w:val="0"/>
                <w:numId w:val="54"/>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6123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Dashboard with search bar on the top, logout button</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5D7C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69D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0CEC9A4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D06B2" w14:textId="77777777" w:rsidR="00247C36" w:rsidRDefault="00247C36">
            <w:pPr>
              <w:pStyle w:val="ListParagraph"/>
              <w:numPr>
                <w:ilvl w:val="0"/>
                <w:numId w:val="54"/>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A2D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UI of vendors shop list</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1290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0E4F6"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52711D0C"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707EE" w14:textId="77777777" w:rsidR="00247C36" w:rsidRDefault="00247C36">
            <w:pPr>
              <w:pStyle w:val="ListParagraph"/>
              <w:numPr>
                <w:ilvl w:val="0"/>
                <w:numId w:val="54"/>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81E8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backend validation methods for database fetch operation to access the details</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7548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320E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19B9AE6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2FDF" w14:textId="77777777" w:rsidR="00247C36" w:rsidRDefault="00247C36">
            <w:pPr>
              <w:pStyle w:val="ListParagraph"/>
              <w:numPr>
                <w:ilvl w:val="0"/>
                <w:numId w:val="54"/>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680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exception handling for all methods </w:t>
            </w:r>
            <w:r>
              <w:rPr>
                <w:rFonts w:asciiTheme="minorHAnsi" w:eastAsia="Times New Roman" w:hAnsiTheme="minorHAnsi" w:cstheme="minorHAnsi"/>
                <w:color w:val="000000"/>
                <w:szCs w:val="24"/>
                <w:lang w:val="en-IN" w:eastAsia="en-IN"/>
              </w:rPr>
              <w:t>frontend and backend</w:t>
            </w:r>
          </w:p>
        </w:tc>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CFBE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9D19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5C345950" w14:textId="77777777">
        <w:trPr>
          <w:trHeight w:val="408"/>
        </w:trPr>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64492A"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577606" w14:textId="77777777" w:rsidR="00247C36" w:rsidRDefault="00247C36">
            <w:pPr>
              <w:rPr>
                <w:rFonts w:asciiTheme="minorHAnsi" w:eastAsia="Times New Roman" w:hAnsiTheme="minorHAnsi" w:cstheme="minorHAnsi"/>
                <w:szCs w:val="24"/>
                <w:lang w:val="en-IN" w:eastAsia="en-IN"/>
              </w:rPr>
            </w:pPr>
          </w:p>
        </w:tc>
        <w:tc>
          <w:tcPr>
            <w:tcW w:w="18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578CA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c>
          <w:tcPr>
            <w:tcW w:w="16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BB157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15</w:t>
            </w:r>
          </w:p>
        </w:tc>
      </w:tr>
    </w:tbl>
    <w:p w14:paraId="5F534A65" w14:textId="77777777" w:rsidR="00247C36" w:rsidRDefault="00247C36">
      <w:pPr>
        <w:spacing w:line="240" w:lineRule="auto"/>
        <w:rPr>
          <w:rFonts w:asciiTheme="minorHAnsi" w:eastAsia="Times New Roman" w:hAnsiTheme="minorHAnsi" w:cstheme="minorHAnsi"/>
          <w:szCs w:val="24"/>
          <w:lang w:val="en-IN" w:eastAsia="en-IN"/>
        </w:rPr>
      </w:pPr>
    </w:p>
    <w:p w14:paraId="1959F9F5"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b/>
      </w:r>
    </w:p>
    <w:p w14:paraId="2BD6E9BF" w14:textId="77777777" w:rsidR="00247C36" w:rsidRDefault="00247C36">
      <w:pPr>
        <w:spacing w:after="160" w:line="256" w:lineRule="auto"/>
        <w:rPr>
          <w:rFonts w:asciiTheme="minorHAnsi" w:eastAsia="Times New Roman" w:hAnsiTheme="minorHAnsi" w:cstheme="minorHAnsi"/>
          <w:color w:val="000000"/>
          <w:szCs w:val="24"/>
          <w:lang w:val="en-IN" w:eastAsia="en-IN"/>
        </w:rPr>
      </w:pPr>
    </w:p>
    <w:p w14:paraId="6ED211A3" w14:textId="77777777" w:rsidR="00247C36" w:rsidRDefault="00247C36">
      <w:pPr>
        <w:spacing w:after="160" w:line="256" w:lineRule="auto"/>
        <w:rPr>
          <w:rFonts w:asciiTheme="minorHAnsi" w:eastAsia="Times New Roman" w:hAnsiTheme="minorHAnsi" w:cstheme="minorHAnsi"/>
          <w:color w:val="000000"/>
          <w:szCs w:val="24"/>
          <w:lang w:val="en-IN" w:eastAsia="en-IN"/>
        </w:rPr>
      </w:pPr>
    </w:p>
    <w:p w14:paraId="0BFB7E79" w14:textId="77777777" w:rsidR="00247C36" w:rsidRDefault="00247C36">
      <w:pPr>
        <w:spacing w:after="160" w:line="256" w:lineRule="auto"/>
        <w:rPr>
          <w:rFonts w:asciiTheme="minorHAnsi" w:eastAsia="Times New Roman" w:hAnsiTheme="minorHAnsi" w:cstheme="minorHAnsi"/>
          <w:color w:val="000000"/>
          <w:szCs w:val="24"/>
          <w:lang w:val="en-IN" w:eastAsia="en-IN"/>
        </w:rPr>
      </w:pPr>
    </w:p>
    <w:p w14:paraId="4A2F9CEE" w14:textId="77777777" w:rsidR="00247C36" w:rsidRDefault="00247C36">
      <w:pPr>
        <w:pStyle w:val="TableCaption"/>
      </w:pPr>
    </w:p>
    <w:p w14:paraId="1FA44069" w14:textId="77777777" w:rsidR="00247C36" w:rsidRDefault="007B2224">
      <w:pPr>
        <w:pStyle w:val="TableCaption"/>
      </w:pPr>
      <w:bookmarkStart w:id="78" w:name="_Toc73284651"/>
      <w:r>
        <w:lastRenderedPageBreak/>
        <w:t>Table 3.23</w:t>
      </w:r>
      <w:r>
        <w:t xml:space="preserve"> </w:t>
      </w:r>
      <w:r>
        <w:t>Consumer Dashboard – Search Bar</w:t>
      </w:r>
      <w:bookmarkEnd w:id="78"/>
    </w:p>
    <w:p w14:paraId="7B47CFD6"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7E0398E4"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FD40D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B0B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23</w:t>
            </w:r>
          </w:p>
        </w:tc>
      </w:tr>
      <w:tr w:rsidR="00247C36" w14:paraId="22FD0123"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0D692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B10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search for a particular vendor (shopkeeper) using shop name or RMN</w:t>
            </w:r>
          </w:p>
        </w:tc>
      </w:tr>
      <w:tr w:rsidR="00247C36" w14:paraId="149C62D2"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21653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4F67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w:t>
            </w:r>
            <w:r>
              <w:rPr>
                <w:rFonts w:asciiTheme="minorHAnsi" w:eastAsia="Times New Roman" w:hAnsiTheme="minorHAnsi" w:cstheme="minorHAnsi"/>
                <w:color w:val="000000"/>
                <w:szCs w:val="24"/>
                <w:lang w:val="en-IN" w:eastAsia="en-IN"/>
              </w:rPr>
              <w:t>logged-in consumer and I’m on the ‘</w:t>
            </w:r>
            <w:proofErr w:type="gramStart"/>
            <w:r>
              <w:rPr>
                <w:rFonts w:asciiTheme="minorHAnsi" w:eastAsia="Times New Roman" w:hAnsiTheme="minorHAnsi" w:cstheme="minorHAnsi"/>
                <w:color w:val="000000"/>
                <w:szCs w:val="24"/>
                <w:lang w:val="en-IN" w:eastAsia="en-IN"/>
              </w:rPr>
              <w:t>Dashboard’</w:t>
            </w:r>
            <w:proofErr w:type="gramEnd"/>
            <w:r>
              <w:rPr>
                <w:rFonts w:asciiTheme="minorHAnsi" w:eastAsia="Times New Roman" w:hAnsiTheme="minorHAnsi" w:cstheme="minorHAnsi"/>
                <w:color w:val="000000"/>
                <w:szCs w:val="24"/>
                <w:lang w:val="en-IN" w:eastAsia="en-IN"/>
              </w:rPr>
              <w:t> </w:t>
            </w:r>
          </w:p>
          <w:p w14:paraId="4DDF833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the search bar and fill the vendor (shopkeeper)’s</w:t>
            </w:r>
          </w:p>
          <w:p w14:paraId="12B92B2C" w14:textId="77777777" w:rsidR="00247C36" w:rsidRDefault="007B2224">
            <w:pPr>
              <w:numPr>
                <w:ilvl w:val="0"/>
                <w:numId w:val="5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Shop name or</w:t>
            </w:r>
          </w:p>
          <w:p w14:paraId="64BA032F" w14:textId="77777777" w:rsidR="00247C36" w:rsidRDefault="007B2224">
            <w:pPr>
              <w:numPr>
                <w:ilvl w:val="0"/>
                <w:numId w:val="55"/>
              </w:numPr>
              <w:spacing w:line="240" w:lineRule="auto"/>
              <w:textAlignment w:val="baseline"/>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RMN</w:t>
            </w:r>
          </w:p>
          <w:p w14:paraId="4F1917D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and click the search </w:t>
            </w:r>
            <w:proofErr w:type="gramStart"/>
            <w:r>
              <w:rPr>
                <w:rFonts w:asciiTheme="minorHAnsi" w:eastAsia="Times New Roman" w:hAnsiTheme="minorHAnsi" w:cstheme="minorHAnsi"/>
                <w:color w:val="000000"/>
                <w:szCs w:val="24"/>
                <w:lang w:val="en-IN" w:eastAsia="en-IN"/>
              </w:rPr>
              <w:t>button</w:t>
            </w:r>
            <w:proofErr w:type="gramEnd"/>
            <w:r>
              <w:rPr>
                <w:rFonts w:asciiTheme="minorHAnsi" w:eastAsia="Times New Roman" w:hAnsiTheme="minorHAnsi" w:cstheme="minorHAnsi"/>
                <w:color w:val="000000"/>
                <w:szCs w:val="24"/>
                <w:lang w:val="en-IN" w:eastAsia="en-IN"/>
              </w:rPr>
              <w:t> </w:t>
            </w:r>
          </w:p>
          <w:p w14:paraId="10B54172" w14:textId="5F7F6C5B"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the system displays that vendor</w:t>
            </w:r>
            <w:r>
              <w:rPr>
                <w:rFonts w:asciiTheme="minorHAnsi" w:eastAsia="Times New Roman" w:hAnsiTheme="minorHAnsi" w:cstheme="minorHAnsi"/>
                <w:color w:val="000000"/>
                <w:szCs w:val="24"/>
                <w:lang w:val="en-IN" w:eastAsia="en-IN"/>
              </w:rPr>
              <w:t xml:space="preserve"> with searched shop name, RMN and total amount to b</w:t>
            </w:r>
            <w:r>
              <w:rPr>
                <w:rFonts w:asciiTheme="minorHAnsi" w:eastAsia="Times New Roman" w:hAnsiTheme="minorHAnsi" w:cstheme="minorHAnsi"/>
                <w:color w:val="000000"/>
                <w:szCs w:val="24"/>
                <w:lang w:val="en-IN" w:eastAsia="en-IN"/>
              </w:rPr>
              <w:t>e paid</w:t>
            </w:r>
          </w:p>
        </w:tc>
      </w:tr>
    </w:tbl>
    <w:p w14:paraId="4E87D2CD" w14:textId="77777777" w:rsidR="00247C36" w:rsidRDefault="00247C36">
      <w:pPr>
        <w:pStyle w:val="TableCaption"/>
      </w:pPr>
    </w:p>
    <w:p w14:paraId="4BAEEB5F" w14:textId="77777777" w:rsidR="00247C36" w:rsidRDefault="00247C36">
      <w:pPr>
        <w:pStyle w:val="TableCaption"/>
        <w:rPr>
          <w:rFonts w:asciiTheme="minorHAnsi" w:eastAsia="Times New Roman" w:hAnsiTheme="minorHAnsi" w:cstheme="minorHAnsi"/>
          <w:szCs w:val="24"/>
          <w:lang w:val="en-IN" w:eastAsia="en-IN"/>
        </w:rPr>
      </w:pPr>
    </w:p>
    <w:tbl>
      <w:tblPr>
        <w:tblW w:w="8931" w:type="dxa"/>
        <w:tblInd w:w="-152" w:type="dxa"/>
        <w:tblLayout w:type="fixed"/>
        <w:tblLook w:val="04A0" w:firstRow="1" w:lastRow="0" w:firstColumn="1" w:lastColumn="0" w:noHBand="0" w:noVBand="1"/>
      </w:tblPr>
      <w:tblGrid>
        <w:gridCol w:w="851"/>
        <w:gridCol w:w="4536"/>
        <w:gridCol w:w="1843"/>
        <w:gridCol w:w="1701"/>
      </w:tblGrid>
      <w:tr w:rsidR="00247C36" w14:paraId="3EB33343"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8880B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BFBBB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9101E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03752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1795C3B9"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26B1A" w14:textId="77777777" w:rsidR="00247C36" w:rsidRDefault="00247C36">
            <w:pPr>
              <w:pStyle w:val="ListParagraph"/>
              <w:numPr>
                <w:ilvl w:val="0"/>
                <w:numId w:val="56"/>
              </w:numPr>
              <w:rPr>
                <w:rFonts w:asciiTheme="minorHAnsi" w:eastAsia="Times New Roman" w:hAnsiTheme="minorHAnsi" w:cstheme="minorHAnsi"/>
                <w:szCs w:val="24"/>
                <w:lang w:val="en-IN" w:eastAsia="en-IN"/>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3B58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event handler to search for vendor (shopkeeper)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7402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D33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31D8DDB9"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24DA5" w14:textId="77777777" w:rsidR="00247C36" w:rsidRDefault="00247C36">
            <w:pPr>
              <w:pStyle w:val="ListParagraph"/>
              <w:numPr>
                <w:ilvl w:val="0"/>
                <w:numId w:val="56"/>
              </w:numPr>
              <w:rPr>
                <w:rFonts w:asciiTheme="minorHAnsi" w:eastAsia="Times New Roman" w:hAnsiTheme="minorHAnsi" w:cstheme="minorHAnsi"/>
                <w:szCs w:val="24"/>
                <w:lang w:val="en-IN" w:eastAsia="en-IN"/>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B10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methods for validating user inputs, and show error message or success message depending on the search </w:t>
            </w:r>
            <w:r>
              <w:rPr>
                <w:rFonts w:asciiTheme="minorHAnsi" w:eastAsia="Times New Roman" w:hAnsiTheme="minorHAnsi" w:cstheme="minorHAnsi"/>
                <w:color w:val="000000"/>
                <w:szCs w:val="24"/>
                <w:lang w:val="en-IN" w:eastAsia="en-IN"/>
              </w:rPr>
              <w:t>result in the front end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9E7B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BF0F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1D45C757"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C471" w14:textId="77777777" w:rsidR="00247C36" w:rsidRDefault="00247C36">
            <w:pPr>
              <w:pStyle w:val="ListParagraph"/>
              <w:numPr>
                <w:ilvl w:val="0"/>
                <w:numId w:val="56"/>
              </w:numPr>
              <w:rPr>
                <w:rFonts w:asciiTheme="minorHAnsi" w:eastAsia="Times New Roman" w:hAnsiTheme="minorHAnsi" w:cstheme="minorHAnsi"/>
                <w:szCs w:val="24"/>
                <w:lang w:val="en-IN" w:eastAsia="en-IN"/>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312C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backend validation methods for database crud operations to store and access the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3E2B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E37F6"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7B6C8FAF"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0875" w14:textId="77777777" w:rsidR="00247C36" w:rsidRDefault="00247C36">
            <w:pPr>
              <w:pStyle w:val="ListParagraph"/>
              <w:numPr>
                <w:ilvl w:val="0"/>
                <w:numId w:val="56"/>
              </w:numPr>
              <w:rPr>
                <w:rFonts w:asciiTheme="minorHAnsi" w:eastAsia="Times New Roman" w:hAnsiTheme="minorHAnsi" w:cstheme="minorHAnsi"/>
                <w:szCs w:val="24"/>
                <w:lang w:val="en-IN" w:eastAsia="en-IN"/>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A3EA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exception handling for all methods frontend and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277D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B5D06"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6AB60D82"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12AFB" w14:textId="77777777" w:rsidR="00247C36" w:rsidRDefault="00247C36">
            <w:pPr>
              <w:pStyle w:val="ListParagraph"/>
              <w:numPr>
                <w:ilvl w:val="0"/>
                <w:numId w:val="56"/>
              </w:numPr>
              <w:spacing w:line="240" w:lineRule="auto"/>
              <w:rPr>
                <w:rFonts w:asciiTheme="minorHAnsi" w:eastAsia="Times New Roman" w:hAnsiTheme="minorHAnsi" w:cstheme="minorHAnsi"/>
                <w:szCs w:val="24"/>
                <w:lang w:val="en-IN" w:eastAsia="en-IN"/>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AA32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My Details with on </w:t>
            </w:r>
            <w:proofErr w:type="gramStart"/>
            <w:r>
              <w:rPr>
                <w:rFonts w:asciiTheme="minorHAnsi" w:eastAsia="Times New Roman" w:hAnsiTheme="minorHAnsi" w:cstheme="minorHAnsi"/>
                <w:color w:val="000000"/>
                <w:szCs w:val="24"/>
                <w:lang w:val="en-IN" w:eastAsia="en-IN"/>
              </w:rPr>
              <w:t>Press(</w:t>
            </w:r>
            <w:proofErr w:type="gramEnd"/>
            <w:r>
              <w:rPr>
                <w:rFonts w:asciiTheme="minorHAnsi" w:eastAsia="Times New Roman" w:hAnsiTheme="minorHAnsi" w:cstheme="minorHAnsi"/>
                <w:color w:val="000000"/>
                <w:szCs w:val="24"/>
                <w:lang w:val="en-IN" w:eastAsia="en-IN"/>
              </w:rPr>
              <w:t>) event handler to My Udhaari page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1929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2788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2966143C" w14:textId="77777777">
        <w:trPr>
          <w:trHeight w:val="575"/>
        </w:trPr>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311ED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7956E1"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06CCB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19</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E8F75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16</w:t>
            </w:r>
          </w:p>
        </w:tc>
      </w:tr>
    </w:tbl>
    <w:p w14:paraId="4C2301C9"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b/>
      </w:r>
    </w:p>
    <w:p w14:paraId="76085A80" w14:textId="77777777" w:rsidR="00247C36" w:rsidRDefault="00247C36">
      <w:pPr>
        <w:spacing w:after="160" w:line="256" w:lineRule="auto"/>
        <w:rPr>
          <w:rFonts w:asciiTheme="minorHAnsi" w:eastAsia="Times New Roman" w:hAnsiTheme="minorHAnsi" w:cstheme="minorHAnsi"/>
          <w:color w:val="000000"/>
          <w:szCs w:val="24"/>
          <w:lang w:val="en-IN" w:eastAsia="en-IN"/>
        </w:rPr>
      </w:pPr>
    </w:p>
    <w:p w14:paraId="3984E294" w14:textId="77777777" w:rsidR="00247C36" w:rsidRDefault="00247C36">
      <w:pPr>
        <w:pStyle w:val="TableCaption"/>
      </w:pPr>
    </w:p>
    <w:p w14:paraId="39F507D4" w14:textId="77777777" w:rsidR="00247C36" w:rsidRDefault="00247C36">
      <w:pPr>
        <w:pStyle w:val="TableCaption"/>
      </w:pPr>
    </w:p>
    <w:p w14:paraId="083A3579" w14:textId="77777777" w:rsidR="00247C36" w:rsidRDefault="00247C36">
      <w:pPr>
        <w:pStyle w:val="TableCaption"/>
      </w:pPr>
    </w:p>
    <w:p w14:paraId="3C22142F" w14:textId="77777777" w:rsidR="00247C36" w:rsidRDefault="007B2224">
      <w:pPr>
        <w:pStyle w:val="TableCaption"/>
      </w:pPr>
      <w:bookmarkStart w:id="79" w:name="_Toc73284652"/>
      <w:r>
        <w:lastRenderedPageBreak/>
        <w:t>Table 3.24</w:t>
      </w:r>
      <w:r>
        <w:t xml:space="preserve"> </w:t>
      </w:r>
      <w:r>
        <w:t>Consumer – Navigation Tab</w:t>
      </w:r>
      <w:bookmarkEnd w:id="79"/>
    </w:p>
    <w:p w14:paraId="026D35E1"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15B62241"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B8B44F"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9FDA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24</w:t>
            </w:r>
          </w:p>
        </w:tc>
      </w:tr>
      <w:tr w:rsidR="00247C36" w14:paraId="74D63011"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4CDEE0"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EE0E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different options to navigate after selecting a vendor (shopkeeper) on the screen</w:t>
            </w:r>
          </w:p>
        </w:tc>
      </w:tr>
      <w:tr w:rsidR="00247C36" w14:paraId="489342F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FEE09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A76E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Given I’m a successfully logged-in consumer and I’m on the ‘</w:t>
            </w:r>
            <w:proofErr w:type="gramStart"/>
            <w:r>
              <w:rPr>
                <w:rFonts w:asciiTheme="minorHAnsi" w:eastAsia="Times New Roman" w:hAnsiTheme="minorHAnsi" w:cstheme="minorHAnsi"/>
                <w:color w:val="000000"/>
                <w:szCs w:val="24"/>
                <w:lang w:val="en-IN" w:eastAsia="en-IN"/>
              </w:rPr>
              <w:t>Dashboard’</w:t>
            </w:r>
            <w:proofErr w:type="gramEnd"/>
          </w:p>
          <w:p w14:paraId="0EAFDC9A" w14:textId="23714D02"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select a particular vendor</w:t>
            </w:r>
            <w:r w:rsidR="00E70AB9">
              <w:rPr>
                <w:rFonts w:asciiTheme="minorHAnsi" w:eastAsia="Times New Roman" w:hAnsiTheme="minorHAnsi" w:cstheme="minorHAnsi"/>
                <w:color w:val="000000"/>
                <w:szCs w:val="24"/>
                <w:lang w:val="en-IN" w:eastAsia="en-IN"/>
              </w:rPr>
              <w:t>’s</w:t>
            </w:r>
            <w:r>
              <w:rPr>
                <w:rFonts w:asciiTheme="minorHAnsi" w:eastAsia="Times New Roman" w:hAnsiTheme="minorHAnsi" w:cstheme="minorHAnsi"/>
                <w:color w:val="000000"/>
                <w:szCs w:val="24"/>
                <w:lang w:val="en-IN" w:eastAsia="en-IN"/>
              </w:rPr>
              <w:t xml:space="preserve"> (shopkeeper</w:t>
            </w:r>
            <w:r w:rsidR="00E70AB9">
              <w:rPr>
                <w:rFonts w:asciiTheme="minorHAnsi" w:eastAsia="Times New Roman" w:hAnsiTheme="minorHAnsi" w:cstheme="minorHAnsi"/>
                <w:color w:val="000000"/>
                <w:szCs w:val="24"/>
                <w:lang w:val="en-IN" w:eastAsia="en-IN"/>
              </w:rPr>
              <w:t>’s</w:t>
            </w:r>
            <w:r>
              <w:rPr>
                <w:rFonts w:asciiTheme="minorHAnsi" w:eastAsia="Times New Roman" w:hAnsiTheme="minorHAnsi" w:cstheme="minorHAnsi"/>
                <w:color w:val="000000"/>
                <w:szCs w:val="24"/>
                <w:lang w:val="en-IN" w:eastAsia="en-IN"/>
              </w:rPr>
              <w:t>)</w:t>
            </w:r>
            <w:r>
              <w:rPr>
                <w:rFonts w:asciiTheme="minorHAnsi" w:eastAsia="Times New Roman" w:hAnsiTheme="minorHAnsi" w:cstheme="minorHAnsi"/>
                <w:color w:val="000000"/>
                <w:szCs w:val="24"/>
                <w:lang w:val="en-IN" w:eastAsia="en-IN"/>
              </w:rPr>
              <w:t xml:space="preserve"> shop</w:t>
            </w:r>
          </w:p>
          <w:p w14:paraId="0BAEB646" w14:textId="40DE2CA1"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the application gives a navbar that shows the following options: My Udhaari, Account Details, Home and Logout so t</w:t>
            </w:r>
            <w:r>
              <w:rPr>
                <w:rFonts w:asciiTheme="minorHAnsi" w:eastAsia="Times New Roman" w:hAnsiTheme="minorHAnsi" w:cstheme="minorHAnsi"/>
                <w:color w:val="000000"/>
                <w:szCs w:val="24"/>
                <w:lang w:val="en-IN" w:eastAsia="en-IN"/>
              </w:rPr>
              <w:t>hat I can perform these tasks specific to that vendor</w:t>
            </w:r>
          </w:p>
        </w:tc>
      </w:tr>
    </w:tbl>
    <w:p w14:paraId="547DE084" w14:textId="77777777" w:rsidR="00247C36" w:rsidRDefault="00247C36">
      <w:pPr>
        <w:pStyle w:val="TableCaption"/>
      </w:pPr>
    </w:p>
    <w:p w14:paraId="7C1B0469" w14:textId="77777777" w:rsidR="00247C36" w:rsidRDefault="00247C36">
      <w:pPr>
        <w:pStyle w:val="TableCaption"/>
      </w:pPr>
    </w:p>
    <w:tbl>
      <w:tblPr>
        <w:tblW w:w="8931" w:type="dxa"/>
        <w:tblInd w:w="-152" w:type="dxa"/>
        <w:tblLook w:val="04A0" w:firstRow="1" w:lastRow="0" w:firstColumn="1" w:lastColumn="0" w:noHBand="0" w:noVBand="1"/>
      </w:tblPr>
      <w:tblGrid>
        <w:gridCol w:w="851"/>
        <w:gridCol w:w="4394"/>
        <w:gridCol w:w="1843"/>
        <w:gridCol w:w="1843"/>
      </w:tblGrid>
      <w:tr w:rsidR="00247C36" w14:paraId="43EF27DE"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8535E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714E8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DDB38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3D4E3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0854C91D"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941D8" w14:textId="77777777" w:rsidR="00247C36" w:rsidRDefault="00247C36">
            <w:pPr>
              <w:pStyle w:val="ListParagraph"/>
              <w:numPr>
                <w:ilvl w:val="0"/>
                <w:numId w:val="57"/>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FDF4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event handler - </w:t>
            </w:r>
            <w:proofErr w:type="spellStart"/>
            <w:proofErr w:type="gramStart"/>
            <w:r>
              <w:rPr>
                <w:rFonts w:asciiTheme="minorHAnsi" w:eastAsia="Times New Roman" w:hAnsiTheme="minorHAnsi" w:cstheme="minorHAnsi"/>
                <w:color w:val="000000"/>
                <w:szCs w:val="24"/>
                <w:lang w:val="en-IN" w:eastAsia="en-IN"/>
              </w:rPr>
              <w:t>onChange</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to change UI on selecting a particular consumer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5582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5E5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1564F639"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42145" w14:textId="77777777" w:rsidR="00247C36" w:rsidRDefault="00247C36">
            <w:pPr>
              <w:pStyle w:val="ListParagraph"/>
              <w:numPr>
                <w:ilvl w:val="0"/>
                <w:numId w:val="57"/>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D35B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 navbar including the </w:t>
            </w:r>
            <w:r>
              <w:rPr>
                <w:rFonts w:asciiTheme="minorHAnsi" w:eastAsia="Times New Roman" w:hAnsiTheme="minorHAnsi" w:cstheme="minorHAnsi"/>
                <w:color w:val="000000"/>
                <w:szCs w:val="24"/>
                <w:lang w:val="en-IN" w:eastAsia="en-IN"/>
              </w:rPr>
              <w:t xml:space="preserve">following labels my </w:t>
            </w:r>
            <w:proofErr w:type="spellStart"/>
            <w:r>
              <w:rPr>
                <w:rFonts w:asciiTheme="minorHAnsi" w:eastAsia="Times New Roman" w:hAnsiTheme="minorHAnsi" w:cstheme="minorHAnsi"/>
                <w:color w:val="000000"/>
                <w:szCs w:val="24"/>
                <w:lang w:val="en-IN" w:eastAsia="en-IN"/>
              </w:rPr>
              <w:t>udhaari</w:t>
            </w:r>
            <w:proofErr w:type="spellEnd"/>
            <w:r>
              <w:rPr>
                <w:rFonts w:asciiTheme="minorHAnsi" w:eastAsia="Times New Roman" w:hAnsiTheme="minorHAnsi" w:cstheme="minorHAnsi"/>
                <w:color w:val="000000"/>
                <w:szCs w:val="24"/>
                <w:lang w:val="en-IN" w:eastAsia="en-IN"/>
              </w:rPr>
              <w:t>, my account and logout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1E18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4E4A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58D89E2D"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69F7A" w14:textId="77777777" w:rsidR="00247C36" w:rsidRDefault="00247C36">
            <w:pPr>
              <w:pStyle w:val="ListParagraph"/>
              <w:numPr>
                <w:ilvl w:val="0"/>
                <w:numId w:val="57"/>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1030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My Udhaari component for displaying the selected consumer’s details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F13F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DC98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1B7564B3"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FA4B" w14:textId="77777777" w:rsidR="00247C36" w:rsidRDefault="00247C36">
            <w:pPr>
              <w:pStyle w:val="ListParagraph"/>
              <w:numPr>
                <w:ilvl w:val="0"/>
                <w:numId w:val="57"/>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6CFD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Write exception handling for all methods frontend and backend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00E3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F67F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7F02A593"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4F050" w14:textId="77777777" w:rsidR="00247C36" w:rsidRDefault="00247C36">
            <w:pPr>
              <w:pStyle w:val="ListParagraph"/>
              <w:numPr>
                <w:ilvl w:val="0"/>
                <w:numId w:val="57"/>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3D2E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My Udhaari, My </w:t>
            </w:r>
            <w:r>
              <w:rPr>
                <w:rFonts w:asciiTheme="minorHAnsi" w:eastAsia="Times New Roman" w:hAnsiTheme="minorHAnsi" w:cstheme="minorHAnsi"/>
                <w:color w:val="000000"/>
                <w:szCs w:val="24"/>
                <w:lang w:val="en-IN" w:eastAsia="en-IN"/>
              </w:rPr>
              <w:t>account and Logout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EB75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C7EA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11EEB560"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96F65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75E7EF"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4FA4B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26</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6F327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12</w:t>
            </w:r>
          </w:p>
        </w:tc>
      </w:tr>
    </w:tbl>
    <w:p w14:paraId="0DB0F0AE" w14:textId="77777777" w:rsidR="00247C36" w:rsidRDefault="00247C36">
      <w:pPr>
        <w:spacing w:line="240" w:lineRule="auto"/>
        <w:rPr>
          <w:rFonts w:asciiTheme="minorHAnsi" w:eastAsia="Times New Roman" w:hAnsiTheme="minorHAnsi" w:cstheme="minorHAnsi"/>
          <w:szCs w:val="24"/>
          <w:lang w:val="en-IN" w:eastAsia="en-IN"/>
        </w:rPr>
      </w:pPr>
    </w:p>
    <w:p w14:paraId="580DFDA7" w14:textId="77777777" w:rsidR="00247C36" w:rsidRDefault="00247C36">
      <w:pPr>
        <w:spacing w:after="160" w:line="256" w:lineRule="auto"/>
        <w:rPr>
          <w:rFonts w:asciiTheme="minorHAnsi" w:eastAsia="Times New Roman" w:hAnsiTheme="minorHAnsi" w:cstheme="minorHAnsi"/>
          <w:szCs w:val="24"/>
          <w:lang w:val="en-IN" w:eastAsia="en-IN"/>
        </w:rPr>
      </w:pPr>
    </w:p>
    <w:p w14:paraId="2BC8E395" w14:textId="77777777" w:rsidR="00247C36" w:rsidRDefault="00247C36">
      <w:pPr>
        <w:spacing w:after="160" w:line="256" w:lineRule="auto"/>
        <w:rPr>
          <w:rFonts w:asciiTheme="minorHAnsi" w:eastAsia="Times New Roman" w:hAnsiTheme="minorHAnsi" w:cstheme="minorHAnsi"/>
          <w:szCs w:val="24"/>
          <w:lang w:val="en-IN" w:eastAsia="en-IN"/>
        </w:rPr>
      </w:pPr>
    </w:p>
    <w:p w14:paraId="54CFA4E4" w14:textId="77777777" w:rsidR="00247C36" w:rsidRDefault="00247C36">
      <w:pPr>
        <w:spacing w:after="160" w:line="256" w:lineRule="auto"/>
        <w:rPr>
          <w:rFonts w:asciiTheme="minorHAnsi" w:eastAsia="Times New Roman" w:hAnsiTheme="minorHAnsi" w:cstheme="minorHAnsi"/>
          <w:szCs w:val="24"/>
          <w:lang w:val="en-IN" w:eastAsia="en-IN"/>
        </w:rPr>
      </w:pPr>
    </w:p>
    <w:p w14:paraId="3CF5AFE5" w14:textId="77777777" w:rsidR="00247C36" w:rsidRDefault="00247C36">
      <w:pPr>
        <w:spacing w:after="160" w:line="256" w:lineRule="auto"/>
        <w:rPr>
          <w:rFonts w:asciiTheme="minorHAnsi" w:eastAsia="Times New Roman" w:hAnsiTheme="minorHAnsi" w:cstheme="minorHAnsi"/>
          <w:szCs w:val="24"/>
          <w:lang w:val="en-IN" w:eastAsia="en-IN"/>
        </w:rPr>
      </w:pPr>
    </w:p>
    <w:p w14:paraId="3869C1B4" w14:textId="77777777" w:rsidR="00247C36" w:rsidRDefault="00247C36">
      <w:pPr>
        <w:pStyle w:val="TableCaption"/>
      </w:pPr>
    </w:p>
    <w:p w14:paraId="4C38E43E" w14:textId="77777777" w:rsidR="00247C36" w:rsidRDefault="00247C36">
      <w:pPr>
        <w:pStyle w:val="TableCaption"/>
      </w:pPr>
    </w:p>
    <w:p w14:paraId="3D98EDCC" w14:textId="77777777" w:rsidR="00247C36" w:rsidRDefault="00247C36">
      <w:pPr>
        <w:pStyle w:val="TableCaption"/>
      </w:pPr>
    </w:p>
    <w:p w14:paraId="2EE78BB1" w14:textId="77777777" w:rsidR="00247C36" w:rsidRDefault="007B2224">
      <w:pPr>
        <w:pStyle w:val="TableCaption"/>
      </w:pPr>
      <w:bookmarkStart w:id="80" w:name="_Toc73284653"/>
      <w:r>
        <w:lastRenderedPageBreak/>
        <w:t>Table 3.25</w:t>
      </w:r>
      <w:r>
        <w:t xml:space="preserve"> </w:t>
      </w:r>
      <w:r>
        <w:t>My Udhaari – Transaction History</w:t>
      </w:r>
      <w:bookmarkEnd w:id="80"/>
    </w:p>
    <w:p w14:paraId="03E6E450"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4641554B"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D190D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hAnsiTheme="minorHAnsi" w:cstheme="minorHAnsi"/>
                <w:szCs w:val="24"/>
              </w:rPr>
              <w:br w:type="page"/>
            </w: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DDE9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25</w:t>
            </w:r>
          </w:p>
        </w:tc>
      </w:tr>
      <w:tr w:rsidR="00247C36" w14:paraId="6CF7DD6B"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72038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F01E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Arial"/>
                <w:color w:val="000000"/>
                <w:szCs w:val="24"/>
                <w:lang w:val="en-IN" w:eastAsia="en-IN"/>
              </w:rPr>
              <w:t>As a consumer, I want to, see all transaction history on the screen</w:t>
            </w:r>
          </w:p>
        </w:tc>
      </w:tr>
      <w:tr w:rsidR="00247C36" w14:paraId="3CC9648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BF6330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16A3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w:t>
            </w:r>
            <w:proofErr w:type="gramStart"/>
            <w:r>
              <w:rPr>
                <w:rFonts w:asciiTheme="minorHAnsi" w:eastAsia="Times New Roman" w:hAnsiTheme="minorHAnsi" w:cstheme="minorHAnsi"/>
                <w:color w:val="000000"/>
                <w:szCs w:val="24"/>
                <w:lang w:val="en-IN" w:eastAsia="en-IN"/>
              </w:rPr>
              <w:t>consumer</w:t>
            </w:r>
            <w:proofErr w:type="gramEnd"/>
          </w:p>
          <w:p w14:paraId="4A23A60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I </w:t>
            </w:r>
            <w:r>
              <w:rPr>
                <w:rFonts w:asciiTheme="minorHAnsi" w:eastAsia="Times New Roman" w:hAnsiTheme="minorHAnsi" w:cstheme="minorHAnsi"/>
                <w:color w:val="000000"/>
                <w:szCs w:val="24"/>
                <w:lang w:val="en-IN" w:eastAsia="en-IN"/>
              </w:rPr>
              <w:t>click on selected consumer’s ‘My Udhaari’ page</w:t>
            </w:r>
          </w:p>
          <w:p w14:paraId="54A443C9"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Then the application shows all transactions both payment and purchase history on the screen</w:t>
            </w:r>
          </w:p>
        </w:tc>
      </w:tr>
    </w:tbl>
    <w:p w14:paraId="1522D8E7" w14:textId="77777777" w:rsidR="00247C36" w:rsidRDefault="00247C36">
      <w:pPr>
        <w:pStyle w:val="TableCaption"/>
      </w:pPr>
    </w:p>
    <w:p w14:paraId="74E7D66E" w14:textId="77777777" w:rsidR="00247C36" w:rsidRDefault="007B2224">
      <w:pPr>
        <w:pStyle w:val="TableCaption"/>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993"/>
        <w:gridCol w:w="4394"/>
        <w:gridCol w:w="1843"/>
        <w:gridCol w:w="1701"/>
      </w:tblGrid>
      <w:tr w:rsidR="00247C36" w14:paraId="7B4856FD"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1A22DB"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B83726"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2895EE"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0C9F4F"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Actual Time (units)</w:t>
            </w:r>
          </w:p>
        </w:tc>
      </w:tr>
      <w:tr w:rsidR="00247C36" w14:paraId="092F009D"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E1814" w14:textId="77777777" w:rsidR="00247C36" w:rsidRDefault="00247C36">
            <w:pPr>
              <w:pStyle w:val="ListParagraph"/>
              <w:numPr>
                <w:ilvl w:val="0"/>
                <w:numId w:val="58"/>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E8DF5" w14:textId="77777777" w:rsidR="00247C36" w:rsidRDefault="007B2224">
            <w:pPr>
              <w:spacing w:line="240" w:lineRule="auto"/>
              <w:rPr>
                <w:rFonts w:eastAsia="Times New Roman" w:cs="Times New Roman"/>
                <w:szCs w:val="24"/>
                <w:lang w:val="en-IN" w:eastAsia="en-IN"/>
              </w:rPr>
            </w:pPr>
            <w:proofErr w:type="spellStart"/>
            <w:proofErr w:type="gramStart"/>
            <w:r>
              <w:rPr>
                <w:rFonts w:ascii="Arial" w:eastAsia="Times New Roman" w:hAnsi="Arial" w:cs="Arial"/>
                <w:color w:val="000000"/>
                <w:sz w:val="22"/>
                <w:lang w:val="en-IN" w:eastAsia="en-IN"/>
              </w:rPr>
              <w:t>onPress</w:t>
            </w:r>
            <w:proofErr w:type="spellEnd"/>
            <w:r>
              <w:rPr>
                <w:rFonts w:ascii="Arial" w:eastAsia="Times New Roman" w:hAnsi="Arial" w:cs="Arial"/>
                <w:color w:val="000000"/>
                <w:sz w:val="22"/>
                <w:lang w:val="en-IN" w:eastAsia="en-IN"/>
              </w:rPr>
              <w:t>(</w:t>
            </w:r>
            <w:proofErr w:type="gramEnd"/>
            <w:r>
              <w:rPr>
                <w:rFonts w:ascii="Arial" w:eastAsia="Times New Roman" w:hAnsi="Arial" w:cs="Arial"/>
                <w:color w:val="000000"/>
                <w:sz w:val="22"/>
                <w:lang w:val="en-IN" w:eastAsia="en-IN"/>
              </w:rPr>
              <w:t xml:space="preserve">) of Udhaari Records create a </w:t>
            </w:r>
            <w:r>
              <w:rPr>
                <w:rFonts w:ascii="Arial" w:eastAsia="Times New Roman" w:hAnsi="Arial" w:cs="Arial"/>
                <w:color w:val="000000"/>
                <w:sz w:val="22"/>
                <w:lang w:val="en-IN" w:eastAsia="en-IN"/>
              </w:rPr>
              <w:t>component, which displays a list of all transactions, payment and purchase history toggle bars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8CFEA"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D0AAB"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r>
      <w:tr w:rsidR="00247C36" w14:paraId="33E81AE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74D3E" w14:textId="77777777" w:rsidR="00247C36" w:rsidRDefault="00247C36">
            <w:pPr>
              <w:pStyle w:val="ListParagraph"/>
              <w:numPr>
                <w:ilvl w:val="0"/>
                <w:numId w:val="58"/>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B24EE"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Create filters for month and year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49D65"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70ADA"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2</w:t>
            </w:r>
          </w:p>
        </w:tc>
      </w:tr>
      <w:tr w:rsidR="00247C36" w14:paraId="685A6B21"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CAAE4" w14:textId="77777777" w:rsidR="00247C36" w:rsidRDefault="00247C36">
            <w:pPr>
              <w:pStyle w:val="ListParagraph"/>
              <w:numPr>
                <w:ilvl w:val="0"/>
                <w:numId w:val="58"/>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4D5A8"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 xml:space="preserve">Create all APIs to fetch data such as all transactions, </w:t>
            </w:r>
            <w:proofErr w:type="gramStart"/>
            <w:r>
              <w:rPr>
                <w:rFonts w:ascii="Arial" w:eastAsia="Times New Roman" w:hAnsi="Arial" w:cs="Arial"/>
                <w:color w:val="000000"/>
                <w:sz w:val="22"/>
                <w:lang w:val="en-IN" w:eastAsia="en-IN"/>
              </w:rPr>
              <w:t>payment</w:t>
            </w:r>
            <w:proofErr w:type="gramEnd"/>
            <w:r>
              <w:rPr>
                <w:rFonts w:ascii="Arial" w:eastAsia="Times New Roman" w:hAnsi="Arial" w:cs="Arial"/>
                <w:color w:val="000000"/>
                <w:sz w:val="22"/>
                <w:lang w:val="en-IN" w:eastAsia="en-IN"/>
              </w:rPr>
              <w:t xml:space="preserve"> and purchase records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545EE"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88244"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r>
      <w:tr w:rsidR="00247C36" w14:paraId="3444990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CB7B6" w14:textId="77777777" w:rsidR="00247C36" w:rsidRDefault="00247C36">
            <w:pPr>
              <w:pStyle w:val="ListParagraph"/>
              <w:numPr>
                <w:ilvl w:val="0"/>
                <w:numId w:val="58"/>
              </w:numPr>
              <w:spacing w:before="100" w:beforeAutospacing="1" w:after="100" w:afterAutospacing="1" w:line="240" w:lineRule="auto"/>
              <w:textAlignment w:val="baseline"/>
              <w:rPr>
                <w:rFonts w:ascii="Arial" w:eastAsia="Times New Roman" w:hAnsi="Arial" w:cs="Arial"/>
                <w:color w:val="000000"/>
                <w:sz w:val="22"/>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0C272" w14:textId="77777777" w:rsidR="00247C36" w:rsidRDefault="007B2224">
            <w:pPr>
              <w:spacing w:line="240" w:lineRule="auto"/>
              <w:rPr>
                <w:rFonts w:eastAsia="Times New Roman" w:cs="Times New Roman"/>
                <w:szCs w:val="24"/>
                <w:lang w:val="en-IN" w:eastAsia="en-IN"/>
              </w:rPr>
            </w:pPr>
            <w:r>
              <w:rPr>
                <w:rFonts w:ascii="Arial" w:eastAsia="Times New Roman" w:hAnsi="Arial" w:cs="Arial"/>
                <w:color w:val="000000"/>
                <w:sz w:val="22"/>
                <w:lang w:val="en-IN" w:eastAsia="en-IN"/>
              </w:rPr>
              <w:t xml:space="preserve">Routing using </w:t>
            </w:r>
            <w:r>
              <w:rPr>
                <w:rFonts w:ascii="Arial" w:eastAsia="Times New Roman" w:hAnsi="Arial" w:cs="Arial"/>
                <w:color w:val="000000"/>
                <w:sz w:val="22"/>
                <w:lang w:val="en-IN" w:eastAsia="en-IN"/>
              </w:rPr>
              <w:t>navigation after selecting purchase and payment bill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56AB"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D45B"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color w:val="000000"/>
                <w:sz w:val="22"/>
                <w:lang w:val="en-IN" w:eastAsia="en-IN"/>
              </w:rPr>
              <w:t>1</w:t>
            </w:r>
          </w:p>
        </w:tc>
      </w:tr>
      <w:tr w:rsidR="00247C36" w14:paraId="226459CF"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AF5F95" w14:textId="77777777" w:rsidR="00247C36" w:rsidRDefault="007B2224">
            <w:pPr>
              <w:spacing w:line="240" w:lineRule="auto"/>
              <w:jc w:val="center"/>
              <w:rPr>
                <w:rFonts w:eastAsia="Times New Roman" w:cs="Times New Roman"/>
                <w:szCs w:val="24"/>
                <w:lang w:val="en-IN" w:eastAsia="en-IN"/>
              </w:rPr>
            </w:pPr>
            <w:r>
              <w:rPr>
                <w:rFonts w:ascii="Arial" w:eastAsia="Times New Roman" w:hAnsi="Arial" w:cs="Arial"/>
                <w:b/>
                <w:bCs/>
                <w:color w:val="741B47"/>
                <w:sz w:val="22"/>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F2C041" w14:textId="77777777" w:rsidR="00247C36" w:rsidRDefault="00247C36">
            <w:pPr>
              <w:spacing w:line="240" w:lineRule="auto"/>
              <w:rPr>
                <w:rFonts w:eastAsia="Times New Roman" w:cs="Times New Roman"/>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C65163"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b/>
                <w:bCs/>
                <w:color w:val="741B47"/>
                <w:sz w:val="22"/>
                <w:lang w:val="en-IN" w:eastAsia="en-IN"/>
              </w:rPr>
              <w:t>6</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2CF949" w14:textId="77777777" w:rsidR="00247C36" w:rsidRDefault="007B2224">
            <w:pPr>
              <w:spacing w:line="240" w:lineRule="auto"/>
              <w:jc w:val="right"/>
              <w:rPr>
                <w:rFonts w:eastAsia="Times New Roman" w:cs="Times New Roman"/>
                <w:szCs w:val="24"/>
                <w:lang w:val="en-IN" w:eastAsia="en-IN"/>
              </w:rPr>
            </w:pPr>
            <w:r>
              <w:rPr>
                <w:rFonts w:ascii="Arial" w:eastAsia="Times New Roman" w:hAnsi="Arial" w:cs="Arial"/>
                <w:b/>
                <w:bCs/>
                <w:color w:val="741B47"/>
                <w:sz w:val="22"/>
                <w:lang w:val="en-IN" w:eastAsia="en-IN"/>
              </w:rPr>
              <w:t>6</w:t>
            </w:r>
          </w:p>
        </w:tc>
      </w:tr>
    </w:tbl>
    <w:p w14:paraId="7ED63070" w14:textId="77777777" w:rsidR="00247C36" w:rsidRDefault="007B2224">
      <w:pPr>
        <w:spacing w:after="160" w:line="259"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br w:type="page"/>
      </w:r>
    </w:p>
    <w:p w14:paraId="7A0D3B82" w14:textId="77777777" w:rsidR="00247C36" w:rsidRDefault="007B2224">
      <w:pPr>
        <w:pStyle w:val="TableCaption"/>
      </w:pPr>
      <w:bookmarkStart w:id="81" w:name="_Toc73284654"/>
      <w:r>
        <w:lastRenderedPageBreak/>
        <w:t>Table 3.26</w:t>
      </w:r>
      <w:r>
        <w:t xml:space="preserve"> </w:t>
      </w:r>
      <w:r>
        <w:t>Purchase Transaction</w:t>
      </w:r>
      <w:bookmarkEnd w:id="81"/>
    </w:p>
    <w:p w14:paraId="68B0F01F"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625FF90C"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6F8C5E0"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hAnsiTheme="minorHAnsi" w:cstheme="minorHAnsi"/>
                <w:szCs w:val="24"/>
              </w:rPr>
              <w:br w:type="page"/>
            </w: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C22C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26</w:t>
            </w:r>
          </w:p>
        </w:tc>
      </w:tr>
      <w:tr w:rsidR="00247C36" w14:paraId="578F058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E234D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158F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As a consumer, I want to, see only the purchase transactions with total amount to be paid in a bill format on the </w:t>
            </w:r>
            <w:r>
              <w:rPr>
                <w:rFonts w:asciiTheme="minorHAnsi" w:eastAsia="Times New Roman" w:hAnsiTheme="minorHAnsi" w:cstheme="minorHAnsi"/>
                <w:color w:val="000000"/>
                <w:szCs w:val="24"/>
                <w:lang w:val="en-IN" w:eastAsia="en-IN"/>
              </w:rPr>
              <w:t>screen</w:t>
            </w:r>
          </w:p>
        </w:tc>
      </w:tr>
      <w:tr w:rsidR="00247C36" w14:paraId="12F300A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D3C10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A06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Given I’m a successfully logged-in consumer and I’m on selected vendor (shopkeeper)’s ‘My Udhaari’ page</w:t>
            </w:r>
          </w:p>
          <w:p w14:paraId="2F36631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purchase history of that vendor (shopkeeper)</w:t>
            </w:r>
          </w:p>
          <w:p w14:paraId="54852541"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shows a filter to see any </w:t>
            </w:r>
            <w:proofErr w:type="gramStart"/>
            <w:r>
              <w:rPr>
                <w:rFonts w:asciiTheme="minorHAnsi" w:eastAsia="Times New Roman" w:hAnsiTheme="minorHAnsi" w:cstheme="minorHAnsi"/>
                <w:color w:val="000000"/>
                <w:szCs w:val="24"/>
                <w:lang w:val="en-IN" w:eastAsia="en-IN"/>
              </w:rPr>
              <w:t>years</w:t>
            </w:r>
            <w:proofErr w:type="gramEnd"/>
            <w:r>
              <w:rPr>
                <w:rFonts w:asciiTheme="minorHAnsi" w:eastAsia="Times New Roman" w:hAnsiTheme="minorHAnsi" w:cstheme="minorHAnsi"/>
                <w:color w:val="000000"/>
                <w:szCs w:val="24"/>
                <w:lang w:val="en-IN" w:eastAsia="en-IN"/>
              </w:rPr>
              <w:t xml:space="preserve"> transaction, for e</w:t>
            </w:r>
            <w:r>
              <w:rPr>
                <w:rFonts w:asciiTheme="minorHAnsi" w:eastAsia="Times New Roman" w:hAnsiTheme="minorHAnsi" w:cstheme="minorHAnsi"/>
                <w:color w:val="000000"/>
                <w:szCs w:val="24"/>
                <w:lang w:val="en-IN" w:eastAsia="en-IN"/>
              </w:rPr>
              <w:t>asy access the application shows the bill amount, bill date, on clicking of it shows me the details of purchased product in a bill format </w:t>
            </w:r>
          </w:p>
        </w:tc>
      </w:tr>
    </w:tbl>
    <w:p w14:paraId="0F6D2944" w14:textId="77777777" w:rsidR="00247C36" w:rsidRDefault="00247C36">
      <w:pPr>
        <w:pStyle w:val="TableCaption"/>
      </w:pPr>
    </w:p>
    <w:p w14:paraId="69D4CF52"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993"/>
        <w:gridCol w:w="4394"/>
        <w:gridCol w:w="1843"/>
        <w:gridCol w:w="1701"/>
      </w:tblGrid>
      <w:tr w:rsidR="00247C36" w14:paraId="371D6AEB"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2270C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4D630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DCCA2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430B8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002FCEFE"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B9A66" w14:textId="77777777" w:rsidR="00247C36" w:rsidRDefault="00247C36">
            <w:pPr>
              <w:pStyle w:val="ListParagraph"/>
              <w:numPr>
                <w:ilvl w:val="0"/>
                <w:numId w:val="5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F43E0"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 navbar with two labels My Udhaari, My </w:t>
            </w:r>
            <w:r>
              <w:rPr>
                <w:rFonts w:asciiTheme="minorHAnsi" w:eastAsia="Times New Roman" w:hAnsiTheme="minorHAnsi" w:cstheme="minorHAnsi"/>
                <w:color w:val="000000"/>
                <w:szCs w:val="24"/>
                <w:lang w:val="en-IN" w:eastAsia="en-IN"/>
              </w:rPr>
              <w:t>Account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B5E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F1ED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654B8FE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49D7F" w14:textId="77777777" w:rsidR="00247C36" w:rsidRDefault="00247C36">
            <w:pPr>
              <w:pStyle w:val="ListParagraph"/>
              <w:numPr>
                <w:ilvl w:val="0"/>
                <w:numId w:val="5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AE5F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My Udhaari component containing two radio buttons, purchase history and payment history and which will display a list of products purchased such as date, product, quantity, base </w:t>
            </w:r>
            <w:proofErr w:type="gramStart"/>
            <w:r>
              <w:rPr>
                <w:rFonts w:asciiTheme="minorHAnsi" w:eastAsia="Times New Roman" w:hAnsiTheme="minorHAnsi" w:cstheme="minorHAnsi"/>
                <w:color w:val="000000"/>
                <w:szCs w:val="24"/>
                <w:lang w:val="en-IN" w:eastAsia="en-IN"/>
              </w:rPr>
              <w:t>price ,</w:t>
            </w:r>
            <w:proofErr w:type="gramEnd"/>
            <w:r>
              <w:rPr>
                <w:rFonts w:asciiTheme="minorHAnsi" w:eastAsia="Times New Roman" w:hAnsiTheme="minorHAnsi" w:cstheme="minorHAnsi"/>
                <w:color w:val="000000"/>
                <w:szCs w:val="24"/>
                <w:lang w:val="en-IN" w:eastAsia="en-IN"/>
              </w:rPr>
              <w:t xml:space="preserve"> total price of each product in tabular </w:t>
            </w:r>
            <w:r>
              <w:rPr>
                <w:rFonts w:asciiTheme="minorHAnsi" w:eastAsia="Times New Roman" w:hAnsiTheme="minorHAnsi" w:cstheme="minorHAnsi"/>
                <w:color w:val="000000"/>
                <w:szCs w:val="24"/>
                <w:lang w:val="en-IN" w:eastAsia="en-IN"/>
              </w:rPr>
              <w:t>format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4C18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1CDA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2437086F"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8403" w14:textId="77777777" w:rsidR="00247C36" w:rsidRDefault="00247C36">
            <w:pPr>
              <w:pStyle w:val="ListParagraph"/>
              <w:numPr>
                <w:ilvl w:val="0"/>
                <w:numId w:val="5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11A9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filters for month and year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FE5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E75B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09DCA56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B5613" w14:textId="77777777" w:rsidR="00247C36" w:rsidRDefault="00247C36">
            <w:pPr>
              <w:pStyle w:val="ListParagraph"/>
              <w:numPr>
                <w:ilvl w:val="0"/>
                <w:numId w:val="5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2093E"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an API to fetch and display the following details date,</w:t>
            </w:r>
            <w:r>
              <w:rPr>
                <w:rFonts w:asciiTheme="minorHAnsi" w:eastAsia="Times New Roman" w:hAnsiTheme="minorHAnsi" w:cstheme="minorHAnsi"/>
                <w:color w:val="000000"/>
                <w:szCs w:val="24"/>
                <w:lang w:eastAsia="en-IN"/>
              </w:rPr>
              <w:t xml:space="preserve"> </w:t>
            </w:r>
            <w:r>
              <w:rPr>
                <w:rFonts w:asciiTheme="minorHAnsi" w:eastAsia="Times New Roman" w:hAnsiTheme="minorHAnsi" w:cstheme="minorHAnsi"/>
                <w:color w:val="000000"/>
                <w:szCs w:val="24"/>
                <w:lang w:val="en-IN" w:eastAsia="en-IN"/>
              </w:rPr>
              <w:t>product, quantity,</w:t>
            </w:r>
            <w:ins w:id="82" w:author="Suresh Burde" w:date="2021-05-27T19:02:00Z">
              <w:r>
                <w:rPr>
                  <w:rFonts w:asciiTheme="minorHAnsi" w:eastAsia="Times New Roman" w:hAnsiTheme="minorHAnsi" w:cstheme="minorHAnsi"/>
                  <w:color w:val="000000"/>
                  <w:szCs w:val="24"/>
                  <w:lang w:val="en-IN" w:eastAsia="en-IN"/>
                </w:rPr>
                <w:t xml:space="preserve"> </w:t>
              </w:r>
            </w:ins>
            <w:r>
              <w:rPr>
                <w:rFonts w:asciiTheme="minorHAnsi" w:eastAsia="Times New Roman" w:hAnsiTheme="minorHAnsi" w:cstheme="minorHAnsi"/>
                <w:color w:val="000000"/>
                <w:szCs w:val="24"/>
                <w:lang w:val="en-IN" w:eastAsia="en-IN"/>
              </w:rPr>
              <w:t xml:space="preserve">base </w:t>
            </w:r>
            <w:proofErr w:type="gramStart"/>
            <w:r>
              <w:rPr>
                <w:rFonts w:asciiTheme="minorHAnsi" w:eastAsia="Times New Roman" w:hAnsiTheme="minorHAnsi" w:cstheme="minorHAnsi"/>
                <w:color w:val="000000"/>
                <w:szCs w:val="24"/>
                <w:lang w:val="en-IN" w:eastAsia="en-IN"/>
              </w:rPr>
              <w:t>price ,</w:t>
            </w:r>
            <w:proofErr w:type="gramEnd"/>
            <w:r>
              <w:rPr>
                <w:rFonts w:asciiTheme="minorHAnsi" w:eastAsia="Times New Roman" w:hAnsiTheme="minorHAnsi" w:cstheme="minorHAnsi"/>
                <w:color w:val="000000"/>
                <w:szCs w:val="24"/>
                <w:lang w:eastAsia="en-IN"/>
              </w:rPr>
              <w:t xml:space="preserve"> </w:t>
            </w:r>
            <w:r>
              <w:rPr>
                <w:rFonts w:asciiTheme="minorHAnsi" w:eastAsia="Times New Roman" w:hAnsiTheme="minorHAnsi" w:cstheme="minorHAnsi"/>
                <w:color w:val="000000"/>
                <w:szCs w:val="24"/>
                <w:lang w:val="en-IN" w:eastAsia="en-IN"/>
              </w:rPr>
              <w:t>total price from the database based on the filtered date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9708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FDA0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5</w:t>
            </w:r>
          </w:p>
        </w:tc>
      </w:tr>
      <w:tr w:rsidR="00247C36" w14:paraId="5B0B3505"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205F4" w14:textId="77777777" w:rsidR="00247C36" w:rsidRDefault="00247C36">
            <w:pPr>
              <w:pStyle w:val="ListParagraph"/>
              <w:numPr>
                <w:ilvl w:val="0"/>
                <w:numId w:val="59"/>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B61E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Payment </w:t>
            </w:r>
            <w:r>
              <w:rPr>
                <w:rFonts w:asciiTheme="minorHAnsi" w:eastAsia="Times New Roman" w:hAnsiTheme="minorHAnsi" w:cstheme="minorHAnsi"/>
                <w:color w:val="000000"/>
                <w:szCs w:val="24"/>
                <w:lang w:val="en-IN" w:eastAsia="en-IN"/>
              </w:rPr>
              <w:t xml:space="preserve">History page with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event handler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84D0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F415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2E967311"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FDEF6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D66CE1"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1BD67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32</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00890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r>
    </w:tbl>
    <w:p w14:paraId="5CC9279E" w14:textId="77777777" w:rsidR="00247C36" w:rsidRDefault="00247C36">
      <w:pPr>
        <w:spacing w:line="240" w:lineRule="auto"/>
        <w:rPr>
          <w:rFonts w:asciiTheme="minorHAnsi" w:eastAsia="Times New Roman" w:hAnsiTheme="minorHAnsi" w:cstheme="minorHAnsi"/>
          <w:szCs w:val="24"/>
          <w:lang w:val="en-IN" w:eastAsia="en-IN"/>
        </w:rPr>
      </w:pPr>
    </w:p>
    <w:p w14:paraId="2C01CD70" w14:textId="77777777" w:rsidR="00247C36" w:rsidRDefault="00247C36">
      <w:pPr>
        <w:spacing w:after="160" w:line="256" w:lineRule="auto"/>
        <w:rPr>
          <w:rFonts w:asciiTheme="minorHAnsi" w:eastAsia="Times New Roman" w:hAnsiTheme="minorHAnsi" w:cstheme="minorHAnsi"/>
          <w:szCs w:val="24"/>
          <w:lang w:val="en-IN" w:eastAsia="en-IN"/>
        </w:rPr>
      </w:pPr>
    </w:p>
    <w:p w14:paraId="5C3310E3" w14:textId="77777777" w:rsidR="00247C36" w:rsidRDefault="00247C36">
      <w:pPr>
        <w:spacing w:after="160" w:line="256" w:lineRule="auto"/>
        <w:rPr>
          <w:rFonts w:asciiTheme="minorHAnsi" w:eastAsia="Times New Roman" w:hAnsiTheme="minorHAnsi" w:cstheme="minorHAnsi"/>
          <w:szCs w:val="24"/>
          <w:lang w:val="en-IN" w:eastAsia="en-IN"/>
        </w:rPr>
      </w:pPr>
    </w:p>
    <w:p w14:paraId="2E1BAE15" w14:textId="77777777" w:rsidR="00247C36" w:rsidRDefault="00247C36">
      <w:pPr>
        <w:pStyle w:val="TableCaption"/>
      </w:pPr>
    </w:p>
    <w:p w14:paraId="76F21865" w14:textId="77777777" w:rsidR="00247C36" w:rsidRDefault="007B2224">
      <w:pPr>
        <w:pStyle w:val="TableCaption"/>
      </w:pPr>
      <w:bookmarkStart w:id="83" w:name="_Toc73284655"/>
      <w:r>
        <w:lastRenderedPageBreak/>
        <w:t>Table 3.27</w:t>
      </w:r>
      <w:r>
        <w:t xml:space="preserve"> </w:t>
      </w:r>
      <w:r>
        <w:t>Payment Transaction</w:t>
      </w:r>
      <w:bookmarkEnd w:id="83"/>
    </w:p>
    <w:p w14:paraId="409EC072"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2B5BA647"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49A2A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2380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27</w:t>
            </w:r>
          </w:p>
        </w:tc>
      </w:tr>
      <w:tr w:rsidR="00247C36" w14:paraId="1B5907FA"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606CDC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233C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only the payment transactions with total amount paid in a bill format on the screen</w:t>
            </w:r>
          </w:p>
        </w:tc>
      </w:tr>
      <w:tr w:rsidR="00247C36" w14:paraId="342390BE"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93BB9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06B6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w:t>
            </w:r>
            <w:proofErr w:type="gramStart"/>
            <w:r>
              <w:rPr>
                <w:rFonts w:asciiTheme="minorHAnsi" w:eastAsia="Times New Roman" w:hAnsiTheme="minorHAnsi" w:cstheme="minorHAnsi"/>
                <w:color w:val="000000"/>
                <w:szCs w:val="24"/>
                <w:lang w:val="en-IN" w:eastAsia="en-IN"/>
              </w:rPr>
              <w:t>I’m</w:t>
            </w:r>
            <w:proofErr w:type="gramEnd"/>
            <w:r>
              <w:rPr>
                <w:rFonts w:asciiTheme="minorHAnsi" w:eastAsia="Times New Roman" w:hAnsiTheme="minorHAnsi" w:cstheme="minorHAnsi"/>
                <w:color w:val="000000"/>
                <w:szCs w:val="24"/>
                <w:lang w:val="en-IN" w:eastAsia="en-IN"/>
              </w:rPr>
              <w:t xml:space="preserve"> a successfully logged-in vendor (shopkeeper) and I’m on selected consumer’s ‘My Udhaari’ page</w:t>
            </w:r>
          </w:p>
          <w:p w14:paraId="4E75C05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payment history of that consumer</w:t>
            </w:r>
          </w:p>
          <w:p w14:paraId="1661771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shows a filter to see any </w:t>
            </w:r>
            <w:proofErr w:type="gramStart"/>
            <w:r>
              <w:rPr>
                <w:rFonts w:asciiTheme="minorHAnsi" w:eastAsia="Times New Roman" w:hAnsiTheme="minorHAnsi" w:cstheme="minorHAnsi"/>
                <w:color w:val="000000"/>
                <w:szCs w:val="24"/>
                <w:lang w:val="en-IN" w:eastAsia="en-IN"/>
              </w:rPr>
              <w:t>years</w:t>
            </w:r>
            <w:proofErr w:type="gramEnd"/>
            <w:r>
              <w:rPr>
                <w:rFonts w:asciiTheme="minorHAnsi" w:eastAsia="Times New Roman" w:hAnsiTheme="minorHAnsi" w:cstheme="minorHAnsi"/>
                <w:color w:val="000000"/>
                <w:szCs w:val="24"/>
                <w:lang w:val="en-IN" w:eastAsia="en-IN"/>
              </w:rPr>
              <w:t xml:space="preserve"> transaction, for easy access the </w:t>
            </w:r>
            <w:r>
              <w:rPr>
                <w:rFonts w:asciiTheme="minorHAnsi" w:eastAsia="Times New Roman" w:hAnsiTheme="minorHAnsi" w:cstheme="minorHAnsi"/>
                <w:color w:val="000000"/>
                <w:szCs w:val="24"/>
                <w:lang w:val="en-IN" w:eastAsia="en-IN"/>
              </w:rPr>
              <w:t>application shows the paid amount, paid date along with the information of carry forwarded amount in bill format on clicking of it</w:t>
            </w:r>
          </w:p>
        </w:tc>
      </w:tr>
    </w:tbl>
    <w:p w14:paraId="53749081" w14:textId="77777777" w:rsidR="00247C36" w:rsidRDefault="00247C36">
      <w:pPr>
        <w:pStyle w:val="TableCaption"/>
      </w:pPr>
    </w:p>
    <w:p w14:paraId="39D889A4" w14:textId="77777777" w:rsidR="00247C36" w:rsidRDefault="007B2224">
      <w:pPr>
        <w:pStyle w:val="TableCaption"/>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b/>
      </w:r>
    </w:p>
    <w:tbl>
      <w:tblPr>
        <w:tblW w:w="8931" w:type="dxa"/>
        <w:tblInd w:w="-152" w:type="dxa"/>
        <w:tblLook w:val="04A0" w:firstRow="1" w:lastRow="0" w:firstColumn="1" w:lastColumn="0" w:noHBand="0" w:noVBand="1"/>
      </w:tblPr>
      <w:tblGrid>
        <w:gridCol w:w="993"/>
        <w:gridCol w:w="4394"/>
        <w:gridCol w:w="1843"/>
        <w:gridCol w:w="1701"/>
      </w:tblGrid>
      <w:tr w:rsidR="00247C36" w14:paraId="047F99FD"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253E2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6CF503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4612B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48FF8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58DCE18F"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3E60" w14:textId="77777777" w:rsidR="00247C36" w:rsidRDefault="00247C36">
            <w:pPr>
              <w:pStyle w:val="ListParagraph"/>
              <w:numPr>
                <w:ilvl w:val="0"/>
                <w:numId w:val="60"/>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CBCF1" w14:textId="77777777" w:rsidR="00247C36" w:rsidRDefault="007B2224">
            <w:pPr>
              <w:spacing w:line="240" w:lineRule="auto"/>
              <w:rPr>
                <w:rFonts w:asciiTheme="minorHAnsi" w:eastAsia="Times New Roman" w:hAnsiTheme="minorHAnsi" w:cstheme="minorHAnsi"/>
                <w:szCs w:val="24"/>
                <w:lang w:val="en-IN" w:eastAsia="en-IN"/>
              </w:rPr>
            </w:pP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xml:space="preserve">) of payment history create a payment history </w:t>
            </w:r>
            <w:r>
              <w:rPr>
                <w:rFonts w:asciiTheme="minorHAnsi" w:eastAsia="Times New Roman" w:hAnsiTheme="minorHAnsi" w:cstheme="minorHAnsi"/>
                <w:color w:val="000000"/>
                <w:szCs w:val="24"/>
                <w:lang w:val="en-IN" w:eastAsia="en-IN"/>
              </w:rPr>
              <w:t>component, which displays a list of all previous payments paid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9621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5AFF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r>
      <w:tr w:rsidR="00247C36" w14:paraId="1A5A5A7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61FC4" w14:textId="77777777" w:rsidR="00247C36" w:rsidRDefault="00247C36">
            <w:pPr>
              <w:pStyle w:val="ListParagraph"/>
              <w:numPr>
                <w:ilvl w:val="0"/>
                <w:numId w:val="60"/>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D5C7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filters for year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25A1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7EC8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578FDDB2"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CD269" w14:textId="77777777" w:rsidR="00247C36" w:rsidRDefault="00247C36">
            <w:pPr>
              <w:pStyle w:val="ListParagraph"/>
              <w:numPr>
                <w:ilvl w:val="0"/>
                <w:numId w:val="60"/>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0B77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an API to </w:t>
            </w:r>
            <w:proofErr w:type="gramStart"/>
            <w:r>
              <w:rPr>
                <w:rFonts w:asciiTheme="minorHAnsi" w:eastAsia="Times New Roman" w:hAnsiTheme="minorHAnsi" w:cstheme="minorHAnsi"/>
                <w:color w:val="000000"/>
                <w:szCs w:val="24"/>
                <w:lang w:val="en-IN" w:eastAsia="en-IN"/>
              </w:rPr>
              <w:t>fetch  data</w:t>
            </w:r>
            <w:proofErr w:type="gramEnd"/>
            <w:r>
              <w:rPr>
                <w:rFonts w:asciiTheme="minorHAnsi" w:eastAsia="Times New Roman" w:hAnsiTheme="minorHAnsi" w:cstheme="minorHAnsi"/>
                <w:color w:val="000000"/>
                <w:szCs w:val="24"/>
                <w:lang w:val="en-IN" w:eastAsia="en-IN"/>
              </w:rPr>
              <w:t xml:space="preserve"> such as the date on which payment was done and the total amount paid from the database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A7E2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7AEF6"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6</w:t>
            </w:r>
          </w:p>
        </w:tc>
      </w:tr>
      <w:tr w:rsidR="00247C36" w14:paraId="44236170"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8D6B2" w14:textId="77777777" w:rsidR="00247C36" w:rsidRDefault="00247C36">
            <w:pPr>
              <w:pStyle w:val="ListParagraph"/>
              <w:numPr>
                <w:ilvl w:val="0"/>
                <w:numId w:val="60"/>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14D1F"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w:t>
            </w:r>
            <w:r>
              <w:rPr>
                <w:rFonts w:asciiTheme="minorHAnsi" w:eastAsia="Times New Roman" w:hAnsiTheme="minorHAnsi" w:cstheme="minorHAnsi"/>
                <w:color w:val="000000"/>
                <w:szCs w:val="24"/>
                <w:lang w:val="en-IN" w:eastAsia="en-IN"/>
              </w:rPr>
              <w:t>purchase history page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86BA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7249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6CC7EC4D"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5DE27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C52AAB"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02DA9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89492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14</w:t>
            </w:r>
          </w:p>
        </w:tc>
      </w:tr>
    </w:tbl>
    <w:p w14:paraId="4CC13A56" w14:textId="77777777" w:rsidR="00247C36" w:rsidRDefault="00247C36">
      <w:pPr>
        <w:spacing w:line="240" w:lineRule="auto"/>
        <w:rPr>
          <w:rFonts w:asciiTheme="minorHAnsi" w:eastAsia="Times New Roman" w:hAnsiTheme="minorHAnsi" w:cstheme="minorHAnsi"/>
          <w:szCs w:val="24"/>
          <w:lang w:val="en-IN" w:eastAsia="en-IN"/>
        </w:rPr>
      </w:pPr>
    </w:p>
    <w:p w14:paraId="2BE7D288" w14:textId="77777777" w:rsidR="00247C36" w:rsidRDefault="00247C36">
      <w:pPr>
        <w:spacing w:after="160" w:line="256" w:lineRule="auto"/>
        <w:rPr>
          <w:rFonts w:asciiTheme="minorHAnsi" w:eastAsia="Times New Roman" w:hAnsiTheme="minorHAnsi" w:cstheme="minorHAnsi"/>
          <w:szCs w:val="24"/>
          <w:lang w:val="en-IN" w:eastAsia="en-IN"/>
        </w:rPr>
      </w:pPr>
    </w:p>
    <w:p w14:paraId="77846459" w14:textId="77777777" w:rsidR="00247C36" w:rsidRDefault="00247C36">
      <w:pPr>
        <w:spacing w:after="160" w:line="256" w:lineRule="auto"/>
        <w:rPr>
          <w:rFonts w:asciiTheme="minorHAnsi" w:eastAsia="Times New Roman" w:hAnsiTheme="minorHAnsi" w:cstheme="minorHAnsi"/>
          <w:szCs w:val="24"/>
          <w:lang w:val="en-IN" w:eastAsia="en-IN"/>
        </w:rPr>
      </w:pPr>
    </w:p>
    <w:p w14:paraId="2D0AAC56" w14:textId="77777777" w:rsidR="00247C36" w:rsidRDefault="00247C36">
      <w:pPr>
        <w:spacing w:after="160" w:line="256" w:lineRule="auto"/>
        <w:rPr>
          <w:rFonts w:asciiTheme="minorHAnsi" w:eastAsia="Times New Roman" w:hAnsiTheme="minorHAnsi" w:cstheme="minorHAnsi"/>
          <w:szCs w:val="24"/>
          <w:lang w:val="en-IN" w:eastAsia="en-IN"/>
        </w:rPr>
      </w:pPr>
    </w:p>
    <w:p w14:paraId="0D82186A" w14:textId="77777777" w:rsidR="00247C36" w:rsidRDefault="00247C36">
      <w:pPr>
        <w:spacing w:after="160" w:line="256" w:lineRule="auto"/>
        <w:rPr>
          <w:rFonts w:asciiTheme="minorHAnsi" w:eastAsia="Times New Roman" w:hAnsiTheme="minorHAnsi" w:cstheme="minorHAnsi"/>
          <w:szCs w:val="24"/>
          <w:lang w:val="en-IN" w:eastAsia="en-IN"/>
        </w:rPr>
      </w:pPr>
    </w:p>
    <w:p w14:paraId="52EF64B0" w14:textId="77777777" w:rsidR="00247C36" w:rsidRDefault="00247C36">
      <w:pPr>
        <w:spacing w:after="160" w:line="256" w:lineRule="auto"/>
        <w:rPr>
          <w:rFonts w:asciiTheme="minorHAnsi" w:eastAsia="Times New Roman" w:hAnsiTheme="minorHAnsi" w:cstheme="minorHAnsi"/>
          <w:szCs w:val="24"/>
          <w:lang w:val="en-IN" w:eastAsia="en-IN"/>
        </w:rPr>
      </w:pPr>
    </w:p>
    <w:p w14:paraId="44F68708" w14:textId="77777777" w:rsidR="00247C36" w:rsidRDefault="00247C36">
      <w:pPr>
        <w:pStyle w:val="TableCaption"/>
      </w:pPr>
    </w:p>
    <w:p w14:paraId="40A7289B" w14:textId="77777777" w:rsidR="00247C36" w:rsidRDefault="007B2224">
      <w:pPr>
        <w:pStyle w:val="TableCaption"/>
      </w:pPr>
      <w:bookmarkStart w:id="84" w:name="_Toc73284656"/>
      <w:r>
        <w:lastRenderedPageBreak/>
        <w:t>Table 3.28</w:t>
      </w:r>
      <w:r>
        <w:t xml:space="preserve"> </w:t>
      </w:r>
      <w:r>
        <w:t>My Account</w:t>
      </w:r>
      <w:bookmarkEnd w:id="84"/>
    </w:p>
    <w:p w14:paraId="67CD8EF5"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3609D4A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F2463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D67F5"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28</w:t>
            </w:r>
          </w:p>
        </w:tc>
      </w:tr>
      <w:tr w:rsidR="00247C36" w14:paraId="27400CC6"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3002C7"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76CA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see all my account details for selected vendor (shopkeeper) on the screen</w:t>
            </w:r>
          </w:p>
        </w:tc>
      </w:tr>
      <w:tr w:rsidR="00247C36" w14:paraId="4DBFC66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36D42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4EBC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w:t>
            </w:r>
            <w:proofErr w:type="gramStart"/>
            <w:r>
              <w:rPr>
                <w:rFonts w:asciiTheme="minorHAnsi" w:eastAsia="Times New Roman" w:hAnsiTheme="minorHAnsi" w:cstheme="minorHAnsi"/>
                <w:color w:val="000000"/>
                <w:szCs w:val="24"/>
                <w:lang w:val="en-IN" w:eastAsia="en-IN"/>
              </w:rPr>
              <w:t>consumer</w:t>
            </w:r>
            <w:proofErr w:type="gramEnd"/>
          </w:p>
          <w:p w14:paraId="0185F97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select ‘Account Details’ page </w:t>
            </w:r>
          </w:p>
          <w:p w14:paraId="0BBF878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shows all my account details such as name, registered mobile number, account start date, threshold set by vendor (shopkeeper), last payment date, start date, due date, total due </w:t>
            </w:r>
            <w:proofErr w:type="gramStart"/>
            <w:r>
              <w:rPr>
                <w:rFonts w:asciiTheme="minorHAnsi" w:eastAsia="Times New Roman" w:hAnsiTheme="minorHAnsi" w:cstheme="minorHAnsi"/>
                <w:color w:val="000000"/>
                <w:szCs w:val="24"/>
                <w:lang w:val="en-IN" w:eastAsia="en-IN"/>
              </w:rPr>
              <w:t>amount</w:t>
            </w:r>
            <w:proofErr w:type="gramEnd"/>
            <w:r>
              <w:rPr>
                <w:rFonts w:asciiTheme="minorHAnsi" w:eastAsia="Times New Roman" w:hAnsiTheme="minorHAnsi" w:cstheme="minorHAnsi"/>
                <w:color w:val="000000"/>
                <w:szCs w:val="24"/>
                <w:lang w:val="en-IN" w:eastAsia="en-IN"/>
              </w:rPr>
              <w:t xml:space="preserve"> and</w:t>
            </w:r>
            <w:r>
              <w:rPr>
                <w:rFonts w:asciiTheme="minorHAnsi" w:eastAsia="Times New Roman" w:hAnsiTheme="minorHAnsi" w:cstheme="minorHAnsi"/>
                <w:color w:val="000000"/>
                <w:szCs w:val="24"/>
                <w:lang w:val="en-IN" w:eastAsia="en-IN"/>
              </w:rPr>
              <w:t xml:space="preserve"> partial due amount along with the status of my account whether it is active or blocked and vendors shop details</w:t>
            </w:r>
          </w:p>
        </w:tc>
      </w:tr>
    </w:tbl>
    <w:p w14:paraId="512A1EE9" w14:textId="77777777" w:rsidR="00247C36" w:rsidRDefault="00247C36">
      <w:pPr>
        <w:spacing w:line="240" w:lineRule="auto"/>
        <w:rPr>
          <w:rFonts w:asciiTheme="minorHAnsi" w:eastAsia="Times New Roman" w:hAnsiTheme="minorHAnsi" w:cstheme="minorHAnsi"/>
          <w:szCs w:val="24"/>
          <w:lang w:val="en-IN" w:eastAsia="en-IN"/>
        </w:rPr>
      </w:pPr>
    </w:p>
    <w:p w14:paraId="57F0C47C" w14:textId="77777777" w:rsidR="00247C36" w:rsidRDefault="00247C36">
      <w:pPr>
        <w:spacing w:line="240" w:lineRule="auto"/>
        <w:rPr>
          <w:rFonts w:asciiTheme="minorHAnsi" w:eastAsia="Times New Roman" w:hAnsiTheme="minorHAnsi" w:cstheme="minorHAnsi"/>
          <w:szCs w:val="24"/>
          <w:lang w:val="en-IN" w:eastAsia="en-IN"/>
        </w:rPr>
      </w:pPr>
    </w:p>
    <w:tbl>
      <w:tblPr>
        <w:tblW w:w="8931" w:type="dxa"/>
        <w:tblInd w:w="-152" w:type="dxa"/>
        <w:tblLook w:val="04A0" w:firstRow="1" w:lastRow="0" w:firstColumn="1" w:lastColumn="0" w:noHBand="0" w:noVBand="1"/>
      </w:tblPr>
      <w:tblGrid>
        <w:gridCol w:w="993"/>
        <w:gridCol w:w="4394"/>
        <w:gridCol w:w="1843"/>
        <w:gridCol w:w="1701"/>
      </w:tblGrid>
      <w:tr w:rsidR="00247C36" w14:paraId="03418A57"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AAE9BD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79D7C4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B6266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EB4EF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110F1C0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4E3F5" w14:textId="77777777" w:rsidR="00247C36" w:rsidRDefault="00247C36">
            <w:pPr>
              <w:pStyle w:val="ListParagraph"/>
              <w:numPr>
                <w:ilvl w:val="0"/>
                <w:numId w:val="6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D1E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Account Details component for displaying </w:t>
            </w:r>
            <w:proofErr w:type="gramStart"/>
            <w:r>
              <w:rPr>
                <w:rFonts w:asciiTheme="minorHAnsi" w:eastAsia="Times New Roman" w:hAnsiTheme="minorHAnsi" w:cstheme="minorHAnsi"/>
                <w:color w:val="000000"/>
                <w:szCs w:val="24"/>
                <w:lang w:val="en-IN" w:eastAsia="en-IN"/>
              </w:rPr>
              <w:t>account  details</w:t>
            </w:r>
            <w:proofErr w:type="gramEnd"/>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62F4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F7883"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42671250"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255DE" w14:textId="77777777" w:rsidR="00247C36" w:rsidRDefault="00247C36">
            <w:pPr>
              <w:pStyle w:val="ListParagraph"/>
              <w:numPr>
                <w:ilvl w:val="0"/>
                <w:numId w:val="6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4D0A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an API to </w:t>
            </w:r>
            <w:proofErr w:type="gramStart"/>
            <w:r>
              <w:rPr>
                <w:rFonts w:asciiTheme="minorHAnsi" w:eastAsia="Times New Roman" w:hAnsiTheme="minorHAnsi" w:cstheme="minorHAnsi"/>
                <w:color w:val="000000"/>
                <w:szCs w:val="24"/>
                <w:lang w:val="en-IN" w:eastAsia="en-IN"/>
              </w:rPr>
              <w:t>fetch  data</w:t>
            </w:r>
            <w:proofErr w:type="gramEnd"/>
            <w:r>
              <w:rPr>
                <w:rFonts w:asciiTheme="minorHAnsi" w:eastAsia="Times New Roman" w:hAnsiTheme="minorHAnsi" w:cstheme="minorHAnsi"/>
                <w:color w:val="000000"/>
                <w:szCs w:val="24"/>
                <w:lang w:val="en-IN" w:eastAsia="en-IN"/>
              </w:rPr>
              <w:t xml:space="preserve"> such as name, RMN, account started date, threshold, last paid amount, start date, due date, total due amount and partial due amount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A0E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AE95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13</w:t>
            </w:r>
          </w:p>
        </w:tc>
      </w:tr>
      <w:tr w:rsidR="00247C36" w14:paraId="30F8E265"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66121" w14:textId="77777777" w:rsidR="00247C36" w:rsidRDefault="00247C36">
            <w:pPr>
              <w:pStyle w:val="ListParagraph"/>
              <w:numPr>
                <w:ilvl w:val="0"/>
                <w:numId w:val="6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8EF3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display label for showing active status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6AE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B88B9"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2EF812C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21794" w14:textId="77777777" w:rsidR="00247C36" w:rsidRDefault="00247C36">
            <w:pPr>
              <w:pStyle w:val="ListParagraph"/>
              <w:numPr>
                <w:ilvl w:val="0"/>
                <w:numId w:val="61"/>
              </w:numPr>
              <w:rPr>
                <w:rFonts w:asciiTheme="minorHAnsi" w:eastAsia="Times New Roman" w:hAnsiTheme="minorHAnsi" w:cstheme="minorHAnsi"/>
                <w:szCs w:val="24"/>
                <w:lang w:val="en-IN" w:eastAsia="en-IN"/>
              </w:rPr>
            </w:pP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F6F4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Routing using navigation to My </w:t>
            </w:r>
            <w:r>
              <w:rPr>
                <w:rFonts w:asciiTheme="minorHAnsi" w:eastAsia="Times New Roman" w:hAnsiTheme="minorHAnsi" w:cstheme="minorHAnsi"/>
                <w:color w:val="000000"/>
                <w:szCs w:val="24"/>
                <w:lang w:val="en-IN" w:eastAsia="en-IN"/>
              </w:rPr>
              <w:t>Udhaari page and Logout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C702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64F2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1</w:t>
            </w:r>
          </w:p>
        </w:tc>
      </w:tr>
      <w:tr w:rsidR="00247C36" w14:paraId="064603E5"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F4C37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3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FC8DE5" w14:textId="77777777" w:rsidR="00247C36" w:rsidRDefault="00247C36">
            <w:pPr>
              <w:rPr>
                <w:rFonts w:asciiTheme="minorHAnsi" w:eastAsia="Times New Roman" w:hAnsiTheme="minorHAnsi" w:cstheme="minorHAnsi"/>
                <w:szCs w:val="24"/>
                <w:lang w:val="en-IN" w:eastAsia="en-IN"/>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DC4AD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22</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30840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20</w:t>
            </w:r>
          </w:p>
        </w:tc>
      </w:tr>
    </w:tbl>
    <w:p w14:paraId="47102BA0" w14:textId="77777777" w:rsidR="00247C36" w:rsidRDefault="00247C36">
      <w:pPr>
        <w:spacing w:line="240" w:lineRule="auto"/>
        <w:rPr>
          <w:rFonts w:asciiTheme="minorHAnsi" w:eastAsia="Times New Roman" w:hAnsiTheme="minorHAnsi" w:cstheme="minorHAnsi"/>
          <w:szCs w:val="24"/>
          <w:lang w:val="en-IN" w:eastAsia="en-IN"/>
        </w:rPr>
      </w:pPr>
    </w:p>
    <w:p w14:paraId="5266853F"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tab/>
      </w:r>
    </w:p>
    <w:p w14:paraId="42129FD9" w14:textId="77777777" w:rsidR="00247C36" w:rsidRDefault="007B2224">
      <w:pPr>
        <w:spacing w:after="160" w:line="259"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br w:type="page"/>
      </w:r>
    </w:p>
    <w:p w14:paraId="5F8B1921" w14:textId="77777777" w:rsidR="00247C36" w:rsidRDefault="007B2224">
      <w:pPr>
        <w:pStyle w:val="TableCaption"/>
      </w:pPr>
      <w:bookmarkStart w:id="85" w:name="_Toc73284657"/>
      <w:r>
        <w:lastRenderedPageBreak/>
        <w:t>Table 3.29</w:t>
      </w:r>
      <w:r>
        <w:t xml:space="preserve"> </w:t>
      </w:r>
      <w:r>
        <w:t xml:space="preserve">Back </w:t>
      </w:r>
      <w:proofErr w:type="gramStart"/>
      <w:r>
        <w:t>To</w:t>
      </w:r>
      <w:proofErr w:type="gramEnd"/>
      <w:r>
        <w:t xml:space="preserve"> Consumer Dashboard</w:t>
      </w:r>
      <w:bookmarkEnd w:id="85"/>
    </w:p>
    <w:p w14:paraId="764FE3E5"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563"/>
        <w:gridCol w:w="7368"/>
      </w:tblGrid>
      <w:tr w:rsidR="00247C36" w14:paraId="5359F800"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E6D16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B8CE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29</w:t>
            </w:r>
          </w:p>
        </w:tc>
      </w:tr>
      <w:tr w:rsidR="00247C36" w14:paraId="1EB02ADB"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8BEFA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63A87" w14:textId="77777777" w:rsidR="00247C36" w:rsidRDefault="007B2224">
            <w:pPr>
              <w:spacing w:line="240" w:lineRule="auto"/>
              <w:rPr>
                <w:rFonts w:asciiTheme="minorHAnsi" w:eastAsia="Times New Roman" w:hAnsiTheme="minorHAnsi" w:cstheme="minorHAnsi"/>
                <w:color w:val="000000"/>
                <w:szCs w:val="24"/>
                <w:lang w:val="en-IN" w:eastAsia="en-IN"/>
              </w:rPr>
            </w:pPr>
            <w:r>
              <w:rPr>
                <w:rFonts w:asciiTheme="minorHAnsi" w:hAnsiTheme="minorHAnsi" w:cstheme="minorHAnsi"/>
                <w:color w:val="000000"/>
                <w:szCs w:val="24"/>
              </w:rPr>
              <w:t>As a </w:t>
            </w:r>
            <w:r>
              <w:rPr>
                <w:rFonts w:asciiTheme="minorHAnsi" w:eastAsia="Times New Roman" w:hAnsiTheme="minorHAnsi" w:cstheme="minorHAnsi"/>
                <w:color w:val="000000"/>
                <w:szCs w:val="24"/>
                <w:lang w:val="en-IN" w:eastAsia="en-IN"/>
              </w:rPr>
              <w:t>consumer</w:t>
            </w:r>
            <w:r>
              <w:rPr>
                <w:rFonts w:asciiTheme="minorHAnsi" w:hAnsiTheme="minorHAnsi" w:cstheme="minorHAnsi"/>
                <w:color w:val="000000"/>
                <w:szCs w:val="24"/>
              </w:rPr>
              <w:t>, I want to, go back to the Dashboard of the application</w:t>
            </w:r>
          </w:p>
        </w:tc>
      </w:tr>
      <w:tr w:rsidR="00247C36" w14:paraId="6FC5C645"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68D6EB"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9DA8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w:t>
            </w:r>
            <w:proofErr w:type="gramStart"/>
            <w:r>
              <w:rPr>
                <w:rFonts w:asciiTheme="minorHAnsi" w:eastAsia="Times New Roman" w:hAnsiTheme="minorHAnsi" w:cstheme="minorHAnsi"/>
                <w:color w:val="000000"/>
                <w:szCs w:val="24"/>
                <w:lang w:val="en-IN" w:eastAsia="en-IN"/>
              </w:rPr>
              <w:t>consumer</w:t>
            </w:r>
            <w:proofErr w:type="gramEnd"/>
          </w:p>
          <w:p w14:paraId="611128C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When I click on </w:t>
            </w:r>
            <w:proofErr w:type="gramStart"/>
            <w:r>
              <w:rPr>
                <w:rFonts w:asciiTheme="minorHAnsi" w:eastAsia="Times New Roman" w:hAnsiTheme="minorHAnsi" w:cstheme="minorHAnsi"/>
                <w:color w:val="000000"/>
                <w:szCs w:val="24"/>
                <w:lang w:val="en-IN" w:eastAsia="en-IN"/>
              </w:rPr>
              <w:t>Home</w:t>
            </w:r>
            <w:proofErr w:type="gramEnd"/>
            <w:r>
              <w:rPr>
                <w:rFonts w:asciiTheme="minorHAnsi" w:eastAsia="Times New Roman" w:hAnsiTheme="minorHAnsi" w:cstheme="minorHAnsi"/>
                <w:color w:val="000000"/>
                <w:szCs w:val="24"/>
                <w:lang w:val="en-IN" w:eastAsia="en-IN"/>
              </w:rPr>
              <w:t xml:space="preserve"> button  </w:t>
            </w:r>
          </w:p>
          <w:p w14:paraId="6A5591C3"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application redirects me to the </w:t>
            </w:r>
            <w:proofErr w:type="gramStart"/>
            <w:r>
              <w:rPr>
                <w:rFonts w:asciiTheme="minorHAnsi" w:eastAsia="Times New Roman" w:hAnsiTheme="minorHAnsi" w:cstheme="minorHAnsi"/>
                <w:color w:val="000000"/>
                <w:szCs w:val="24"/>
                <w:lang w:val="en-IN" w:eastAsia="en-IN"/>
              </w:rPr>
              <w:t>Dashboard  page</w:t>
            </w:r>
            <w:proofErr w:type="gramEnd"/>
          </w:p>
        </w:tc>
      </w:tr>
    </w:tbl>
    <w:p w14:paraId="11543C81" w14:textId="77777777" w:rsidR="00247C36" w:rsidRDefault="00247C36">
      <w:pPr>
        <w:pStyle w:val="TableCaption"/>
      </w:pPr>
    </w:p>
    <w:p w14:paraId="67A1E904" w14:textId="77777777" w:rsidR="00247C36" w:rsidRDefault="007B2224">
      <w:pPr>
        <w:pStyle w:val="TableCaption"/>
      </w:pPr>
      <w:r>
        <w:rPr>
          <w:rFonts w:asciiTheme="minorHAnsi" w:eastAsia="Times New Roman" w:hAnsiTheme="minorHAnsi" w:cstheme="minorHAnsi"/>
          <w:color w:val="000000"/>
          <w:szCs w:val="24"/>
          <w:lang w:val="en-IN" w:eastAsia="en-IN"/>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51"/>
        <w:gridCol w:w="4820"/>
        <w:gridCol w:w="1701"/>
        <w:gridCol w:w="1559"/>
      </w:tblGrid>
      <w:tr w:rsidR="00247C36" w14:paraId="1E7F8FCD"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753B95"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8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7BAA0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35D14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5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BA9DC9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4AFC301F"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C7F3F" w14:textId="77777777" w:rsidR="00247C36" w:rsidRDefault="00247C36">
            <w:pPr>
              <w:pStyle w:val="ListParagraph"/>
              <w:numPr>
                <w:ilvl w:val="0"/>
                <w:numId w:val="6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4A3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Create a home button on different pages such as My Udhaari and Account Details page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DC78B"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CF5B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w:t>
            </w:r>
          </w:p>
        </w:tc>
      </w:tr>
      <w:tr w:rsidR="00247C36" w14:paraId="4D373A3B"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F4A5" w14:textId="77777777" w:rsidR="00247C36" w:rsidRDefault="00247C36">
            <w:pPr>
              <w:pStyle w:val="ListParagraph"/>
              <w:numPr>
                <w:ilvl w:val="0"/>
                <w:numId w:val="62"/>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C408B"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Route using navigation with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event handler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5163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1661D"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2</w:t>
            </w:r>
          </w:p>
        </w:tc>
      </w:tr>
      <w:tr w:rsidR="00247C36" w14:paraId="5D479F8D" w14:textId="77777777">
        <w:trPr>
          <w:trHeight w:val="403"/>
        </w:trPr>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C1BF2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8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CF0D37" w14:textId="77777777" w:rsidR="00247C36" w:rsidRDefault="00247C36">
            <w:pPr>
              <w:spacing w:line="240" w:lineRule="auto"/>
              <w:rPr>
                <w:rFonts w:asciiTheme="minorHAnsi" w:eastAsia="Times New Roman" w:hAnsiTheme="minorHAnsi" w:cstheme="minorHAnsi"/>
                <w:szCs w:val="24"/>
                <w:lang w:val="en-IN" w:eastAsia="en-IN"/>
              </w:rPr>
            </w:pP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3ACCDA"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8</w:t>
            </w:r>
          </w:p>
        </w:tc>
        <w:tc>
          <w:tcPr>
            <w:tcW w:w="15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D180D2"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10</w:t>
            </w:r>
          </w:p>
        </w:tc>
      </w:tr>
    </w:tbl>
    <w:p w14:paraId="1FC0DBF5" w14:textId="77777777" w:rsidR="00247C36" w:rsidRDefault="00247C36">
      <w:pPr>
        <w:spacing w:after="160" w:line="256" w:lineRule="auto"/>
        <w:rPr>
          <w:rFonts w:asciiTheme="minorHAnsi" w:eastAsia="Times New Roman" w:hAnsiTheme="minorHAnsi" w:cstheme="minorHAnsi"/>
          <w:color w:val="000000"/>
          <w:szCs w:val="24"/>
          <w:lang w:val="en-IN" w:eastAsia="en-IN"/>
        </w:rPr>
      </w:pPr>
    </w:p>
    <w:p w14:paraId="44C2FBE1" w14:textId="77777777" w:rsidR="00247C36" w:rsidRDefault="007B2224">
      <w:pPr>
        <w:spacing w:after="160" w:line="259" w:lineRule="auto"/>
        <w:rPr>
          <w:rFonts w:asciiTheme="minorHAnsi" w:eastAsia="Times New Roman" w:hAnsiTheme="minorHAnsi" w:cstheme="minorHAnsi"/>
          <w:color w:val="000000"/>
          <w:szCs w:val="24"/>
          <w:lang w:val="en-IN" w:eastAsia="en-IN"/>
        </w:rPr>
      </w:pPr>
      <w:r>
        <w:rPr>
          <w:rFonts w:asciiTheme="minorHAnsi" w:eastAsia="Times New Roman" w:hAnsiTheme="minorHAnsi" w:cstheme="minorHAnsi"/>
          <w:color w:val="000000"/>
          <w:szCs w:val="24"/>
          <w:lang w:val="en-IN" w:eastAsia="en-IN"/>
        </w:rPr>
        <w:br w:type="page"/>
      </w:r>
    </w:p>
    <w:p w14:paraId="0745B139" w14:textId="77777777" w:rsidR="00247C36" w:rsidRDefault="007B2224">
      <w:pPr>
        <w:pStyle w:val="TableCaption"/>
      </w:pPr>
      <w:bookmarkStart w:id="86" w:name="_Toc73284658"/>
      <w:r>
        <w:lastRenderedPageBreak/>
        <w:t>Table 3.30</w:t>
      </w:r>
      <w:r>
        <w:t xml:space="preserve"> </w:t>
      </w:r>
      <w:r>
        <w:t>Consumer Logout</w:t>
      </w:r>
      <w:bookmarkEnd w:id="86"/>
    </w:p>
    <w:p w14:paraId="17AC79F4" w14:textId="77777777" w:rsidR="00247C36" w:rsidRDefault="00247C36">
      <w:pPr>
        <w:pStyle w:val="TableCaption"/>
      </w:pPr>
    </w:p>
    <w:tbl>
      <w:tblPr>
        <w:tblW w:w="8931" w:type="dxa"/>
        <w:tblInd w:w="-152" w:type="dxa"/>
        <w:tblLook w:val="04A0" w:firstRow="1" w:lastRow="0" w:firstColumn="1" w:lastColumn="0" w:noHBand="0" w:noVBand="1"/>
      </w:tblPr>
      <w:tblGrid>
        <w:gridCol w:w="1563"/>
        <w:gridCol w:w="7368"/>
      </w:tblGrid>
      <w:tr w:rsidR="00247C36" w14:paraId="0E759CE3"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CF397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D64E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30</w:t>
            </w:r>
          </w:p>
        </w:tc>
      </w:tr>
      <w:tr w:rsidR="00247C36" w14:paraId="38160018"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105A5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User Story</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6F6C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As a consumer I want to logout of the application</w:t>
            </w:r>
          </w:p>
        </w:tc>
      </w:tr>
      <w:tr w:rsidR="00247C36" w14:paraId="1F6A2064" w14:textId="77777777">
        <w:tc>
          <w:tcPr>
            <w:tcW w:w="156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0E5D6E"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Description</w:t>
            </w:r>
          </w:p>
        </w:tc>
        <w:tc>
          <w:tcPr>
            <w:tcW w:w="7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30E18"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Given I’m a successfully logged-in </w:t>
            </w:r>
            <w:proofErr w:type="gramStart"/>
            <w:r>
              <w:rPr>
                <w:rFonts w:asciiTheme="minorHAnsi" w:eastAsia="Times New Roman" w:hAnsiTheme="minorHAnsi" w:cstheme="minorHAnsi"/>
                <w:color w:val="000000"/>
                <w:szCs w:val="24"/>
                <w:lang w:val="en-IN" w:eastAsia="en-IN"/>
              </w:rPr>
              <w:t>consumer</w:t>
            </w:r>
            <w:proofErr w:type="gramEnd"/>
          </w:p>
          <w:p w14:paraId="4CE06CF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When I click on ‘Logout’ button  </w:t>
            </w:r>
          </w:p>
          <w:p w14:paraId="58C1D73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Then the </w:t>
            </w:r>
            <w:r>
              <w:rPr>
                <w:rFonts w:asciiTheme="minorHAnsi" w:eastAsia="Times New Roman" w:hAnsiTheme="minorHAnsi" w:cstheme="minorHAnsi"/>
                <w:color w:val="000000"/>
                <w:szCs w:val="24"/>
                <w:lang w:val="en-IN" w:eastAsia="en-IN"/>
              </w:rPr>
              <w:t>application should redirect me to the Login page</w:t>
            </w:r>
          </w:p>
        </w:tc>
      </w:tr>
    </w:tbl>
    <w:p w14:paraId="456953C6" w14:textId="77777777" w:rsidR="00247C36" w:rsidRDefault="00247C36">
      <w:pPr>
        <w:pStyle w:val="TableCaption"/>
      </w:pPr>
    </w:p>
    <w:p w14:paraId="74BFBCA7" w14:textId="77777777" w:rsidR="00247C36" w:rsidRDefault="00247C36">
      <w:pPr>
        <w:pStyle w:val="TableCaption"/>
      </w:pPr>
    </w:p>
    <w:tbl>
      <w:tblPr>
        <w:tblW w:w="8931" w:type="dxa"/>
        <w:tblInd w:w="-152" w:type="dxa"/>
        <w:tblLook w:val="04A0" w:firstRow="1" w:lastRow="0" w:firstColumn="1" w:lastColumn="0" w:noHBand="0" w:noVBand="1"/>
      </w:tblPr>
      <w:tblGrid>
        <w:gridCol w:w="993"/>
        <w:gridCol w:w="4454"/>
        <w:gridCol w:w="1769"/>
        <w:gridCol w:w="1715"/>
      </w:tblGrid>
      <w:tr w:rsidR="00247C36" w14:paraId="122405D9"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B537D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45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2B5586"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7CAE40"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7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35AC6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0A875489"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1172C" w14:textId="77777777" w:rsidR="00247C36" w:rsidRDefault="00247C36">
            <w:pPr>
              <w:pStyle w:val="ListParagraph"/>
              <w:numPr>
                <w:ilvl w:val="0"/>
                <w:numId w:val="63"/>
              </w:numPr>
              <w:rPr>
                <w:rFonts w:asciiTheme="minorHAnsi" w:eastAsia="Times New Roman" w:hAnsiTheme="minorHAnsi" w:cstheme="minorHAnsi"/>
                <w:szCs w:val="24"/>
                <w:lang w:val="en-IN" w:eastAsia="en-IN"/>
              </w:rPr>
            </w:pPr>
          </w:p>
        </w:tc>
        <w:tc>
          <w:tcPr>
            <w:tcW w:w="4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B572"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Create a logout button on different pages such as account detail and my </w:t>
            </w:r>
            <w:proofErr w:type="spellStart"/>
            <w:r>
              <w:rPr>
                <w:rFonts w:asciiTheme="minorHAnsi" w:eastAsia="Times New Roman" w:hAnsiTheme="minorHAnsi" w:cstheme="minorHAnsi"/>
                <w:color w:val="000000"/>
                <w:szCs w:val="24"/>
                <w:lang w:val="en-IN" w:eastAsia="en-IN"/>
              </w:rPr>
              <w:t>udhaari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7B4A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B17A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5608CF1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2D0B5" w14:textId="77777777" w:rsidR="00247C36" w:rsidRDefault="00247C36">
            <w:pPr>
              <w:pStyle w:val="ListParagraph"/>
              <w:numPr>
                <w:ilvl w:val="0"/>
                <w:numId w:val="63"/>
              </w:numPr>
              <w:rPr>
                <w:rFonts w:asciiTheme="minorHAnsi" w:eastAsia="Times New Roman" w:hAnsiTheme="minorHAnsi" w:cstheme="minorHAnsi"/>
                <w:szCs w:val="24"/>
                <w:lang w:val="en-IN" w:eastAsia="en-IN"/>
              </w:rPr>
            </w:pPr>
          </w:p>
        </w:tc>
        <w:tc>
          <w:tcPr>
            <w:tcW w:w="4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D676D"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 xml:space="preserve">Write an </w:t>
            </w:r>
            <w:proofErr w:type="spellStart"/>
            <w:proofErr w:type="gramStart"/>
            <w:r>
              <w:rPr>
                <w:rFonts w:asciiTheme="minorHAnsi" w:eastAsia="Times New Roman" w:hAnsiTheme="minorHAnsi" w:cstheme="minorHAnsi"/>
                <w:color w:val="000000"/>
                <w:szCs w:val="24"/>
                <w:lang w:val="en-IN" w:eastAsia="en-IN"/>
              </w:rPr>
              <w:t>onPress</w:t>
            </w:r>
            <w:proofErr w:type="spellEnd"/>
            <w:r>
              <w:rPr>
                <w:rFonts w:asciiTheme="minorHAnsi" w:eastAsia="Times New Roman" w:hAnsiTheme="minorHAnsi" w:cstheme="minorHAnsi"/>
                <w:color w:val="000000"/>
                <w:szCs w:val="24"/>
                <w:lang w:val="en-IN" w:eastAsia="en-IN"/>
              </w:rPr>
              <w:t>(</w:t>
            </w:r>
            <w:proofErr w:type="gramEnd"/>
            <w:r>
              <w:rPr>
                <w:rFonts w:asciiTheme="minorHAnsi" w:eastAsia="Times New Roman" w:hAnsiTheme="minorHAnsi" w:cstheme="minorHAnsi"/>
                <w:color w:val="000000"/>
                <w:szCs w:val="24"/>
                <w:lang w:val="en-IN" w:eastAsia="en-IN"/>
              </w:rPr>
              <w:t xml:space="preserve">) method to route using </w:t>
            </w:r>
            <w:r>
              <w:rPr>
                <w:rFonts w:asciiTheme="minorHAnsi" w:eastAsia="Times New Roman" w:hAnsiTheme="minorHAnsi" w:cstheme="minorHAnsi"/>
                <w:color w:val="000000"/>
                <w:szCs w:val="24"/>
                <w:lang w:val="en-IN" w:eastAsia="en-IN"/>
              </w:rPr>
              <w:t>navigation to the Login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598DE"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62F14"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3</w:t>
            </w:r>
          </w:p>
        </w:tc>
      </w:tr>
      <w:tr w:rsidR="00247C36" w14:paraId="73C81913" w14:textId="77777777">
        <w:trPr>
          <w:trHeight w:val="403"/>
        </w:trPr>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FE2B88"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45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D8C962" w14:textId="77777777" w:rsidR="00247C36" w:rsidRDefault="00247C36">
            <w:pPr>
              <w:rPr>
                <w:rFonts w:asciiTheme="minorHAnsi" w:eastAsia="Times New Roman" w:hAnsiTheme="minorHAnsi" w:cstheme="minorHAnsi"/>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B2B1A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8</w:t>
            </w:r>
          </w:p>
        </w:tc>
        <w:tc>
          <w:tcPr>
            <w:tcW w:w="17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8565A0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6</w:t>
            </w:r>
          </w:p>
        </w:tc>
      </w:tr>
    </w:tbl>
    <w:p w14:paraId="5E76F4FF" w14:textId="77777777" w:rsidR="00247C36" w:rsidRDefault="00247C36">
      <w:pPr>
        <w:spacing w:after="160" w:line="259" w:lineRule="auto"/>
      </w:pPr>
    </w:p>
    <w:p w14:paraId="14A1C7A9" w14:textId="77777777" w:rsidR="00247C36" w:rsidRDefault="007B2224">
      <w:pPr>
        <w:pStyle w:val="TableCaption"/>
      </w:pPr>
      <w:bookmarkStart w:id="87" w:name="_Toc73284659"/>
      <w:r>
        <w:t>Table 3.31</w:t>
      </w:r>
      <w:r>
        <w:t xml:space="preserve"> </w:t>
      </w:r>
      <w:r>
        <w:t>Development Estimation</w:t>
      </w:r>
      <w:bookmarkEnd w:id="87"/>
    </w:p>
    <w:p w14:paraId="1D755CE3" w14:textId="77777777" w:rsidR="00247C36" w:rsidRDefault="00247C36">
      <w:pPr>
        <w:pStyle w:val="TableCaption"/>
      </w:pPr>
    </w:p>
    <w:tbl>
      <w:tblPr>
        <w:tblW w:w="8931" w:type="dxa"/>
        <w:tblInd w:w="-152" w:type="dxa"/>
        <w:tblLook w:val="04A0" w:firstRow="1" w:lastRow="0" w:firstColumn="1" w:lastColumn="0" w:noHBand="0" w:noVBand="1"/>
      </w:tblPr>
      <w:tblGrid>
        <w:gridCol w:w="851"/>
        <w:gridCol w:w="6379"/>
        <w:gridCol w:w="1701"/>
      </w:tblGrid>
      <w:tr w:rsidR="00247C36" w14:paraId="42C88A00"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7936AC"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Sr. No.</w:t>
            </w:r>
          </w:p>
        </w:tc>
        <w:tc>
          <w:tcPr>
            <w:tcW w:w="637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3345E4"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hAnsiTheme="minorHAnsi" w:cstheme="minorHAnsi"/>
                <w:b/>
                <w:bCs/>
                <w:color w:val="741B47"/>
              </w:rPr>
              <w:t>Total Of All Must Have User Stories </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50D1AC3"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Time (units)</w:t>
            </w:r>
          </w:p>
        </w:tc>
      </w:tr>
      <w:tr w:rsidR="00247C36" w14:paraId="66C65DF3"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2EFB4" w14:textId="77777777" w:rsidR="00247C36" w:rsidRDefault="00247C36">
            <w:pPr>
              <w:pStyle w:val="ListParagraph"/>
              <w:numPr>
                <w:ilvl w:val="0"/>
                <w:numId w:val="64"/>
              </w:numPr>
              <w:rPr>
                <w:rFonts w:asciiTheme="minorHAnsi" w:eastAsia="Times New Roman" w:hAnsiTheme="minorHAnsi" w:cstheme="minorHAnsi"/>
                <w:szCs w:val="24"/>
                <w:lang w:val="en-IN" w:eastAsia="en-IN"/>
              </w:rPr>
            </w:pPr>
          </w:p>
        </w:tc>
        <w:tc>
          <w:tcPr>
            <w:tcW w:w="6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8DBA"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 xml:space="preserve">Expected Time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4016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702</w:t>
            </w:r>
          </w:p>
        </w:tc>
      </w:tr>
      <w:tr w:rsidR="00247C36" w14:paraId="125AC181"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2072" w14:textId="77777777" w:rsidR="00247C36" w:rsidRDefault="00247C36">
            <w:pPr>
              <w:pStyle w:val="ListParagraph"/>
              <w:numPr>
                <w:ilvl w:val="0"/>
                <w:numId w:val="64"/>
              </w:numPr>
              <w:rPr>
                <w:rFonts w:asciiTheme="minorHAnsi" w:eastAsia="Times New Roman" w:hAnsiTheme="minorHAnsi" w:cstheme="minorHAnsi"/>
                <w:szCs w:val="24"/>
                <w:lang w:val="en-IN" w:eastAsia="en-IN"/>
              </w:rPr>
            </w:pPr>
          </w:p>
        </w:tc>
        <w:tc>
          <w:tcPr>
            <w:tcW w:w="6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CA834"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 xml:space="preserve">Actual Time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B738"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600</w:t>
            </w:r>
          </w:p>
        </w:tc>
      </w:tr>
    </w:tbl>
    <w:p w14:paraId="3EBE2364" w14:textId="77777777" w:rsidR="00247C36" w:rsidRDefault="007B2224">
      <w:pPr>
        <w:pStyle w:val="DocumentText"/>
        <w:rPr>
          <w:rFonts w:asciiTheme="majorHAnsi" w:hAnsiTheme="majorHAnsi"/>
          <w:color w:val="404040" w:themeColor="text1" w:themeTint="BF"/>
          <w:sz w:val="28"/>
          <w:szCs w:val="18"/>
        </w:rPr>
      </w:pPr>
      <w:r>
        <w:br w:type="page"/>
      </w:r>
    </w:p>
    <w:p w14:paraId="1F608FA4" w14:textId="77777777" w:rsidR="00247C36" w:rsidRDefault="007B2224">
      <w:pPr>
        <w:pStyle w:val="HeadingsL2"/>
      </w:pPr>
      <w:bookmarkStart w:id="88" w:name="_Toc73284575"/>
      <w:r>
        <w:lastRenderedPageBreak/>
        <w:t>Requirements Estimation</w:t>
      </w:r>
      <w:bookmarkEnd w:id="88"/>
    </w:p>
    <w:p w14:paraId="56735806" w14:textId="77777777" w:rsidR="00247C36" w:rsidRDefault="007B2224">
      <w:pPr>
        <w:pStyle w:val="DocumentText"/>
      </w:pPr>
      <w:r>
        <w:t xml:space="preserve">This part involves, the estimated time </w:t>
      </w:r>
      <w:r>
        <w:t>required to complete the entire project including tasks other than the development (user stories).</w:t>
      </w:r>
    </w:p>
    <w:p w14:paraId="2204C908" w14:textId="77777777" w:rsidR="00247C36" w:rsidRDefault="007B2224">
      <w:pPr>
        <w:pStyle w:val="DocumentText"/>
        <w:numPr>
          <w:ilvl w:val="0"/>
          <w:numId w:val="65"/>
        </w:numPr>
        <w:rPr>
          <w:szCs w:val="24"/>
          <w:lang w:val="en-IN"/>
        </w:rPr>
      </w:pPr>
      <w:r>
        <w:rPr>
          <w:szCs w:val="24"/>
        </w:rPr>
        <w:t>Requirements Gathering</w:t>
      </w:r>
    </w:p>
    <w:p w14:paraId="2CA0EC22" w14:textId="77777777" w:rsidR="00247C36" w:rsidRDefault="007B2224">
      <w:pPr>
        <w:pStyle w:val="DocumentText"/>
        <w:ind w:firstLine="720"/>
        <w:rPr>
          <w:szCs w:val="24"/>
        </w:rPr>
      </w:pPr>
      <w:r>
        <w:rPr>
          <w:szCs w:val="24"/>
        </w:rPr>
        <w:t>1 unit = 30mins</w:t>
      </w:r>
    </w:p>
    <w:p w14:paraId="348F9EFB" w14:textId="77777777" w:rsidR="00247C36" w:rsidRDefault="00247C36">
      <w:pPr>
        <w:pStyle w:val="DocumentText"/>
        <w:ind w:firstLine="720"/>
        <w:rPr>
          <w:szCs w:val="24"/>
        </w:rPr>
      </w:pPr>
    </w:p>
    <w:p w14:paraId="04D2D9BB" w14:textId="77777777" w:rsidR="00247C36" w:rsidRDefault="007B2224">
      <w:pPr>
        <w:pStyle w:val="TableCaption"/>
      </w:pPr>
      <w:bookmarkStart w:id="89" w:name="_Toc73284660"/>
      <w:r>
        <w:t>Table 4.1</w:t>
      </w:r>
      <w:r>
        <w:t xml:space="preserve"> </w:t>
      </w:r>
      <w:r>
        <w:t>Requirement Estimation</w:t>
      </w:r>
      <w:bookmarkEnd w:id="89"/>
    </w:p>
    <w:p w14:paraId="27F7868B" w14:textId="77777777" w:rsidR="00247C36" w:rsidRDefault="00247C36">
      <w:pPr>
        <w:pStyle w:val="TableCaption"/>
        <w:rPr>
          <w:color w:val="404040" w:themeColor="text1" w:themeTint="BF"/>
          <w:szCs w:val="24"/>
        </w:rPr>
      </w:pPr>
    </w:p>
    <w:tbl>
      <w:tblPr>
        <w:tblW w:w="8931" w:type="dxa"/>
        <w:tblInd w:w="-152" w:type="dxa"/>
        <w:tblLook w:val="04A0" w:firstRow="1" w:lastRow="0" w:firstColumn="1" w:lastColumn="0" w:noHBand="0" w:noVBand="1"/>
      </w:tblPr>
      <w:tblGrid>
        <w:gridCol w:w="993"/>
        <w:gridCol w:w="4536"/>
        <w:gridCol w:w="1781"/>
        <w:gridCol w:w="1621"/>
      </w:tblGrid>
      <w:tr w:rsidR="00247C36" w14:paraId="6C8C772F"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F1516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r>
              <w:rPr>
                <w:b/>
                <w:bCs/>
                <w:lang w:eastAsia="en-US"/>
              </w:rPr>
              <w:t>.</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CC73C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7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83265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62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637BA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615C8AA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53019"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309D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Categorized the </w:t>
            </w:r>
            <w:r>
              <w:rPr>
                <w:rFonts w:asciiTheme="minorHAnsi" w:hAnsiTheme="minorHAnsi" w:cstheme="minorHAnsi"/>
                <w:color w:val="000000"/>
                <w:lang w:eastAsia="en-US"/>
              </w:rPr>
              <w:t>roles - vendor (shopkeeper), consumer</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C95D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DC0D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32B1466C"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FA3CC"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BAA5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Noted the requirements with actual personas </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3A92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6</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D7D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w:t>
            </w:r>
          </w:p>
        </w:tc>
      </w:tr>
      <w:tr w:rsidR="00247C36" w14:paraId="0EB1253D"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7659D"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223B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Noted the abstract features for the application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0B14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D67B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w:t>
            </w:r>
          </w:p>
        </w:tc>
      </w:tr>
      <w:tr w:rsidR="00247C36" w14:paraId="12DAA630"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E4065"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9351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Comparison study with existing system and similar platforms</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76BE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887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656D77B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62832"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0FF2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Finalising the features to be </w:t>
            </w:r>
            <w:r>
              <w:rPr>
                <w:rFonts w:asciiTheme="minorHAnsi" w:hAnsiTheme="minorHAnsi" w:cstheme="minorHAnsi"/>
                <w:color w:val="000000"/>
                <w:lang w:eastAsia="en-US"/>
              </w:rPr>
              <w:t>included in the application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223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03D5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r>
      <w:tr w:rsidR="00247C36" w14:paraId="1BF0694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663CD"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6B6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Categorizing the features as must to have and nice to have features based on time constraints </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8A75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8625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4767E04B"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2ECC7" w14:textId="77777777" w:rsidR="00247C36" w:rsidRDefault="00247C36">
            <w:pPr>
              <w:pStyle w:val="ListParagraph"/>
              <w:numPr>
                <w:ilvl w:val="0"/>
                <w:numId w:val="66"/>
              </w:numPr>
              <w:rPr>
                <w:rFonts w:asciiTheme="minorHAnsi" w:hAnsiTheme="minorHAnsi" w:cstheme="minorHAnsi"/>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28C6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Validate and analysing the requirements</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0F38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A7C8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w:t>
            </w:r>
          </w:p>
        </w:tc>
      </w:tr>
      <w:tr w:rsidR="00247C36" w14:paraId="52757EC5"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147F40"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5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862AA91" w14:textId="77777777" w:rsidR="00247C36" w:rsidRDefault="00247C36">
            <w:pPr>
              <w:rPr>
                <w:rFonts w:asciiTheme="minorHAnsi" w:hAnsiTheme="minorHAnsi" w:cstheme="minorHAnsi"/>
              </w:rPr>
            </w:pPr>
          </w:p>
        </w:tc>
        <w:tc>
          <w:tcPr>
            <w:tcW w:w="17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36614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54</w:t>
            </w:r>
          </w:p>
        </w:tc>
        <w:tc>
          <w:tcPr>
            <w:tcW w:w="162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3FC50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55</w:t>
            </w:r>
          </w:p>
        </w:tc>
      </w:tr>
    </w:tbl>
    <w:p w14:paraId="008D2961" w14:textId="77777777" w:rsidR="00247C36" w:rsidRDefault="00247C36">
      <w:pPr>
        <w:spacing w:after="160" w:line="256" w:lineRule="auto"/>
        <w:rPr>
          <w:rFonts w:asciiTheme="minorHAnsi" w:hAnsiTheme="minorHAnsi" w:cstheme="minorHAnsi"/>
          <w:color w:val="000000"/>
          <w:szCs w:val="24"/>
        </w:rPr>
      </w:pPr>
    </w:p>
    <w:p w14:paraId="42793199" w14:textId="77777777" w:rsidR="00247C36" w:rsidRDefault="00247C36">
      <w:pPr>
        <w:pStyle w:val="DocumentText"/>
      </w:pPr>
    </w:p>
    <w:p w14:paraId="3E709FBD" w14:textId="77777777" w:rsidR="00247C36" w:rsidRDefault="007B2224">
      <w:pPr>
        <w:spacing w:after="160" w:line="259" w:lineRule="auto"/>
        <w:rPr>
          <w:rFonts w:asciiTheme="minorHAnsi" w:hAnsiTheme="minorHAnsi" w:cstheme="minorHAnsi"/>
          <w:szCs w:val="24"/>
        </w:rPr>
      </w:pPr>
      <w:r>
        <w:rPr>
          <w:szCs w:val="24"/>
        </w:rPr>
        <w:br w:type="page"/>
      </w:r>
    </w:p>
    <w:p w14:paraId="01ACDCD9" w14:textId="77777777" w:rsidR="00247C36" w:rsidRDefault="007B2224">
      <w:pPr>
        <w:pStyle w:val="DocumentText"/>
        <w:numPr>
          <w:ilvl w:val="0"/>
          <w:numId w:val="65"/>
        </w:numPr>
      </w:pPr>
      <w:r>
        <w:rPr>
          <w:szCs w:val="24"/>
        </w:rPr>
        <w:lastRenderedPageBreak/>
        <w:t>Estimation (For Creating this document)</w:t>
      </w:r>
    </w:p>
    <w:p w14:paraId="5FA1135F" w14:textId="77777777" w:rsidR="00247C36" w:rsidRDefault="00247C36">
      <w:pPr>
        <w:pStyle w:val="DocumentText"/>
        <w:ind w:left="0"/>
        <w:rPr>
          <w:szCs w:val="24"/>
        </w:rPr>
      </w:pPr>
    </w:p>
    <w:p w14:paraId="4171199A" w14:textId="77777777" w:rsidR="00247C36" w:rsidRDefault="007B2224">
      <w:pPr>
        <w:pStyle w:val="TableCaption"/>
      </w:pPr>
      <w:bookmarkStart w:id="90" w:name="_Toc73284661"/>
      <w:r>
        <w:t>Table 4.2</w:t>
      </w:r>
      <w:r>
        <w:t xml:space="preserve"> </w:t>
      </w:r>
      <w:r>
        <w:t>Estimating Document Estimation</w:t>
      </w:r>
      <w:bookmarkEnd w:id="90"/>
    </w:p>
    <w:p w14:paraId="2AEFFD9E"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993"/>
        <w:gridCol w:w="3969"/>
        <w:gridCol w:w="2126"/>
        <w:gridCol w:w="1843"/>
      </w:tblGrid>
      <w:tr w:rsidR="00247C36" w14:paraId="49A81C8B"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E1539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p>
        </w:tc>
        <w:tc>
          <w:tcPr>
            <w:tcW w:w="39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651973D"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 xml:space="preserve">Task (Must Have + Nice </w:t>
            </w:r>
            <w:proofErr w:type="gramStart"/>
            <w:r>
              <w:rPr>
                <w:rFonts w:asciiTheme="minorHAnsi" w:hAnsiTheme="minorHAnsi" w:cstheme="minorHAnsi"/>
                <w:b/>
                <w:bCs/>
                <w:color w:val="741B47"/>
                <w:lang w:eastAsia="en-US"/>
              </w:rPr>
              <w:t>To</w:t>
            </w:r>
            <w:proofErr w:type="gramEnd"/>
            <w:r>
              <w:rPr>
                <w:rFonts w:asciiTheme="minorHAnsi" w:hAnsiTheme="minorHAnsi" w:cstheme="minorHAnsi"/>
                <w:b/>
                <w:bCs/>
                <w:color w:val="741B47"/>
                <w:lang w:eastAsia="en-US"/>
              </w:rPr>
              <w:t xml:space="preserve"> Have)</w:t>
            </w:r>
          </w:p>
        </w:tc>
        <w:tc>
          <w:tcPr>
            <w:tcW w:w="212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23B38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AB675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320BCA24" w14:textId="77777777">
        <w:trPr>
          <w:trHeight w:val="328"/>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EA36" w14:textId="77777777" w:rsidR="00247C36" w:rsidRDefault="00247C36">
            <w:pPr>
              <w:pStyle w:val="ListParagraph"/>
              <w:numPr>
                <w:ilvl w:val="0"/>
                <w:numId w:val="67"/>
              </w:numPr>
              <w:rPr>
                <w:rFonts w:asciiTheme="minorHAnsi" w:hAnsiTheme="minorHAnsi" w:cstheme="minorHAnsi"/>
              </w:rPr>
            </w:pP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EF7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Write down User stories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480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8+2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C288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16+4</w:t>
            </w:r>
          </w:p>
        </w:tc>
      </w:tr>
      <w:tr w:rsidR="00247C36" w14:paraId="14D4DD18"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68DBD" w14:textId="77777777" w:rsidR="00247C36" w:rsidRDefault="00247C36">
            <w:pPr>
              <w:pStyle w:val="ListParagraph"/>
              <w:numPr>
                <w:ilvl w:val="0"/>
                <w:numId w:val="67"/>
              </w:numPr>
              <w:rPr>
                <w:rFonts w:asciiTheme="minorHAnsi" w:hAnsiTheme="minorHAnsi" w:cstheme="minorHAnsi"/>
              </w:rPr>
            </w:pP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4A2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Description of each story</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805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24+4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C44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24+4</w:t>
            </w:r>
          </w:p>
        </w:tc>
      </w:tr>
      <w:tr w:rsidR="00247C36" w14:paraId="3E82F5B8"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29A84" w14:textId="77777777" w:rsidR="00247C36" w:rsidRDefault="00247C36">
            <w:pPr>
              <w:pStyle w:val="ListParagraph"/>
              <w:numPr>
                <w:ilvl w:val="0"/>
                <w:numId w:val="67"/>
              </w:numPr>
              <w:rPr>
                <w:rFonts w:asciiTheme="minorHAnsi" w:hAnsiTheme="minorHAnsi" w:cstheme="minorHAnsi"/>
              </w:rPr>
            </w:pP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87A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Test cases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6F95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24+4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973F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30+4</w:t>
            </w:r>
          </w:p>
        </w:tc>
      </w:tr>
      <w:tr w:rsidR="00247C36" w14:paraId="70444294"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95ACD" w14:textId="77777777" w:rsidR="00247C36" w:rsidRDefault="00247C36">
            <w:pPr>
              <w:pStyle w:val="ListParagraph"/>
              <w:numPr>
                <w:ilvl w:val="0"/>
                <w:numId w:val="67"/>
              </w:numPr>
              <w:rPr>
                <w:rFonts w:asciiTheme="minorHAnsi" w:hAnsiTheme="minorHAnsi" w:cstheme="minorHAnsi"/>
              </w:rPr>
            </w:pP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D44D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Detailed task analysis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A1D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48+8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B24E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48+8</w:t>
            </w:r>
          </w:p>
        </w:tc>
      </w:tr>
      <w:tr w:rsidR="00247C36" w14:paraId="3BAEE378"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B2799" w14:textId="77777777" w:rsidR="00247C36" w:rsidRDefault="00247C36">
            <w:pPr>
              <w:pStyle w:val="NormalWeb"/>
              <w:numPr>
                <w:ilvl w:val="0"/>
                <w:numId w:val="67"/>
              </w:numPr>
              <w:spacing w:before="0" w:beforeAutospacing="0" w:after="0" w:afterAutospacing="0" w:line="256" w:lineRule="auto"/>
              <w:rPr>
                <w:rFonts w:asciiTheme="minorHAnsi" w:hAnsiTheme="minorHAnsi" w:cstheme="minorHAnsi"/>
                <w:lang w:eastAsia="en-US"/>
              </w:rPr>
            </w:pP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AC78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Peer Review</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B4E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48+8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6065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44+12</w:t>
            </w:r>
          </w:p>
        </w:tc>
      </w:tr>
      <w:tr w:rsidR="00247C36" w14:paraId="777C664B"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59499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39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68D4E9" w14:textId="77777777" w:rsidR="00247C36" w:rsidRDefault="00247C36">
            <w:pPr>
              <w:rPr>
                <w:rFonts w:asciiTheme="minorHAnsi" w:hAnsiTheme="minorHAnsi" w:cstheme="minorHAnsi"/>
              </w:rPr>
            </w:pPr>
          </w:p>
        </w:tc>
        <w:tc>
          <w:tcPr>
            <w:tcW w:w="212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BCCB2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152+26</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CB8A11"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162+32</w:t>
            </w:r>
          </w:p>
        </w:tc>
      </w:tr>
    </w:tbl>
    <w:p w14:paraId="7A6D4D52" w14:textId="77777777" w:rsidR="00247C36" w:rsidRDefault="007B2224">
      <w:pPr>
        <w:pStyle w:val="NormalWeb"/>
        <w:shd w:val="clear" w:color="auto" w:fill="FFFFFF"/>
        <w:spacing w:before="0" w:beforeAutospacing="0" w:after="0" w:afterAutospacing="0"/>
        <w:rPr>
          <w:rFonts w:asciiTheme="minorHAnsi" w:hAnsiTheme="minorHAnsi" w:cstheme="minorHAnsi"/>
        </w:rPr>
      </w:pPr>
      <w:r>
        <w:rPr>
          <w:rFonts w:asciiTheme="minorHAnsi" w:hAnsiTheme="minorHAnsi" w:cstheme="minorHAnsi"/>
        </w:rPr>
        <w:t> </w:t>
      </w:r>
    </w:p>
    <w:p w14:paraId="4E3C2937" w14:textId="77777777" w:rsidR="00247C36" w:rsidRDefault="007B2224">
      <w:pPr>
        <w:pStyle w:val="NormalWeb"/>
        <w:shd w:val="clear" w:color="auto" w:fill="FFFFFF"/>
        <w:spacing w:before="0" w:beforeAutospacing="0" w:after="0" w:afterAutospacing="0"/>
        <w:rPr>
          <w:rFonts w:asciiTheme="minorHAnsi" w:hAnsiTheme="minorHAnsi" w:cstheme="minorHAnsi"/>
        </w:rPr>
      </w:pPr>
      <w:r>
        <w:rPr>
          <w:rStyle w:val="apple-tab-span"/>
          <w:rFonts w:asciiTheme="minorHAnsi" w:hAnsiTheme="minorHAnsi" w:cstheme="minorHAnsi"/>
          <w:color w:val="000000"/>
        </w:rPr>
        <w:tab/>
      </w:r>
    </w:p>
    <w:p w14:paraId="75060881" w14:textId="77777777" w:rsidR="00247C36" w:rsidRDefault="007B2224">
      <w:pPr>
        <w:spacing w:after="160" w:line="256" w:lineRule="auto"/>
        <w:rPr>
          <w:rFonts w:asciiTheme="minorHAnsi" w:hAnsiTheme="minorHAnsi" w:cstheme="minorHAnsi"/>
          <w:szCs w:val="24"/>
        </w:rPr>
      </w:pPr>
      <w:r>
        <w:rPr>
          <w:rFonts w:asciiTheme="minorHAnsi" w:hAnsiTheme="minorHAnsi" w:cstheme="minorHAnsi"/>
          <w:szCs w:val="24"/>
        </w:rPr>
        <w:br w:type="page"/>
      </w:r>
    </w:p>
    <w:p w14:paraId="038141CA" w14:textId="77777777" w:rsidR="00247C36" w:rsidRDefault="007B2224">
      <w:pPr>
        <w:pStyle w:val="DocumentText"/>
        <w:numPr>
          <w:ilvl w:val="0"/>
          <w:numId w:val="65"/>
        </w:numPr>
      </w:pPr>
      <w:r>
        <w:rPr>
          <w:szCs w:val="24"/>
        </w:rPr>
        <w:lastRenderedPageBreak/>
        <w:t>Design</w:t>
      </w:r>
    </w:p>
    <w:p w14:paraId="10C59EDA" w14:textId="77777777" w:rsidR="00247C36" w:rsidRDefault="00247C36">
      <w:pPr>
        <w:pStyle w:val="TableCaption"/>
      </w:pPr>
    </w:p>
    <w:p w14:paraId="086BDB14" w14:textId="77777777" w:rsidR="00247C36" w:rsidRDefault="007B2224">
      <w:pPr>
        <w:pStyle w:val="TableCaption"/>
      </w:pPr>
      <w:bookmarkStart w:id="91" w:name="_Toc73284662"/>
      <w:r>
        <w:t>Table 4.3</w:t>
      </w:r>
      <w:r>
        <w:t xml:space="preserve"> </w:t>
      </w:r>
      <w:r>
        <w:t>Design Estimation</w:t>
      </w:r>
      <w:bookmarkEnd w:id="91"/>
    </w:p>
    <w:p w14:paraId="2CC0457D"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993"/>
        <w:gridCol w:w="4203"/>
        <w:gridCol w:w="1895"/>
        <w:gridCol w:w="1840"/>
      </w:tblGrid>
      <w:tr w:rsidR="00247C36" w14:paraId="0CBD6B3B"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36A13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 No</w:t>
            </w:r>
            <w:r>
              <w:rPr>
                <w:b/>
                <w:bCs/>
                <w:lang w:eastAsia="en-US"/>
              </w:rPr>
              <w:t>.</w:t>
            </w:r>
          </w:p>
        </w:tc>
        <w:tc>
          <w:tcPr>
            <w:tcW w:w="420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D41F9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CC9E7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8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E77D4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38BCFE1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75B86"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EFA2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Selecting a software development method to follow - Agile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F4ECE"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F2E3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6349082A"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EFAD"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925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Find entities, their attributes and </w:t>
            </w:r>
            <w:r>
              <w:rPr>
                <w:rFonts w:asciiTheme="minorHAnsi" w:hAnsiTheme="minorHAnsi" w:cstheme="minorHAnsi"/>
                <w:color w:val="000000"/>
                <w:lang w:eastAsia="en-US"/>
              </w:rPr>
              <w:t>relation between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9134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59EC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494DF3ED" w14:textId="77777777">
        <w:trPr>
          <w:trHeight w:val="403"/>
        </w:trPr>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B253A"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FE01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Entity Relationship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7B4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7E66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w:t>
            </w:r>
          </w:p>
        </w:tc>
      </w:tr>
      <w:tr w:rsidR="00247C36" w14:paraId="2654C2F8"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9906"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2516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database tables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A78B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5240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w:t>
            </w:r>
          </w:p>
        </w:tc>
      </w:tr>
      <w:tr w:rsidR="00247C36" w14:paraId="2AF05E46"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85912"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DCB2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diagrams - component, sequence, workflow,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65E5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D458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6FE1C078"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D794C"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3389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must have features - wireframes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EECD9"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0FB34"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r>
      <w:tr w:rsidR="00247C36" w14:paraId="01A77261"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1BFD8"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98BDF"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Select technology 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7D20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09B6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12</w:t>
            </w:r>
          </w:p>
        </w:tc>
      </w:tr>
      <w:tr w:rsidR="00247C36" w14:paraId="6A94AB97"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9555"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CAA2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Select </w:t>
            </w:r>
            <w:r>
              <w:rPr>
                <w:rFonts w:asciiTheme="minorHAnsi" w:hAnsiTheme="minorHAnsi" w:cstheme="minorHAnsi"/>
                <w:color w:val="000000"/>
                <w:lang w:eastAsia="en-US"/>
              </w:rPr>
              <w:t>target 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8A26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C026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10</w:t>
            </w:r>
          </w:p>
        </w:tc>
      </w:tr>
      <w:tr w:rsidR="00247C36" w14:paraId="0D32A893" w14:textId="77777777">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7A3F5" w14:textId="77777777" w:rsidR="00247C36" w:rsidRDefault="00247C36">
            <w:pPr>
              <w:pStyle w:val="ListParagraph"/>
              <w:numPr>
                <w:ilvl w:val="0"/>
                <w:numId w:val="68"/>
              </w:numPr>
              <w:rPr>
                <w:rFonts w:asciiTheme="minorHAnsi" w:hAnsiTheme="minorHAnsi" w:cstheme="minorHAnsi"/>
              </w:rPr>
            </w:pPr>
          </w:p>
        </w:tc>
        <w:tc>
          <w:tcPr>
            <w:tcW w:w="4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9E19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Create nice to have features - wireframes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14EA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14</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337D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56E951A7" w14:textId="77777777">
        <w:tc>
          <w:tcPr>
            <w:tcW w:w="9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79C4F9"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20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867FCA" w14:textId="77777777" w:rsidR="00247C36" w:rsidRDefault="00247C36">
            <w:pPr>
              <w:rPr>
                <w:rFonts w:asciiTheme="minorHAnsi" w:hAnsiTheme="minorHAnsi" w:cstheme="minorHAnsi"/>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E1419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72</w:t>
            </w:r>
          </w:p>
        </w:tc>
        <w:tc>
          <w:tcPr>
            <w:tcW w:w="18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79F576B"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58</w:t>
            </w:r>
          </w:p>
        </w:tc>
      </w:tr>
    </w:tbl>
    <w:p w14:paraId="4FEE4CD5" w14:textId="77777777" w:rsidR="00247C36" w:rsidRDefault="00247C36">
      <w:pPr>
        <w:rPr>
          <w:rFonts w:asciiTheme="minorHAnsi" w:hAnsiTheme="minorHAnsi" w:cstheme="minorHAnsi"/>
          <w:szCs w:val="24"/>
        </w:rPr>
      </w:pPr>
    </w:p>
    <w:p w14:paraId="04066711" w14:textId="77777777" w:rsidR="00247C36" w:rsidRDefault="007B2224">
      <w:pPr>
        <w:spacing w:after="160" w:line="256" w:lineRule="auto"/>
        <w:rPr>
          <w:rFonts w:asciiTheme="minorHAnsi" w:hAnsiTheme="minorHAnsi" w:cstheme="minorHAnsi"/>
          <w:szCs w:val="24"/>
        </w:rPr>
      </w:pPr>
      <w:r>
        <w:rPr>
          <w:rFonts w:asciiTheme="minorHAnsi" w:hAnsiTheme="minorHAnsi" w:cstheme="minorHAnsi"/>
          <w:szCs w:val="24"/>
        </w:rPr>
        <w:br w:type="page"/>
      </w:r>
    </w:p>
    <w:p w14:paraId="04ACA8EF" w14:textId="77777777" w:rsidR="00247C36" w:rsidRDefault="007B2224">
      <w:pPr>
        <w:pStyle w:val="DocumentText"/>
        <w:numPr>
          <w:ilvl w:val="0"/>
          <w:numId w:val="65"/>
        </w:numPr>
        <w:rPr>
          <w:rStyle w:val="apple-tab-span"/>
        </w:rPr>
      </w:pPr>
      <w:r>
        <w:rPr>
          <w:szCs w:val="24"/>
        </w:rPr>
        <w:lastRenderedPageBreak/>
        <w:t>Planning</w:t>
      </w:r>
      <w:r>
        <w:rPr>
          <w:rStyle w:val="apple-tab-span"/>
          <w:b/>
          <w:bCs/>
          <w:color w:val="666666"/>
        </w:rPr>
        <w:tab/>
      </w:r>
    </w:p>
    <w:p w14:paraId="6ED97D50" w14:textId="77777777" w:rsidR="00247C36" w:rsidRDefault="00247C36">
      <w:pPr>
        <w:pStyle w:val="DocumentText"/>
        <w:ind w:left="1440"/>
        <w:rPr>
          <w:rStyle w:val="apple-tab-span"/>
          <w:b/>
          <w:bCs/>
          <w:color w:val="666666"/>
        </w:rPr>
      </w:pPr>
    </w:p>
    <w:p w14:paraId="28A95183" w14:textId="77777777" w:rsidR="00247C36" w:rsidRDefault="007B2224">
      <w:pPr>
        <w:pStyle w:val="TableCaption"/>
      </w:pPr>
      <w:bookmarkStart w:id="92" w:name="_Toc73284663"/>
      <w:r>
        <w:t>Table 4.4</w:t>
      </w:r>
      <w:r>
        <w:t xml:space="preserve"> </w:t>
      </w:r>
      <w:r>
        <w:t>Planning Estimation</w:t>
      </w:r>
      <w:bookmarkEnd w:id="92"/>
    </w:p>
    <w:p w14:paraId="02A8D45A" w14:textId="77777777" w:rsidR="00247C36" w:rsidRDefault="007B2224">
      <w:pPr>
        <w:pStyle w:val="TableCaption"/>
      </w:pPr>
      <w:r>
        <w:rPr>
          <w:rStyle w:val="apple-tab-span"/>
          <w:rFonts w:asciiTheme="minorHAnsi" w:hAnsiTheme="minorHAnsi" w:cstheme="minorHAnsi"/>
          <w:color w:val="000000"/>
        </w:rPr>
        <w:tab/>
      </w:r>
    </w:p>
    <w:tbl>
      <w:tblPr>
        <w:tblW w:w="8931" w:type="dxa"/>
        <w:tblInd w:w="-152" w:type="dxa"/>
        <w:tblLayout w:type="fixed"/>
        <w:tblLook w:val="04A0" w:firstRow="1" w:lastRow="0" w:firstColumn="1" w:lastColumn="0" w:noHBand="0" w:noVBand="1"/>
      </w:tblPr>
      <w:tblGrid>
        <w:gridCol w:w="851"/>
        <w:gridCol w:w="4537"/>
        <w:gridCol w:w="1843"/>
        <w:gridCol w:w="1700"/>
      </w:tblGrid>
      <w:tr w:rsidR="00247C36" w14:paraId="2F1C1FD8"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1E7384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w:t>
            </w:r>
          </w:p>
          <w:p w14:paraId="3E67668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No</w:t>
            </w:r>
            <w:r>
              <w:rPr>
                <w:b/>
                <w:bCs/>
                <w:lang w:eastAsia="en-US"/>
              </w:rPr>
              <w:t>.</w:t>
            </w:r>
          </w:p>
        </w:tc>
        <w:tc>
          <w:tcPr>
            <w:tcW w:w="453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D5D66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8F53E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92DC59"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Actual Time (units)</w:t>
            </w:r>
          </w:p>
        </w:tc>
      </w:tr>
      <w:tr w:rsidR="00247C36" w14:paraId="4C8D2827"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E6F51" w14:textId="77777777" w:rsidR="00247C36" w:rsidRDefault="00247C36">
            <w:pPr>
              <w:pStyle w:val="ListParagraph"/>
              <w:numPr>
                <w:ilvl w:val="0"/>
                <w:numId w:val="69"/>
              </w:numPr>
              <w:rPr>
                <w:rFonts w:asciiTheme="minorHAnsi" w:hAnsiTheme="minorHAnsi" w:cstheme="minorHAnsi"/>
              </w:rPr>
            </w:pP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16C1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High level Planning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B826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63BB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r>
      <w:tr w:rsidR="00247C36" w14:paraId="0CDCA630" w14:textId="77777777">
        <w:trPr>
          <w:trHeight w:val="446"/>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501C" w14:textId="77777777" w:rsidR="00247C36" w:rsidRDefault="00247C36">
            <w:pPr>
              <w:pStyle w:val="ListParagraph"/>
              <w:numPr>
                <w:ilvl w:val="0"/>
                <w:numId w:val="69"/>
              </w:numPr>
              <w:rPr>
                <w:rFonts w:asciiTheme="minorHAnsi" w:hAnsiTheme="minorHAnsi" w:cstheme="minorHAnsi"/>
              </w:rPr>
            </w:pP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2A3F" w14:textId="77777777" w:rsidR="00247C36" w:rsidRDefault="007B2224">
            <w:pPr>
              <w:pStyle w:val="NormalWeb"/>
              <w:spacing w:before="0" w:beforeAutospacing="0" w:after="0" w:afterAutospacing="0" w:line="256" w:lineRule="auto"/>
              <w:rPr>
                <w:rFonts w:asciiTheme="minorHAnsi" w:hAnsiTheme="minorHAnsi" w:cstheme="minorHAnsi"/>
                <w:color w:val="000000"/>
                <w:lang w:eastAsia="en-US"/>
              </w:rPr>
            </w:pPr>
            <w:r>
              <w:rPr>
                <w:rFonts w:asciiTheme="minorHAnsi" w:hAnsiTheme="minorHAnsi" w:cstheme="minorHAnsi"/>
                <w:color w:val="000000"/>
                <w:lang w:eastAsia="en-US"/>
              </w:rPr>
              <w:t>Coding Conventions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19831" w14:textId="77777777" w:rsidR="00247C36" w:rsidRDefault="007B2224">
            <w:pPr>
              <w:pStyle w:val="NormalWeb"/>
              <w:spacing w:before="0" w:beforeAutospacing="0" w:after="0" w:afterAutospacing="0" w:line="256" w:lineRule="auto"/>
              <w:jc w:val="right"/>
              <w:rPr>
                <w:rFonts w:asciiTheme="minorHAnsi" w:hAnsiTheme="minorHAnsi" w:cstheme="minorHAnsi"/>
                <w:color w:val="000000"/>
                <w:lang w:eastAsia="en-US"/>
              </w:rPr>
            </w:pPr>
            <w:r>
              <w:rPr>
                <w:rFonts w:asciiTheme="minorHAnsi" w:hAnsiTheme="minorHAnsi" w:cstheme="minorHAnsi"/>
                <w:color w:val="000000"/>
                <w:lang w:eastAsia="en-US"/>
              </w:rPr>
              <w:t>10</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5974" w14:textId="77777777" w:rsidR="00247C36" w:rsidRDefault="007B2224">
            <w:pPr>
              <w:pStyle w:val="NormalWeb"/>
              <w:spacing w:before="0" w:beforeAutospacing="0" w:after="0" w:afterAutospacing="0" w:line="256" w:lineRule="auto"/>
              <w:jc w:val="right"/>
              <w:rPr>
                <w:rFonts w:asciiTheme="minorHAnsi" w:hAnsiTheme="minorHAnsi" w:cstheme="minorHAnsi"/>
                <w:color w:val="000000"/>
                <w:lang w:eastAsia="en-US"/>
              </w:rPr>
            </w:pPr>
            <w:r>
              <w:rPr>
                <w:rFonts w:asciiTheme="minorHAnsi" w:hAnsiTheme="minorHAnsi" w:cstheme="minorHAnsi"/>
                <w:color w:val="000000"/>
                <w:lang w:eastAsia="en-US"/>
              </w:rPr>
              <w:t>4</w:t>
            </w:r>
          </w:p>
        </w:tc>
      </w:tr>
      <w:tr w:rsidR="00247C36" w14:paraId="0EAC77E7" w14:textId="77777777">
        <w:trPr>
          <w:trHeight w:val="641"/>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3A43" w14:textId="77777777" w:rsidR="00247C36" w:rsidRDefault="00247C36">
            <w:pPr>
              <w:pStyle w:val="ListParagraph"/>
              <w:numPr>
                <w:ilvl w:val="0"/>
                <w:numId w:val="69"/>
              </w:numPr>
              <w:rPr>
                <w:rFonts w:asciiTheme="minorHAnsi" w:hAnsiTheme="minorHAnsi" w:cstheme="minorHAnsi"/>
              </w:rPr>
            </w:pP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7C002"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Day-wise task distribution among resources (Timeline Chart for tracking the tasks of each resource)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DD1E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24</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9BE0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16</w:t>
            </w:r>
          </w:p>
        </w:tc>
      </w:tr>
      <w:tr w:rsidR="00247C36" w14:paraId="58846786"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08C79" w14:textId="77777777" w:rsidR="00247C36" w:rsidRDefault="00247C36">
            <w:pPr>
              <w:pStyle w:val="ListParagraph"/>
              <w:numPr>
                <w:ilvl w:val="0"/>
                <w:numId w:val="69"/>
              </w:numPr>
              <w:rPr>
                <w:rFonts w:asciiTheme="minorHAnsi" w:hAnsiTheme="minorHAnsi" w:cstheme="minorHAnsi"/>
              </w:rPr>
            </w:pPr>
          </w:p>
        </w:tc>
        <w:tc>
          <w:tcPr>
            <w:tcW w:w="4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B03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Review Planning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C310"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A31C6"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w:t>
            </w:r>
          </w:p>
        </w:tc>
      </w:tr>
      <w:tr w:rsidR="00247C36" w14:paraId="1A34866A" w14:textId="77777777">
        <w:trPr>
          <w:trHeight w:val="433"/>
        </w:trPr>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845D6A"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53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008E43" w14:textId="77777777" w:rsidR="00247C36" w:rsidRDefault="00247C36">
            <w:pPr>
              <w:rPr>
                <w:rFonts w:asciiTheme="minorHAnsi" w:hAnsiTheme="minorHAnsi" w:cstheme="minorHAnsi"/>
              </w:rPr>
            </w:pPr>
          </w:p>
        </w:tc>
        <w:tc>
          <w:tcPr>
            <w:tcW w:w="18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75E899C"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54</w:t>
            </w:r>
          </w:p>
        </w:tc>
        <w:tc>
          <w:tcPr>
            <w:tcW w:w="17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D22DD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40</w:t>
            </w:r>
          </w:p>
        </w:tc>
      </w:tr>
    </w:tbl>
    <w:p w14:paraId="6C156207" w14:textId="77777777" w:rsidR="00247C36" w:rsidRDefault="007B2224">
      <w:pPr>
        <w:pStyle w:val="NormalWeb"/>
        <w:shd w:val="clear" w:color="auto" w:fill="FFFFFF"/>
        <w:spacing w:before="0" w:beforeAutospacing="0" w:after="0" w:afterAutospacing="0"/>
        <w:rPr>
          <w:rFonts w:asciiTheme="minorHAnsi" w:hAnsiTheme="minorHAnsi" w:cstheme="minorHAnsi"/>
        </w:rPr>
      </w:pPr>
      <w:r>
        <w:rPr>
          <w:rFonts w:asciiTheme="minorHAnsi" w:hAnsiTheme="minorHAnsi" w:cstheme="minorHAnsi"/>
        </w:rPr>
        <w:t> </w:t>
      </w:r>
    </w:p>
    <w:p w14:paraId="0B5EA3DD" w14:textId="77777777" w:rsidR="00247C36" w:rsidRDefault="007B2224">
      <w:pPr>
        <w:pStyle w:val="NormalWeb"/>
        <w:shd w:val="clear" w:color="auto" w:fill="FFFFFF"/>
        <w:spacing w:before="0" w:beforeAutospacing="0" w:after="0" w:afterAutospacing="0"/>
        <w:ind w:firstLine="720"/>
        <w:rPr>
          <w:rFonts w:asciiTheme="minorHAnsi" w:hAnsiTheme="minorHAnsi" w:cstheme="minorHAnsi"/>
        </w:rPr>
      </w:pPr>
      <w:r>
        <w:rPr>
          <w:rFonts w:asciiTheme="minorHAnsi" w:hAnsiTheme="minorHAnsi" w:cstheme="minorHAnsi"/>
        </w:rPr>
        <w:t> </w:t>
      </w:r>
    </w:p>
    <w:p w14:paraId="48C11426" w14:textId="77777777" w:rsidR="00247C36" w:rsidRDefault="007B2224">
      <w:pPr>
        <w:pStyle w:val="ListParagraph"/>
        <w:numPr>
          <w:ilvl w:val="0"/>
          <w:numId w:val="65"/>
        </w:numPr>
        <w:spacing w:after="160" w:line="256" w:lineRule="auto"/>
        <w:rPr>
          <w:rFonts w:asciiTheme="minorHAnsi" w:hAnsiTheme="minorHAnsi" w:cstheme="minorHAnsi"/>
          <w:szCs w:val="24"/>
        </w:rPr>
      </w:pPr>
      <w:r>
        <w:rPr>
          <w:rFonts w:asciiTheme="minorHAnsi" w:hAnsiTheme="minorHAnsi" w:cstheme="minorHAnsi"/>
          <w:szCs w:val="24"/>
        </w:rPr>
        <w:br w:type="page"/>
      </w:r>
      <w:r>
        <w:rPr>
          <w:szCs w:val="24"/>
        </w:rPr>
        <w:lastRenderedPageBreak/>
        <w:t>Study &amp; Setup</w:t>
      </w:r>
    </w:p>
    <w:p w14:paraId="322EDEDB" w14:textId="77777777" w:rsidR="00247C36" w:rsidRDefault="00247C36">
      <w:pPr>
        <w:pStyle w:val="TableCaption"/>
      </w:pPr>
    </w:p>
    <w:p w14:paraId="4B28445C" w14:textId="77777777" w:rsidR="00247C36" w:rsidRDefault="007B2224">
      <w:pPr>
        <w:pStyle w:val="TableCaption"/>
      </w:pPr>
      <w:bookmarkStart w:id="93" w:name="_Toc73284664"/>
      <w:r>
        <w:t>Table 4.5</w:t>
      </w:r>
      <w:r>
        <w:t xml:space="preserve"> </w:t>
      </w:r>
      <w:r>
        <w:rPr>
          <w:szCs w:val="24"/>
        </w:rPr>
        <w:t>Study &amp; Setup Estimation</w:t>
      </w:r>
      <w:bookmarkEnd w:id="93"/>
    </w:p>
    <w:p w14:paraId="62D35E3A" w14:textId="77777777" w:rsidR="00247C36" w:rsidRDefault="007B2224">
      <w:pPr>
        <w:pStyle w:val="TableCaption"/>
      </w:pPr>
      <w:r>
        <w:rPr>
          <w:rStyle w:val="apple-tab-span"/>
          <w:rFonts w:asciiTheme="minorHAnsi" w:hAnsiTheme="minorHAnsi" w:cstheme="minorHAnsi"/>
          <w:color w:val="000000"/>
        </w:rPr>
        <w:tab/>
      </w:r>
    </w:p>
    <w:tbl>
      <w:tblPr>
        <w:tblW w:w="8931" w:type="dxa"/>
        <w:tblInd w:w="-152" w:type="dxa"/>
        <w:tblLook w:val="04A0" w:firstRow="1" w:lastRow="0" w:firstColumn="1" w:lastColumn="0" w:noHBand="0" w:noVBand="1"/>
      </w:tblPr>
      <w:tblGrid>
        <w:gridCol w:w="847"/>
        <w:gridCol w:w="4682"/>
        <w:gridCol w:w="1701"/>
        <w:gridCol w:w="1701"/>
      </w:tblGrid>
      <w:tr w:rsidR="00247C36" w14:paraId="67FC360B"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1D2CAF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w:t>
            </w:r>
          </w:p>
          <w:p w14:paraId="6EC1FF4F"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No</w:t>
            </w:r>
            <w:r>
              <w:rPr>
                <w:b/>
                <w:bCs/>
                <w:lang w:eastAsia="en-US"/>
              </w:rPr>
              <w:t>.</w:t>
            </w:r>
          </w:p>
        </w:tc>
        <w:tc>
          <w:tcPr>
            <w:tcW w:w="46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6C6AC5"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Task</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48BECB"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Expected Time (units)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CC2034"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 xml:space="preserve">Actual Time </w:t>
            </w:r>
            <w:r>
              <w:rPr>
                <w:rFonts w:asciiTheme="minorHAnsi" w:hAnsiTheme="minorHAnsi" w:cstheme="minorHAnsi"/>
                <w:b/>
                <w:bCs/>
                <w:color w:val="741B47"/>
                <w:lang w:eastAsia="en-US"/>
              </w:rPr>
              <w:t>(units)</w:t>
            </w:r>
          </w:p>
        </w:tc>
      </w:tr>
      <w:tr w:rsidR="00247C36" w14:paraId="282FB077" w14:textId="77777777">
        <w:trPr>
          <w:trHeight w:val="478"/>
        </w:trPr>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224F4" w14:textId="77777777" w:rsidR="00247C36" w:rsidRDefault="00247C36">
            <w:pPr>
              <w:pStyle w:val="ListParagraph"/>
              <w:numPr>
                <w:ilvl w:val="0"/>
                <w:numId w:val="70"/>
              </w:numPr>
              <w:rPr>
                <w:rFonts w:asciiTheme="minorHAnsi" w:hAnsiTheme="minorHAnsi" w:cstheme="minorHAnsi"/>
              </w:rPr>
            </w:pPr>
          </w:p>
        </w:tc>
        <w:tc>
          <w:tcPr>
            <w:tcW w:w="4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08021"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React Native with Expo &amp; Database Installations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04382"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AC40A"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32</w:t>
            </w:r>
          </w:p>
        </w:tc>
      </w:tr>
      <w:tr w:rsidR="00247C36" w14:paraId="7E528611"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19062" w14:textId="77777777" w:rsidR="00247C36" w:rsidRDefault="00247C36">
            <w:pPr>
              <w:pStyle w:val="ListParagraph"/>
              <w:numPr>
                <w:ilvl w:val="0"/>
                <w:numId w:val="70"/>
              </w:numPr>
              <w:rPr>
                <w:rFonts w:asciiTheme="minorHAnsi" w:hAnsiTheme="minorHAnsi" w:cstheme="minorHAnsi"/>
              </w:rPr>
            </w:pPr>
          </w:p>
        </w:tc>
        <w:tc>
          <w:tcPr>
            <w:tcW w:w="4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CE09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Study React Native with Expo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FA96F"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144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3FF35"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140</w:t>
            </w:r>
          </w:p>
        </w:tc>
      </w:tr>
      <w:tr w:rsidR="00247C36" w14:paraId="4E964ADB" w14:textId="77777777">
        <w:trPr>
          <w:trHeight w:val="403"/>
        </w:trPr>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E3715" w14:textId="77777777" w:rsidR="00247C36" w:rsidRDefault="00247C36">
            <w:pPr>
              <w:pStyle w:val="ListParagraph"/>
              <w:numPr>
                <w:ilvl w:val="0"/>
                <w:numId w:val="70"/>
              </w:numPr>
              <w:rPr>
                <w:rFonts w:asciiTheme="minorHAnsi" w:hAnsiTheme="minorHAnsi" w:cstheme="minorHAnsi"/>
              </w:rPr>
            </w:pPr>
          </w:p>
        </w:tc>
        <w:tc>
          <w:tcPr>
            <w:tcW w:w="4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3F2AD"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Study Heroku (</w:t>
            </w:r>
            <w:proofErr w:type="spellStart"/>
            <w:r>
              <w:rPr>
                <w:rFonts w:asciiTheme="minorHAnsi" w:hAnsiTheme="minorHAnsi" w:cstheme="minorHAnsi"/>
                <w:color w:val="000000"/>
                <w:lang w:eastAsia="en-US"/>
              </w:rPr>
              <w:t>PostgreSql</w:t>
            </w:r>
            <w:proofErr w:type="spellEnd"/>
            <w:r>
              <w:rPr>
                <w:rFonts w:asciiTheme="minorHAnsi" w:hAnsiTheme="minorHAnsi" w:cstheme="minorHAnsi"/>
                <w:color w:val="000000"/>
                <w:lang w:eastAsia="en-US"/>
              </w:rPr>
              <w:t xml:space="preserve"> &amp; hosting)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1ACB8"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C87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70</w:t>
            </w:r>
          </w:p>
        </w:tc>
      </w:tr>
      <w:tr w:rsidR="00247C36" w14:paraId="0A2802B4" w14:textId="77777777">
        <w:tc>
          <w:tcPr>
            <w:tcW w:w="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2944A" w14:textId="77777777" w:rsidR="00247C36" w:rsidRDefault="00247C36">
            <w:pPr>
              <w:pStyle w:val="ListParagraph"/>
              <w:numPr>
                <w:ilvl w:val="0"/>
                <w:numId w:val="70"/>
              </w:numPr>
              <w:rPr>
                <w:rFonts w:asciiTheme="minorHAnsi" w:hAnsiTheme="minorHAnsi" w:cstheme="minorHAnsi"/>
              </w:rPr>
            </w:pPr>
          </w:p>
        </w:tc>
        <w:tc>
          <w:tcPr>
            <w:tcW w:w="4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FC7D5"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React External libraries, Create Repository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1EE0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48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640FD"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color w:val="000000"/>
                <w:lang w:eastAsia="en-US"/>
              </w:rPr>
              <w:t>32</w:t>
            </w:r>
          </w:p>
        </w:tc>
      </w:tr>
      <w:tr w:rsidR="00247C36" w14:paraId="7E10C510" w14:textId="77777777">
        <w:tc>
          <w:tcPr>
            <w:tcW w:w="8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BFC703C"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TOTAL</w:t>
            </w:r>
          </w:p>
        </w:tc>
        <w:tc>
          <w:tcPr>
            <w:tcW w:w="46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6A7427" w14:textId="77777777" w:rsidR="00247C36" w:rsidRDefault="00247C36">
            <w:pPr>
              <w:rPr>
                <w:rFonts w:asciiTheme="minorHAnsi" w:hAnsiTheme="minorHAnsi" w:cstheme="minorHAnsi"/>
              </w:rPr>
            </w:pP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F6EB83"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336</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FB5D747" w14:textId="77777777" w:rsidR="00247C36" w:rsidRDefault="007B2224">
            <w:pPr>
              <w:pStyle w:val="NormalWeb"/>
              <w:spacing w:before="0" w:beforeAutospacing="0" w:after="0" w:afterAutospacing="0" w:line="256" w:lineRule="auto"/>
              <w:jc w:val="right"/>
              <w:rPr>
                <w:rFonts w:asciiTheme="minorHAnsi" w:hAnsiTheme="minorHAnsi" w:cstheme="minorHAnsi"/>
                <w:lang w:eastAsia="en-US"/>
              </w:rPr>
            </w:pPr>
            <w:r>
              <w:rPr>
                <w:rFonts w:asciiTheme="minorHAnsi" w:hAnsiTheme="minorHAnsi" w:cstheme="minorHAnsi"/>
                <w:b/>
                <w:bCs/>
                <w:color w:val="741B47"/>
                <w:lang w:eastAsia="en-US"/>
              </w:rPr>
              <w:t>274</w:t>
            </w:r>
          </w:p>
        </w:tc>
      </w:tr>
    </w:tbl>
    <w:p w14:paraId="6464E3D5" w14:textId="77777777" w:rsidR="00247C36" w:rsidRDefault="007B2224">
      <w:pPr>
        <w:pStyle w:val="NormalWeb"/>
        <w:shd w:val="clear" w:color="auto" w:fill="FFFFFF"/>
        <w:spacing w:before="0" w:beforeAutospacing="0" w:after="0" w:afterAutospacing="0"/>
        <w:ind w:firstLine="720"/>
        <w:rPr>
          <w:rFonts w:asciiTheme="minorHAnsi" w:hAnsiTheme="minorHAnsi" w:cstheme="minorHAnsi"/>
        </w:rPr>
      </w:pPr>
      <w:r>
        <w:rPr>
          <w:rFonts w:asciiTheme="minorHAnsi" w:hAnsiTheme="minorHAnsi" w:cstheme="minorHAnsi"/>
        </w:rPr>
        <w:t> </w:t>
      </w:r>
    </w:p>
    <w:p w14:paraId="0D854750" w14:textId="77777777" w:rsidR="00247C36" w:rsidRDefault="007B2224">
      <w:pPr>
        <w:spacing w:after="160" w:line="256" w:lineRule="auto"/>
        <w:rPr>
          <w:rFonts w:asciiTheme="minorHAnsi" w:hAnsiTheme="minorHAnsi" w:cstheme="minorHAnsi"/>
          <w:szCs w:val="24"/>
        </w:rPr>
      </w:pPr>
      <w:r>
        <w:rPr>
          <w:rFonts w:asciiTheme="minorHAnsi" w:hAnsiTheme="minorHAnsi" w:cstheme="minorHAnsi"/>
          <w:szCs w:val="24"/>
        </w:rPr>
        <w:br w:type="page"/>
      </w:r>
    </w:p>
    <w:p w14:paraId="4D0D6EE0" w14:textId="77777777" w:rsidR="00247C36" w:rsidRDefault="007B2224">
      <w:pPr>
        <w:pStyle w:val="DocumentText"/>
        <w:numPr>
          <w:ilvl w:val="0"/>
          <w:numId w:val="65"/>
        </w:numPr>
        <w:rPr>
          <w:szCs w:val="24"/>
          <w:lang w:val="en-IN"/>
        </w:rPr>
      </w:pPr>
      <w:r>
        <w:rPr>
          <w:szCs w:val="24"/>
        </w:rPr>
        <w:lastRenderedPageBreak/>
        <w:t>Testing </w:t>
      </w:r>
    </w:p>
    <w:p w14:paraId="176364AA" w14:textId="77777777" w:rsidR="00247C36" w:rsidRDefault="00247C36">
      <w:pPr>
        <w:pStyle w:val="TableCaption"/>
      </w:pPr>
    </w:p>
    <w:p w14:paraId="5B1986B4" w14:textId="77777777" w:rsidR="00247C36" w:rsidRDefault="007B2224">
      <w:pPr>
        <w:pStyle w:val="TableCaption"/>
      </w:pPr>
      <w:bookmarkStart w:id="94" w:name="_Toc73284665"/>
      <w:r>
        <w:t>Table 4.6</w:t>
      </w:r>
      <w:r>
        <w:t xml:space="preserve"> </w:t>
      </w:r>
      <w:r>
        <w:t xml:space="preserve">Testing </w:t>
      </w:r>
      <w:r>
        <w:t>Estimation</w:t>
      </w:r>
      <w:bookmarkEnd w:id="94"/>
    </w:p>
    <w:p w14:paraId="7D518306" w14:textId="77777777" w:rsidR="00247C36" w:rsidRDefault="00247C36">
      <w:pPr>
        <w:pStyle w:val="TableCaption"/>
        <w:rPr>
          <w:rFonts w:asciiTheme="minorHAnsi" w:hAnsiTheme="minorHAnsi" w:cstheme="minorHAnsi"/>
          <w:szCs w:val="24"/>
        </w:rPr>
      </w:pPr>
    </w:p>
    <w:tbl>
      <w:tblPr>
        <w:tblW w:w="8931" w:type="dxa"/>
        <w:tblInd w:w="-152" w:type="dxa"/>
        <w:tblLook w:val="04A0" w:firstRow="1" w:lastRow="0" w:firstColumn="1" w:lastColumn="0" w:noHBand="0" w:noVBand="1"/>
      </w:tblPr>
      <w:tblGrid>
        <w:gridCol w:w="851"/>
        <w:gridCol w:w="4149"/>
        <w:gridCol w:w="1963"/>
        <w:gridCol w:w="1968"/>
      </w:tblGrid>
      <w:tr w:rsidR="00247C36" w14:paraId="5E00D2C9"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B1C8301"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Task No.</w:t>
            </w:r>
          </w:p>
        </w:tc>
        <w:tc>
          <w:tcPr>
            <w:tcW w:w="4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DA80B9"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 xml:space="preserve">Task (Must Have + Nice </w:t>
            </w:r>
            <w:proofErr w:type="gramStart"/>
            <w:r>
              <w:rPr>
                <w:rFonts w:asciiTheme="minorHAnsi" w:eastAsia="Times New Roman" w:hAnsiTheme="minorHAnsi" w:cstheme="minorHAnsi"/>
                <w:b/>
                <w:bCs/>
                <w:color w:val="741B47"/>
                <w:szCs w:val="24"/>
                <w:lang w:val="en-IN" w:eastAsia="en-IN"/>
              </w:rPr>
              <w:t>To</w:t>
            </w:r>
            <w:proofErr w:type="gramEnd"/>
            <w:r>
              <w:rPr>
                <w:rFonts w:asciiTheme="minorHAnsi" w:eastAsia="Times New Roman" w:hAnsiTheme="minorHAnsi" w:cstheme="minorHAnsi"/>
                <w:b/>
                <w:bCs/>
                <w:color w:val="741B47"/>
                <w:szCs w:val="24"/>
                <w:lang w:val="en-IN" w:eastAsia="en-IN"/>
              </w:rPr>
              <w:t xml:space="preserve"> Have)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891E5D"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Expected Time (units)</w:t>
            </w:r>
          </w:p>
        </w:tc>
        <w:tc>
          <w:tcPr>
            <w:tcW w:w="19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5E9182" w14:textId="77777777" w:rsidR="00247C36" w:rsidRDefault="007B2224">
            <w:pPr>
              <w:spacing w:line="240" w:lineRule="auto"/>
              <w:jc w:val="center"/>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Actual Time (units)</w:t>
            </w:r>
          </w:p>
        </w:tc>
      </w:tr>
      <w:tr w:rsidR="00247C36" w14:paraId="665150A6" w14:textId="77777777">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34973" w14:textId="77777777" w:rsidR="00247C36" w:rsidRDefault="00247C36">
            <w:pPr>
              <w:pStyle w:val="ListParagraph"/>
              <w:numPr>
                <w:ilvl w:val="0"/>
                <w:numId w:val="71"/>
              </w:numPr>
              <w:rPr>
                <w:rFonts w:asciiTheme="minorHAnsi" w:eastAsia="Times New Roman" w:hAnsiTheme="minorHAnsi" w:cstheme="minorHAnsi"/>
                <w:szCs w:val="24"/>
                <w:lang w:val="en-IN" w:eastAsia="en-IN"/>
              </w:rPr>
            </w:pPr>
          </w:p>
        </w:tc>
        <w:tc>
          <w:tcPr>
            <w:tcW w:w="4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B836"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Functional Testing and User Interface (UI)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8DDFC"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83+10</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FBD1"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48</w:t>
            </w:r>
          </w:p>
        </w:tc>
      </w:tr>
      <w:tr w:rsidR="00247C36" w14:paraId="1C9FA417" w14:textId="77777777">
        <w:trPr>
          <w:trHeight w:val="403"/>
        </w:trPr>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D455" w14:textId="77777777" w:rsidR="00247C36" w:rsidRDefault="00247C36">
            <w:pPr>
              <w:pStyle w:val="ListParagraph"/>
              <w:numPr>
                <w:ilvl w:val="0"/>
                <w:numId w:val="71"/>
              </w:numPr>
              <w:rPr>
                <w:rFonts w:asciiTheme="minorHAnsi" w:eastAsia="Times New Roman" w:hAnsiTheme="minorHAnsi" w:cstheme="minorHAnsi"/>
                <w:szCs w:val="24"/>
                <w:lang w:val="en-IN" w:eastAsia="en-IN"/>
              </w:rPr>
            </w:pPr>
          </w:p>
        </w:tc>
        <w:tc>
          <w:tcPr>
            <w:tcW w:w="4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1AD87"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Debugging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AD60F"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48+12</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B1E5"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color w:val="000000"/>
                <w:szCs w:val="24"/>
                <w:lang w:val="en-IN" w:eastAsia="en-IN"/>
              </w:rPr>
              <w:t>45</w:t>
            </w:r>
          </w:p>
        </w:tc>
      </w:tr>
      <w:tr w:rsidR="00247C36" w14:paraId="681678C4" w14:textId="77777777">
        <w:tc>
          <w:tcPr>
            <w:tcW w:w="8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66D09C" w14:textId="77777777" w:rsidR="00247C36" w:rsidRDefault="007B2224">
            <w:pPr>
              <w:spacing w:line="240" w:lineRule="auto"/>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TOTAL</w:t>
            </w:r>
          </w:p>
        </w:tc>
        <w:tc>
          <w:tcPr>
            <w:tcW w:w="4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5DCABD" w14:textId="77777777" w:rsidR="00247C36" w:rsidRDefault="00247C36">
            <w:pPr>
              <w:rPr>
                <w:rFonts w:asciiTheme="minorHAnsi" w:eastAsia="Times New Roman" w:hAnsiTheme="minorHAnsi" w:cstheme="minorHAnsi"/>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3774E0"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131+22</w:t>
            </w:r>
          </w:p>
        </w:tc>
        <w:tc>
          <w:tcPr>
            <w:tcW w:w="19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8B8267" w14:textId="77777777" w:rsidR="00247C36" w:rsidRDefault="007B2224">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93</w:t>
            </w:r>
          </w:p>
        </w:tc>
      </w:tr>
    </w:tbl>
    <w:p w14:paraId="4123DEC1" w14:textId="77777777" w:rsidR="00247C36" w:rsidRDefault="007B2224">
      <w:pPr>
        <w:shd w:val="clear" w:color="auto" w:fill="FFFFFF"/>
        <w:spacing w:line="240" w:lineRule="auto"/>
        <w:ind w:firstLine="720"/>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 </w:t>
      </w:r>
    </w:p>
    <w:p w14:paraId="18256D01" w14:textId="77777777" w:rsidR="00247C36" w:rsidRDefault="00247C36">
      <w:pPr>
        <w:rPr>
          <w:rFonts w:asciiTheme="minorHAnsi" w:hAnsiTheme="minorHAnsi" w:cstheme="minorHAnsi"/>
          <w:szCs w:val="24"/>
        </w:rPr>
      </w:pPr>
    </w:p>
    <w:p w14:paraId="6ED37F80" w14:textId="77777777" w:rsidR="00247C36" w:rsidRDefault="007B2224">
      <w:pPr>
        <w:spacing w:after="160" w:line="256" w:lineRule="auto"/>
        <w:rPr>
          <w:rFonts w:asciiTheme="minorHAnsi" w:hAnsiTheme="minorHAnsi" w:cstheme="minorHAnsi"/>
          <w:szCs w:val="24"/>
        </w:rPr>
      </w:pPr>
      <w:r>
        <w:rPr>
          <w:rFonts w:asciiTheme="minorHAnsi" w:hAnsiTheme="minorHAnsi" w:cstheme="minorHAnsi"/>
          <w:szCs w:val="24"/>
        </w:rPr>
        <w:br w:type="page"/>
      </w:r>
    </w:p>
    <w:p w14:paraId="42CF3DEC" w14:textId="77777777" w:rsidR="00247C36" w:rsidRDefault="007B2224">
      <w:pPr>
        <w:pStyle w:val="DocumentText"/>
        <w:numPr>
          <w:ilvl w:val="0"/>
          <w:numId w:val="65"/>
        </w:numPr>
      </w:pPr>
      <w:r>
        <w:rPr>
          <w:szCs w:val="24"/>
        </w:rPr>
        <w:lastRenderedPageBreak/>
        <w:t>Documentation</w:t>
      </w:r>
    </w:p>
    <w:p w14:paraId="23875A48" w14:textId="77777777" w:rsidR="00247C36" w:rsidRDefault="00247C36">
      <w:pPr>
        <w:pStyle w:val="TableCaption"/>
      </w:pPr>
    </w:p>
    <w:p w14:paraId="1A9F43F1" w14:textId="77777777" w:rsidR="00247C36" w:rsidRDefault="007B2224">
      <w:pPr>
        <w:pStyle w:val="TableCaption"/>
      </w:pPr>
      <w:bookmarkStart w:id="95" w:name="_Toc73284666"/>
      <w:r>
        <w:t>Table 4.7</w:t>
      </w:r>
      <w:r>
        <w:t xml:space="preserve"> </w:t>
      </w:r>
      <w:r>
        <w:t xml:space="preserve">Documentation </w:t>
      </w:r>
      <w:r>
        <w:t>Estimation</w:t>
      </w:r>
      <w:bookmarkEnd w:id="95"/>
    </w:p>
    <w:p w14:paraId="6AFE2879" w14:textId="77777777" w:rsidR="00247C36" w:rsidRDefault="00247C36">
      <w:pPr>
        <w:pStyle w:val="TableCaption"/>
        <w:rPr>
          <w:rFonts w:asciiTheme="minorHAnsi" w:hAnsiTheme="minorHAnsi" w:cstheme="minorHAnsi"/>
          <w:szCs w:val="24"/>
        </w:rPr>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1269"/>
        <w:gridCol w:w="3835"/>
        <w:gridCol w:w="2268"/>
        <w:gridCol w:w="1559"/>
      </w:tblGrid>
      <w:tr w:rsidR="007B61EF" w:rsidRPr="007B61EF" w14:paraId="42EE2764" w14:textId="77777777" w:rsidTr="007B61EF">
        <w:tc>
          <w:tcPr>
            <w:tcW w:w="12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74ECF06" w14:textId="77777777" w:rsidR="007B61EF" w:rsidRPr="007B61EF" w:rsidRDefault="007B61EF" w:rsidP="007B61EF">
            <w:pPr>
              <w:spacing w:line="240" w:lineRule="auto"/>
              <w:jc w:val="center"/>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Task No.</w:t>
            </w:r>
          </w:p>
        </w:tc>
        <w:tc>
          <w:tcPr>
            <w:tcW w:w="383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56908C0" w14:textId="48E010A2" w:rsidR="007B61EF" w:rsidRPr="007B61EF" w:rsidRDefault="007B61EF" w:rsidP="007B61EF">
            <w:pPr>
              <w:spacing w:line="240" w:lineRule="auto"/>
              <w:jc w:val="center"/>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Task</w:t>
            </w:r>
            <w:r>
              <w:rPr>
                <w:rFonts w:asciiTheme="minorHAnsi" w:eastAsia="Times New Roman" w:hAnsiTheme="minorHAnsi" w:cstheme="minorHAnsi"/>
                <w:b/>
                <w:bCs/>
                <w:color w:val="741B47"/>
                <w:szCs w:val="24"/>
                <w:lang w:val="en-IN" w:eastAsia="en-IN"/>
              </w:rPr>
              <w:t xml:space="preserve"> </w:t>
            </w:r>
            <w:r>
              <w:rPr>
                <w:rFonts w:asciiTheme="minorHAnsi" w:eastAsia="Times New Roman" w:hAnsiTheme="minorHAnsi" w:cstheme="minorHAnsi"/>
                <w:b/>
                <w:bCs/>
                <w:color w:val="741B47"/>
                <w:szCs w:val="24"/>
                <w:lang w:val="en-IN" w:eastAsia="en-IN"/>
              </w:rPr>
              <w:t xml:space="preserve">(Must Have + Nice </w:t>
            </w:r>
            <w:proofErr w:type="gramStart"/>
            <w:r>
              <w:rPr>
                <w:rFonts w:asciiTheme="minorHAnsi" w:eastAsia="Times New Roman" w:hAnsiTheme="minorHAnsi" w:cstheme="minorHAnsi"/>
                <w:b/>
                <w:bCs/>
                <w:color w:val="741B47"/>
                <w:szCs w:val="24"/>
                <w:lang w:val="en-IN" w:eastAsia="en-IN"/>
              </w:rPr>
              <w:t>To</w:t>
            </w:r>
            <w:proofErr w:type="gramEnd"/>
            <w:r>
              <w:rPr>
                <w:rFonts w:asciiTheme="minorHAnsi" w:eastAsia="Times New Roman" w:hAnsiTheme="minorHAnsi" w:cstheme="minorHAnsi"/>
                <w:b/>
                <w:bCs/>
                <w:color w:val="741B47"/>
                <w:szCs w:val="24"/>
                <w:lang w:val="en-IN" w:eastAsia="en-IN"/>
              </w:rPr>
              <w:t xml:space="preserve"> Have)</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981730F" w14:textId="77777777" w:rsidR="007B61EF" w:rsidRPr="007B61EF" w:rsidRDefault="007B61EF" w:rsidP="007B61EF">
            <w:pPr>
              <w:spacing w:line="240" w:lineRule="auto"/>
              <w:jc w:val="center"/>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Expected Time (units)</w:t>
            </w:r>
          </w:p>
        </w:tc>
        <w:tc>
          <w:tcPr>
            <w:tcW w:w="15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27E0F7" w14:textId="77777777" w:rsidR="007B61EF" w:rsidRPr="007B61EF" w:rsidRDefault="007B61EF" w:rsidP="007B61EF">
            <w:pPr>
              <w:spacing w:line="240" w:lineRule="auto"/>
              <w:jc w:val="center"/>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Actual Time (units)</w:t>
            </w:r>
          </w:p>
        </w:tc>
      </w:tr>
      <w:tr w:rsidR="007B61EF" w:rsidRPr="007B61EF" w14:paraId="7E20D0DC"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A01FE"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3EE0"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Requirements Gathering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C370"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14BAC"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20</w:t>
            </w:r>
          </w:p>
        </w:tc>
      </w:tr>
      <w:tr w:rsidR="007B61EF" w:rsidRPr="007B61EF" w14:paraId="1169882F"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7DC9"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5738"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Estimation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DD8F5"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91223"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24</w:t>
            </w:r>
          </w:p>
        </w:tc>
      </w:tr>
      <w:tr w:rsidR="007B61EF" w:rsidRPr="007B61EF" w14:paraId="0D6FBB67" w14:textId="77777777" w:rsidTr="007B61EF">
        <w:trPr>
          <w:trHeight w:val="403"/>
        </w:trPr>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A20C9"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6ADA"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Planning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1100"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104BE"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20</w:t>
            </w:r>
          </w:p>
        </w:tc>
      </w:tr>
      <w:tr w:rsidR="007B61EF" w:rsidRPr="007B61EF" w14:paraId="65F95EEA"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511BF"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9020"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Design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D6E5"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12+6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7DCAB"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30</w:t>
            </w:r>
          </w:p>
        </w:tc>
      </w:tr>
      <w:tr w:rsidR="007B61EF" w:rsidRPr="007B61EF" w14:paraId="19C7708B"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B2C33"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B574C"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Development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0F659"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16+6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71DA"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20</w:t>
            </w:r>
          </w:p>
        </w:tc>
      </w:tr>
      <w:tr w:rsidR="007B61EF" w:rsidRPr="007B61EF" w14:paraId="6AEED007"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4EC1" w14:textId="77777777" w:rsidR="007B61EF" w:rsidRPr="007B61EF" w:rsidRDefault="007B61EF" w:rsidP="007B2224">
            <w:pPr>
              <w:pStyle w:val="ListParagraph"/>
              <w:numPr>
                <w:ilvl w:val="0"/>
                <w:numId w:val="106"/>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AF5CF"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Testing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1324"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16+6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192F"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20</w:t>
            </w:r>
          </w:p>
        </w:tc>
      </w:tr>
      <w:tr w:rsidR="007B61EF" w:rsidRPr="007B61EF" w14:paraId="00654031" w14:textId="77777777" w:rsidTr="007B61EF">
        <w:tc>
          <w:tcPr>
            <w:tcW w:w="1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F7FF9" w14:textId="6767A637" w:rsidR="007B61EF" w:rsidRPr="007B61EF" w:rsidRDefault="007B61EF" w:rsidP="007B2224">
            <w:pPr>
              <w:pStyle w:val="ListParagraph"/>
              <w:numPr>
                <w:ilvl w:val="0"/>
                <w:numId w:val="106"/>
              </w:numPr>
              <w:spacing w:line="240" w:lineRule="auto"/>
              <w:rPr>
                <w:rFonts w:asciiTheme="minorHAnsi" w:eastAsia="Times New Roman" w:hAnsiTheme="minorHAnsi" w:cstheme="minorHAnsi"/>
                <w:szCs w:val="24"/>
                <w:lang w:val="en-IN" w:eastAsia="en-IN"/>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65B8"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Formatting the document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441E"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8+4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31E6"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color w:val="000000"/>
                <w:szCs w:val="24"/>
                <w:lang w:val="en-IN" w:eastAsia="en-IN"/>
              </w:rPr>
              <w:t>25</w:t>
            </w:r>
          </w:p>
        </w:tc>
      </w:tr>
      <w:tr w:rsidR="007B61EF" w:rsidRPr="007B61EF" w14:paraId="192A3D10" w14:textId="77777777" w:rsidTr="007B61EF">
        <w:tc>
          <w:tcPr>
            <w:tcW w:w="126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75C4030" w14:textId="77777777" w:rsidR="007B61EF" w:rsidRPr="007B61EF" w:rsidRDefault="007B61EF" w:rsidP="007B61EF">
            <w:pPr>
              <w:spacing w:line="240" w:lineRule="auto"/>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TOTAL</w:t>
            </w:r>
          </w:p>
        </w:tc>
        <w:tc>
          <w:tcPr>
            <w:tcW w:w="383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917479B" w14:textId="77777777" w:rsidR="007B61EF" w:rsidRPr="007B61EF" w:rsidRDefault="007B61EF" w:rsidP="007B61EF">
            <w:pPr>
              <w:spacing w:line="240" w:lineRule="auto"/>
              <w:rPr>
                <w:rFonts w:asciiTheme="minorHAnsi" w:eastAsia="Times New Roman" w:hAnsiTheme="minorHAnsi" w:cstheme="minorHAnsi"/>
                <w:szCs w:val="24"/>
                <w:lang w:val="en-IN" w:eastAsia="en-IN"/>
              </w:rPr>
            </w:pPr>
          </w:p>
        </w:tc>
        <w:tc>
          <w:tcPr>
            <w:tcW w:w="22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D22E930" w14:textId="67735841" w:rsidR="007B61EF" w:rsidRPr="007B61EF" w:rsidRDefault="00F17A11" w:rsidP="007B61E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116+22</w:t>
            </w:r>
          </w:p>
        </w:tc>
        <w:tc>
          <w:tcPr>
            <w:tcW w:w="155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F58B525" w14:textId="77777777" w:rsidR="007B61EF" w:rsidRPr="007B61EF" w:rsidRDefault="007B61EF" w:rsidP="007B61EF">
            <w:pPr>
              <w:spacing w:line="240" w:lineRule="auto"/>
              <w:jc w:val="right"/>
              <w:rPr>
                <w:rFonts w:asciiTheme="minorHAnsi" w:eastAsia="Times New Roman" w:hAnsiTheme="minorHAnsi" w:cstheme="minorHAnsi"/>
                <w:szCs w:val="24"/>
                <w:lang w:val="en-IN" w:eastAsia="en-IN"/>
              </w:rPr>
            </w:pPr>
            <w:r w:rsidRPr="007B61EF">
              <w:rPr>
                <w:rFonts w:asciiTheme="minorHAnsi" w:eastAsia="Times New Roman" w:hAnsiTheme="minorHAnsi" w:cstheme="minorHAnsi"/>
                <w:b/>
                <w:bCs/>
                <w:color w:val="741B47"/>
                <w:szCs w:val="24"/>
                <w:lang w:val="en-IN" w:eastAsia="en-IN"/>
              </w:rPr>
              <w:t>159</w:t>
            </w:r>
          </w:p>
        </w:tc>
      </w:tr>
    </w:tbl>
    <w:p w14:paraId="04754284" w14:textId="77777777" w:rsidR="007B61EF" w:rsidRPr="007B61EF" w:rsidRDefault="007B61EF" w:rsidP="007B61EF">
      <w:pPr>
        <w:shd w:val="clear" w:color="auto" w:fill="FFFFFF"/>
        <w:spacing w:line="240" w:lineRule="auto"/>
        <w:ind w:firstLine="720"/>
        <w:rPr>
          <w:rFonts w:eastAsia="Times New Roman" w:cs="Times New Roman"/>
          <w:szCs w:val="24"/>
          <w:lang w:val="en-IN" w:eastAsia="en-IN"/>
        </w:rPr>
      </w:pPr>
      <w:r w:rsidRPr="007B61EF">
        <w:rPr>
          <w:rFonts w:eastAsia="Times New Roman" w:cs="Times New Roman"/>
          <w:szCs w:val="24"/>
          <w:lang w:val="en-IN" w:eastAsia="en-IN"/>
        </w:rPr>
        <w:t> </w:t>
      </w:r>
    </w:p>
    <w:p w14:paraId="57C3E9FB" w14:textId="77777777" w:rsidR="00247C36" w:rsidRDefault="007B2224">
      <w:pPr>
        <w:pStyle w:val="NormalWeb"/>
        <w:shd w:val="clear" w:color="auto" w:fill="FFFFFF"/>
        <w:spacing w:before="0" w:beforeAutospacing="0" w:after="0" w:afterAutospacing="0"/>
        <w:ind w:firstLine="720"/>
        <w:rPr>
          <w:rFonts w:asciiTheme="minorHAnsi" w:hAnsiTheme="minorHAnsi" w:cstheme="minorHAnsi"/>
        </w:rPr>
      </w:pPr>
      <w:r>
        <w:rPr>
          <w:rFonts w:asciiTheme="minorHAnsi" w:hAnsiTheme="minorHAnsi" w:cstheme="minorHAnsi"/>
        </w:rPr>
        <w:t> </w:t>
      </w:r>
    </w:p>
    <w:p w14:paraId="11F4282A" w14:textId="77777777" w:rsidR="00247C36" w:rsidRDefault="00247C36">
      <w:pPr>
        <w:rPr>
          <w:rFonts w:asciiTheme="minorHAnsi" w:hAnsiTheme="minorHAnsi" w:cstheme="minorHAnsi"/>
          <w:szCs w:val="24"/>
        </w:rPr>
      </w:pPr>
    </w:p>
    <w:p w14:paraId="5EB58EE6" w14:textId="77777777" w:rsidR="00247C36" w:rsidRDefault="00247C36">
      <w:pPr>
        <w:pStyle w:val="DocumentText"/>
      </w:pPr>
    </w:p>
    <w:p w14:paraId="7637FDDF" w14:textId="77777777" w:rsidR="00247C36" w:rsidRDefault="007B2224">
      <w:pPr>
        <w:spacing w:after="160" w:line="259" w:lineRule="auto"/>
        <w:rPr>
          <w:rFonts w:asciiTheme="majorHAnsi" w:hAnsiTheme="majorHAnsi"/>
          <w:b/>
          <w:color w:val="404040" w:themeColor="text1" w:themeTint="BF"/>
          <w:sz w:val="28"/>
          <w:szCs w:val="18"/>
        </w:rPr>
      </w:pPr>
      <w:r>
        <w:br w:type="page"/>
      </w:r>
    </w:p>
    <w:p w14:paraId="5D133890" w14:textId="77777777" w:rsidR="00247C36" w:rsidRDefault="007B2224">
      <w:pPr>
        <w:pStyle w:val="HeadingsL2"/>
      </w:pPr>
      <w:bookmarkStart w:id="96" w:name="_Toc73284576"/>
      <w:r>
        <w:lastRenderedPageBreak/>
        <w:t>Effort Estimation Report</w:t>
      </w:r>
      <w:bookmarkEnd w:id="96"/>
    </w:p>
    <w:p w14:paraId="456DE386" w14:textId="77777777" w:rsidR="00247C36" w:rsidRDefault="007B2224">
      <w:pPr>
        <w:pStyle w:val="DocumentText"/>
      </w:pPr>
      <w:r>
        <w:t>This type of report describes, the efforts taken by the resources to estimate the time taken to compelete estimation for all the Software Development Life Cycle (SDLC) phases of the project.</w:t>
      </w:r>
    </w:p>
    <w:p w14:paraId="23BE6525" w14:textId="77777777" w:rsidR="00247C36" w:rsidRDefault="007B2224">
      <w:pPr>
        <w:pStyle w:val="DocumentText"/>
        <w:numPr>
          <w:ilvl w:val="0"/>
          <w:numId w:val="65"/>
        </w:numPr>
        <w:rPr>
          <w:szCs w:val="24"/>
          <w:lang w:val="en-IN"/>
        </w:rPr>
      </w:pPr>
      <w:r>
        <w:rPr>
          <w:szCs w:val="24"/>
        </w:rPr>
        <w:t>Comparison Report</w:t>
      </w:r>
    </w:p>
    <w:p w14:paraId="5A3B11A2" w14:textId="77777777" w:rsidR="00247C36" w:rsidRDefault="00247C36">
      <w:pPr>
        <w:pStyle w:val="TableCaption"/>
      </w:pPr>
    </w:p>
    <w:p w14:paraId="272061D9" w14:textId="77777777" w:rsidR="00247C36" w:rsidRDefault="007B2224">
      <w:pPr>
        <w:pStyle w:val="TableCaption"/>
      </w:pPr>
      <w:bookmarkStart w:id="97" w:name="_Toc73284667"/>
      <w:r>
        <w:t>Table 4.8</w:t>
      </w:r>
      <w:r>
        <w:t xml:space="preserve"> </w:t>
      </w:r>
      <w:r>
        <w:t xml:space="preserve">Comparison Report </w:t>
      </w:r>
      <w:proofErr w:type="gramStart"/>
      <w:r>
        <w:t>Of</w:t>
      </w:r>
      <w:proofErr w:type="gramEnd"/>
      <w:r>
        <w:t xml:space="preserve"> All SDLC Phase Estimation</w:t>
      </w:r>
      <w:bookmarkEnd w:id="97"/>
    </w:p>
    <w:p w14:paraId="20568E30" w14:textId="77777777" w:rsidR="00247C36" w:rsidRDefault="007B2224">
      <w:pPr>
        <w:pStyle w:val="TableCaption"/>
      </w:pPr>
      <w:r>
        <w:rPr>
          <w:rStyle w:val="apple-tab-span"/>
          <w:rFonts w:asciiTheme="minorHAnsi" w:hAnsiTheme="minorHAnsi" w:cstheme="minorHAns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989"/>
        <w:gridCol w:w="3689"/>
        <w:gridCol w:w="2212"/>
        <w:gridCol w:w="2041"/>
      </w:tblGrid>
      <w:tr w:rsidR="00F17A11" w:rsidRPr="00F17A11" w14:paraId="0E5E36F1" w14:textId="77777777" w:rsidTr="0017737F">
        <w:tc>
          <w:tcPr>
            <w:tcW w:w="98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DB1D45" w14:textId="34C3763C" w:rsidR="00F17A11" w:rsidRPr="00F17A11" w:rsidRDefault="00F17A11" w:rsidP="00F17A11">
            <w:pPr>
              <w:spacing w:line="240" w:lineRule="auto"/>
              <w:jc w:val="center"/>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Sr. No</w:t>
            </w:r>
            <w:r w:rsidRPr="0017737F">
              <w:rPr>
                <w:rFonts w:asciiTheme="minorHAnsi" w:eastAsia="Times New Roman" w:hAnsiTheme="minorHAnsi" w:cstheme="minorHAnsi"/>
                <w:b/>
                <w:bCs/>
                <w:color w:val="741B47"/>
                <w:szCs w:val="24"/>
                <w:lang w:val="en-IN" w:eastAsia="en-IN"/>
              </w:rPr>
              <w:t>.</w:t>
            </w:r>
          </w:p>
        </w:tc>
        <w:tc>
          <w:tcPr>
            <w:tcW w:w="368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FE9425" w14:textId="35C5FF6B" w:rsidR="00F17A11" w:rsidRPr="00F17A11" w:rsidRDefault="00F17A11" w:rsidP="00F17A11">
            <w:pPr>
              <w:spacing w:line="240" w:lineRule="auto"/>
              <w:jc w:val="center"/>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Tasks</w:t>
            </w:r>
            <w:r w:rsidRPr="0017737F">
              <w:rPr>
                <w:rFonts w:asciiTheme="minorHAnsi" w:eastAsia="Times New Roman" w:hAnsiTheme="minorHAnsi" w:cstheme="minorHAnsi"/>
                <w:b/>
                <w:bCs/>
                <w:color w:val="741B47"/>
                <w:szCs w:val="24"/>
                <w:lang w:val="en-IN" w:eastAsia="en-IN"/>
              </w:rPr>
              <w:t xml:space="preserve"> </w:t>
            </w:r>
            <w:r w:rsidRPr="0017737F">
              <w:rPr>
                <w:rFonts w:asciiTheme="minorHAnsi" w:eastAsia="Times New Roman" w:hAnsiTheme="minorHAnsi" w:cstheme="minorHAnsi"/>
                <w:b/>
                <w:bCs/>
                <w:color w:val="741B47"/>
                <w:szCs w:val="24"/>
                <w:lang w:val="en-IN" w:eastAsia="en-IN"/>
              </w:rPr>
              <w:t xml:space="preserve">(Must Have + Nice </w:t>
            </w:r>
            <w:proofErr w:type="gramStart"/>
            <w:r w:rsidRPr="0017737F">
              <w:rPr>
                <w:rFonts w:asciiTheme="minorHAnsi" w:eastAsia="Times New Roman" w:hAnsiTheme="minorHAnsi" w:cstheme="minorHAnsi"/>
                <w:b/>
                <w:bCs/>
                <w:color w:val="741B47"/>
                <w:szCs w:val="24"/>
                <w:lang w:val="en-IN" w:eastAsia="en-IN"/>
              </w:rPr>
              <w:t>To</w:t>
            </w:r>
            <w:proofErr w:type="gramEnd"/>
            <w:r w:rsidRPr="0017737F">
              <w:rPr>
                <w:rFonts w:asciiTheme="minorHAnsi" w:eastAsia="Times New Roman" w:hAnsiTheme="minorHAnsi" w:cstheme="minorHAnsi"/>
                <w:b/>
                <w:bCs/>
                <w:color w:val="741B47"/>
                <w:szCs w:val="24"/>
                <w:lang w:val="en-IN" w:eastAsia="en-IN"/>
              </w:rPr>
              <w:t xml:space="preserve"> Have)</w:t>
            </w:r>
          </w:p>
        </w:tc>
        <w:tc>
          <w:tcPr>
            <w:tcW w:w="221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7860C23" w14:textId="77777777" w:rsidR="00F17A11" w:rsidRPr="00F17A11" w:rsidRDefault="00F17A11" w:rsidP="00F17A11">
            <w:pPr>
              <w:spacing w:line="240" w:lineRule="auto"/>
              <w:jc w:val="center"/>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Expected Time (days)</w:t>
            </w:r>
          </w:p>
        </w:tc>
        <w:tc>
          <w:tcPr>
            <w:tcW w:w="20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8C5322" w14:textId="77777777" w:rsidR="00F17A11" w:rsidRPr="00F17A11" w:rsidRDefault="00F17A11" w:rsidP="00F17A11">
            <w:pPr>
              <w:spacing w:line="240" w:lineRule="auto"/>
              <w:jc w:val="center"/>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Actual Time (days)</w:t>
            </w:r>
          </w:p>
        </w:tc>
      </w:tr>
      <w:tr w:rsidR="00F17A11" w:rsidRPr="00F17A11" w14:paraId="1BDD053A"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E6B21" w14:textId="77777777" w:rsidR="00F17A11" w:rsidRPr="0017737F" w:rsidRDefault="00F17A11" w:rsidP="007B2224">
            <w:pPr>
              <w:pStyle w:val="ListParagraph"/>
              <w:numPr>
                <w:ilvl w:val="0"/>
                <w:numId w:val="107"/>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B7F0"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Requirements Gathering</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D620E"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4</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9431" w14:textId="77777777" w:rsidR="00F17A11" w:rsidRPr="00F17A11" w:rsidRDefault="00F17A11" w:rsidP="0017737F">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4</w:t>
            </w:r>
          </w:p>
        </w:tc>
      </w:tr>
      <w:tr w:rsidR="00F17A11" w:rsidRPr="00F17A11" w14:paraId="59DE2A5F"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E4B5B" w14:textId="77777777" w:rsidR="00F17A11" w:rsidRPr="0017737F" w:rsidRDefault="00F17A11" w:rsidP="007B2224">
            <w:pPr>
              <w:pStyle w:val="ListParagraph"/>
              <w:numPr>
                <w:ilvl w:val="0"/>
                <w:numId w:val="107"/>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D87E5"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Estimation</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351FA"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10+2</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CD258" w14:textId="77777777" w:rsidR="00F17A11" w:rsidRPr="00F17A11" w:rsidRDefault="00F17A11" w:rsidP="0017737F">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11+2</w:t>
            </w:r>
          </w:p>
        </w:tc>
      </w:tr>
      <w:tr w:rsidR="00F17A11" w:rsidRPr="00F17A11" w14:paraId="76870887"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6564" w14:textId="77777777" w:rsidR="00F17A11" w:rsidRPr="0017737F" w:rsidRDefault="00F17A11" w:rsidP="007B2224">
            <w:pPr>
              <w:pStyle w:val="ListParagraph"/>
              <w:numPr>
                <w:ilvl w:val="0"/>
                <w:numId w:val="107"/>
              </w:numPr>
              <w:spacing w:before="100" w:beforeAutospacing="1" w:after="100" w:afterAutospacing="1" w:line="240" w:lineRule="auto"/>
              <w:textAlignment w:val="baseline"/>
              <w:rPr>
                <w:rFonts w:asciiTheme="minorHAnsi" w:eastAsia="Times New Roman" w:hAnsiTheme="minorHAnsi" w:cstheme="minorHAnsi"/>
                <w:color w:val="000000"/>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A6FDD"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Design</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5683"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5</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DC8A3" w14:textId="77777777" w:rsidR="00F17A11" w:rsidRPr="00F17A11" w:rsidRDefault="00F17A11" w:rsidP="0017737F">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4</w:t>
            </w:r>
          </w:p>
        </w:tc>
      </w:tr>
      <w:tr w:rsidR="00F17A11" w:rsidRPr="00F17A11" w14:paraId="67C3098F"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11CA" w14:textId="322F89C4" w:rsidR="00F17A11" w:rsidRPr="0017737F" w:rsidRDefault="00F17A11" w:rsidP="007B2224">
            <w:pPr>
              <w:pStyle w:val="ListParagraph"/>
              <w:numPr>
                <w:ilvl w:val="0"/>
                <w:numId w:val="107"/>
              </w:numPr>
              <w:spacing w:line="240" w:lineRule="auto"/>
              <w:rPr>
                <w:rFonts w:asciiTheme="minorHAnsi" w:eastAsia="Times New Roman" w:hAnsiTheme="minorHAnsi" w:cstheme="minorHAnsi"/>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37D8"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Planning</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1B8F"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4</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6F85F" w14:textId="09ABADEC" w:rsidR="00F17A11"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3</w:t>
            </w:r>
          </w:p>
        </w:tc>
      </w:tr>
      <w:tr w:rsidR="00F17A11" w:rsidRPr="00F17A11" w14:paraId="4221A343"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3DE" w14:textId="7B1B73BC" w:rsidR="00F17A11" w:rsidRPr="0017737F" w:rsidRDefault="00F17A11" w:rsidP="007B2224">
            <w:pPr>
              <w:pStyle w:val="ListParagraph"/>
              <w:numPr>
                <w:ilvl w:val="0"/>
                <w:numId w:val="107"/>
              </w:numPr>
              <w:spacing w:line="240" w:lineRule="auto"/>
              <w:rPr>
                <w:rFonts w:asciiTheme="minorHAnsi" w:eastAsia="Times New Roman" w:hAnsiTheme="minorHAnsi" w:cstheme="minorHAnsi"/>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4B39"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Study &amp; Setup</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9FCC"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21</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4A00" w14:textId="2FEEBC9F" w:rsidR="00F17A11"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18</w:t>
            </w:r>
          </w:p>
        </w:tc>
      </w:tr>
      <w:tr w:rsidR="00F17A11" w:rsidRPr="00F17A11" w14:paraId="5CA505BC"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2333" w14:textId="1BDD9946" w:rsidR="00F17A11" w:rsidRPr="0017737F" w:rsidRDefault="00F17A11" w:rsidP="007B2224">
            <w:pPr>
              <w:pStyle w:val="ListParagraph"/>
              <w:numPr>
                <w:ilvl w:val="0"/>
                <w:numId w:val="107"/>
              </w:numPr>
              <w:spacing w:line="240" w:lineRule="auto"/>
              <w:rPr>
                <w:rFonts w:asciiTheme="minorHAnsi" w:eastAsia="Times New Roman" w:hAnsiTheme="minorHAnsi" w:cstheme="minorHAnsi"/>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0178C" w14:textId="08F86110"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 xml:space="preserve">Development </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1C4B"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41+12</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3932" w14:textId="730E7688" w:rsidR="00F17A11"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38</w:t>
            </w:r>
          </w:p>
        </w:tc>
      </w:tr>
      <w:tr w:rsidR="00F17A11" w:rsidRPr="00F17A11" w14:paraId="00A46103"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9DD94" w14:textId="79DF248A" w:rsidR="00F17A11" w:rsidRPr="0017737F" w:rsidRDefault="00F17A11" w:rsidP="007B2224">
            <w:pPr>
              <w:pStyle w:val="ListParagraph"/>
              <w:numPr>
                <w:ilvl w:val="0"/>
                <w:numId w:val="107"/>
              </w:numPr>
              <w:spacing w:line="240" w:lineRule="auto"/>
              <w:rPr>
                <w:rFonts w:asciiTheme="minorHAnsi" w:eastAsia="Times New Roman" w:hAnsiTheme="minorHAnsi" w:cstheme="minorHAnsi"/>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6043" w14:textId="1B73A2A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 xml:space="preserve">Testing </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E0F4"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9+2</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B8B8" w14:textId="779BFB6B" w:rsidR="00F17A11"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6</w:t>
            </w:r>
          </w:p>
        </w:tc>
      </w:tr>
      <w:tr w:rsidR="00F17A11" w:rsidRPr="00F17A11" w14:paraId="04E622ED" w14:textId="77777777" w:rsidTr="0017737F">
        <w:tc>
          <w:tcPr>
            <w:tcW w:w="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A4E5D" w14:textId="2828F53D" w:rsidR="00F17A11" w:rsidRPr="0017737F" w:rsidRDefault="00F17A11" w:rsidP="007B2224">
            <w:pPr>
              <w:pStyle w:val="ListParagraph"/>
              <w:numPr>
                <w:ilvl w:val="0"/>
                <w:numId w:val="107"/>
              </w:numPr>
              <w:spacing w:line="240" w:lineRule="auto"/>
              <w:rPr>
                <w:rFonts w:asciiTheme="minorHAnsi" w:eastAsia="Times New Roman" w:hAnsiTheme="minorHAnsi" w:cstheme="minorHAnsi"/>
                <w:szCs w:val="24"/>
                <w:lang w:val="en-IN" w:eastAsia="en-IN"/>
              </w:rPr>
            </w:pPr>
          </w:p>
        </w:tc>
        <w:tc>
          <w:tcPr>
            <w:tcW w:w="3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07F3" w14:textId="77777777" w:rsidR="00F17A11" w:rsidRPr="00F17A11" w:rsidRDefault="00F17A11" w:rsidP="00F17A11">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Documentation</w:t>
            </w:r>
          </w:p>
        </w:tc>
        <w:tc>
          <w:tcPr>
            <w:tcW w:w="2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C320" w14:textId="77777777" w:rsidR="00F17A11" w:rsidRPr="00F17A11" w:rsidRDefault="00F17A11" w:rsidP="00F17A11">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color w:val="000000"/>
                <w:szCs w:val="24"/>
                <w:lang w:val="en-IN" w:eastAsia="en-IN"/>
              </w:rPr>
              <w:t>7+2</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89843" w14:textId="75E43674" w:rsidR="00F17A11"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10</w:t>
            </w:r>
          </w:p>
        </w:tc>
      </w:tr>
      <w:tr w:rsidR="0017737F" w:rsidRPr="00F17A11" w14:paraId="2C4D592C" w14:textId="77777777" w:rsidTr="0017737F">
        <w:tc>
          <w:tcPr>
            <w:tcW w:w="98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D696BF" w14:textId="77777777" w:rsidR="0017737F" w:rsidRPr="00F17A11" w:rsidRDefault="0017737F" w:rsidP="0017737F">
            <w:pPr>
              <w:spacing w:line="240" w:lineRule="auto"/>
              <w:jc w:val="center"/>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w:t>
            </w:r>
          </w:p>
        </w:tc>
        <w:tc>
          <w:tcPr>
            <w:tcW w:w="368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61DD27" w14:textId="7330DE0C" w:rsidR="0017737F" w:rsidRPr="00F17A11" w:rsidRDefault="0017737F" w:rsidP="0017737F">
            <w:pPr>
              <w:spacing w:line="240" w:lineRule="auto"/>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TOTAL</w:t>
            </w:r>
            <w:r w:rsidRPr="0017737F">
              <w:rPr>
                <w:rFonts w:asciiTheme="minorHAnsi" w:eastAsia="Times New Roman" w:hAnsiTheme="minorHAnsi" w:cstheme="minorHAnsi"/>
                <w:b/>
                <w:bCs/>
                <w:color w:val="741B47"/>
                <w:szCs w:val="24"/>
                <w:lang w:val="en-IN" w:eastAsia="en-IN"/>
              </w:rPr>
              <w:t xml:space="preserve"> ESTIMATED TIME</w:t>
            </w:r>
          </w:p>
        </w:tc>
        <w:tc>
          <w:tcPr>
            <w:tcW w:w="221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6DEABF" w14:textId="77777777" w:rsidR="0017737F" w:rsidRPr="00F17A11" w:rsidRDefault="0017737F" w:rsidP="0017737F">
            <w:pPr>
              <w:spacing w:line="240" w:lineRule="auto"/>
              <w:jc w:val="right"/>
              <w:rPr>
                <w:rFonts w:asciiTheme="minorHAnsi" w:eastAsia="Times New Roman" w:hAnsiTheme="minorHAnsi" w:cstheme="minorHAnsi"/>
                <w:szCs w:val="24"/>
                <w:lang w:val="en-IN" w:eastAsia="en-IN"/>
              </w:rPr>
            </w:pPr>
            <w:r w:rsidRPr="00F17A11">
              <w:rPr>
                <w:rFonts w:asciiTheme="minorHAnsi" w:eastAsia="Times New Roman" w:hAnsiTheme="minorHAnsi" w:cstheme="minorHAnsi"/>
                <w:b/>
                <w:bCs/>
                <w:color w:val="741B47"/>
                <w:szCs w:val="24"/>
                <w:lang w:val="en-IN" w:eastAsia="en-IN"/>
              </w:rPr>
              <w:t>101+18</w:t>
            </w:r>
          </w:p>
        </w:tc>
        <w:tc>
          <w:tcPr>
            <w:tcW w:w="20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6D38976" w14:textId="7E13A86F" w:rsidR="0017737F" w:rsidRPr="00F17A11"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b/>
                <w:bCs/>
                <w:color w:val="741B47"/>
                <w:szCs w:val="24"/>
                <w:lang w:val="en-IN" w:eastAsia="en-IN"/>
              </w:rPr>
              <w:t>94+2</w:t>
            </w:r>
          </w:p>
        </w:tc>
      </w:tr>
    </w:tbl>
    <w:p w14:paraId="340EC512" w14:textId="77777777" w:rsidR="00247C36" w:rsidRDefault="00247C36">
      <w:pPr>
        <w:pStyle w:val="NormalWeb"/>
        <w:spacing w:before="0" w:beforeAutospacing="0" w:after="0" w:afterAutospacing="0"/>
        <w:rPr>
          <w:rStyle w:val="apple-tab-span"/>
          <w:rFonts w:asciiTheme="minorHAnsi" w:hAnsiTheme="minorHAnsi" w:cstheme="minorHAnsi"/>
          <w:color w:val="000000"/>
        </w:rPr>
      </w:pPr>
    </w:p>
    <w:p w14:paraId="35AB010E" w14:textId="77777777" w:rsidR="00247C36" w:rsidRDefault="00247C36">
      <w:pPr>
        <w:pStyle w:val="DocumentText"/>
      </w:pPr>
    </w:p>
    <w:p w14:paraId="7C5454CB" w14:textId="77777777" w:rsidR="00247C36" w:rsidRDefault="00247C36">
      <w:pPr>
        <w:pStyle w:val="DocumentText"/>
      </w:pPr>
    </w:p>
    <w:p w14:paraId="4A45E05D" w14:textId="77777777" w:rsidR="00247C36" w:rsidRDefault="007B2224">
      <w:pPr>
        <w:pStyle w:val="DocumentText"/>
      </w:pPr>
      <w:r>
        <w:br w:type="page"/>
      </w:r>
      <w:r>
        <w:rPr>
          <w:szCs w:val="24"/>
        </w:rPr>
        <w:lastRenderedPageBreak/>
        <w:t xml:space="preserve">Total Time Estimated </w:t>
      </w:r>
      <w:r>
        <w:rPr>
          <w:rStyle w:val="apple-tab-span"/>
          <w:color w:val="000000"/>
        </w:rPr>
        <w:tab/>
      </w:r>
      <w:r>
        <w:t>(Considering 8 hrs per working day)</w:t>
      </w:r>
    </w:p>
    <w:p w14:paraId="75BD29EC" w14:textId="77777777" w:rsidR="00247C36" w:rsidRDefault="00247C36">
      <w:pPr>
        <w:pStyle w:val="TableCaption"/>
      </w:pPr>
    </w:p>
    <w:p w14:paraId="74FE3047" w14:textId="77777777" w:rsidR="00247C36" w:rsidRDefault="007B2224">
      <w:pPr>
        <w:pStyle w:val="TableCaption"/>
      </w:pPr>
      <w:bookmarkStart w:id="98" w:name="_Toc73284668"/>
      <w:r>
        <w:t>Table 4.9</w:t>
      </w:r>
      <w:r>
        <w:t xml:space="preserve"> </w:t>
      </w:r>
      <w:r>
        <w:t>Total Estimation Report</w:t>
      </w:r>
      <w:bookmarkEnd w:id="98"/>
    </w:p>
    <w:p w14:paraId="568F0336"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736"/>
        <w:gridCol w:w="2462"/>
        <w:gridCol w:w="3733"/>
      </w:tblGrid>
      <w:tr w:rsidR="0017737F" w:rsidRPr="0017737F" w14:paraId="71AA886A" w14:textId="77777777" w:rsidTr="0017737F">
        <w:tc>
          <w:tcPr>
            <w:tcW w:w="273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EB9799C" w14:textId="77777777" w:rsidR="0017737F" w:rsidRPr="0017737F" w:rsidRDefault="0017737F" w:rsidP="0017737F">
            <w:pPr>
              <w:spacing w:line="240" w:lineRule="auto"/>
              <w:jc w:val="center"/>
              <w:rPr>
                <w:rFonts w:asciiTheme="minorHAnsi" w:eastAsia="Times New Roman" w:hAnsiTheme="minorHAnsi" w:cstheme="minorHAnsi"/>
                <w:szCs w:val="24"/>
                <w:lang w:val="en-IN" w:eastAsia="en-IN"/>
              </w:rPr>
            </w:pPr>
            <w:r w:rsidRPr="0017737F">
              <w:rPr>
                <w:rFonts w:asciiTheme="minorHAnsi" w:eastAsia="Times New Roman" w:hAnsiTheme="minorHAnsi" w:cstheme="minorHAnsi"/>
                <w:b/>
                <w:bCs/>
                <w:color w:val="741B47"/>
                <w:szCs w:val="24"/>
                <w:lang w:val="en-IN" w:eastAsia="en-IN"/>
              </w:rPr>
              <w:t>Features</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7B3069" w14:textId="77777777" w:rsidR="0017737F" w:rsidRPr="0017737F" w:rsidRDefault="0017737F" w:rsidP="0017737F">
            <w:pPr>
              <w:spacing w:line="240" w:lineRule="auto"/>
              <w:jc w:val="center"/>
              <w:rPr>
                <w:rFonts w:asciiTheme="minorHAnsi" w:eastAsia="Times New Roman" w:hAnsiTheme="minorHAnsi" w:cstheme="minorHAnsi"/>
                <w:szCs w:val="24"/>
                <w:lang w:val="en-IN" w:eastAsia="en-IN"/>
              </w:rPr>
            </w:pPr>
            <w:r w:rsidRPr="0017737F">
              <w:rPr>
                <w:rFonts w:asciiTheme="minorHAnsi" w:eastAsia="Times New Roman" w:hAnsiTheme="minorHAnsi" w:cstheme="minorHAnsi"/>
                <w:b/>
                <w:bCs/>
                <w:color w:val="741B47"/>
                <w:szCs w:val="24"/>
                <w:lang w:val="en-IN" w:eastAsia="en-IN"/>
              </w:rPr>
              <w:t>Expected Time (days)</w:t>
            </w:r>
          </w:p>
        </w:tc>
        <w:tc>
          <w:tcPr>
            <w:tcW w:w="373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CFD04B5" w14:textId="77777777" w:rsidR="0017737F" w:rsidRPr="0017737F" w:rsidRDefault="0017737F" w:rsidP="0017737F">
            <w:pPr>
              <w:spacing w:line="240" w:lineRule="auto"/>
              <w:jc w:val="center"/>
              <w:rPr>
                <w:rFonts w:asciiTheme="minorHAnsi" w:eastAsia="Times New Roman" w:hAnsiTheme="minorHAnsi" w:cstheme="minorHAnsi"/>
                <w:szCs w:val="24"/>
                <w:lang w:val="en-IN" w:eastAsia="en-IN"/>
              </w:rPr>
            </w:pPr>
            <w:r w:rsidRPr="0017737F">
              <w:rPr>
                <w:rFonts w:asciiTheme="minorHAnsi" w:eastAsia="Times New Roman" w:hAnsiTheme="minorHAnsi" w:cstheme="minorHAnsi"/>
                <w:b/>
                <w:bCs/>
                <w:color w:val="741B47"/>
                <w:szCs w:val="24"/>
                <w:lang w:val="en-IN" w:eastAsia="en-IN"/>
              </w:rPr>
              <w:t>Actual Time (days)</w:t>
            </w:r>
          </w:p>
        </w:tc>
      </w:tr>
      <w:tr w:rsidR="0017737F" w:rsidRPr="0017737F" w14:paraId="027D1DE5" w14:textId="77777777" w:rsidTr="0017737F">
        <w:tc>
          <w:tcPr>
            <w:tcW w:w="27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4398" w14:textId="77777777" w:rsidR="0017737F" w:rsidRPr="0017737F" w:rsidRDefault="0017737F" w:rsidP="0017737F">
            <w:pPr>
              <w:spacing w:line="240" w:lineRule="auto"/>
              <w:rPr>
                <w:rFonts w:asciiTheme="minorHAnsi" w:eastAsia="Times New Roman" w:hAnsiTheme="minorHAnsi" w:cstheme="minorHAnsi"/>
                <w:szCs w:val="24"/>
                <w:lang w:val="en-IN" w:eastAsia="en-IN"/>
              </w:rPr>
            </w:pPr>
            <w:r w:rsidRPr="0017737F">
              <w:rPr>
                <w:rFonts w:asciiTheme="minorHAnsi" w:eastAsia="Times New Roman" w:hAnsiTheme="minorHAnsi" w:cstheme="minorHAnsi"/>
                <w:color w:val="000000"/>
                <w:szCs w:val="24"/>
                <w:lang w:val="en-IN" w:eastAsia="en-IN"/>
              </w:rPr>
              <w:t xml:space="preserve">Only With Must </w:t>
            </w:r>
            <w:proofErr w:type="gramStart"/>
            <w:r w:rsidRPr="0017737F">
              <w:rPr>
                <w:rFonts w:asciiTheme="minorHAnsi" w:eastAsia="Times New Roman" w:hAnsiTheme="minorHAnsi" w:cstheme="minorHAnsi"/>
                <w:color w:val="000000"/>
                <w:szCs w:val="24"/>
                <w:lang w:val="en-IN" w:eastAsia="en-IN"/>
              </w:rPr>
              <w:t>To</w:t>
            </w:r>
            <w:proofErr w:type="gramEnd"/>
            <w:r w:rsidRPr="0017737F">
              <w:rPr>
                <w:rFonts w:asciiTheme="minorHAnsi" w:eastAsia="Times New Roman" w:hAnsiTheme="minorHAnsi" w:cstheme="minorHAnsi"/>
                <w:color w:val="000000"/>
                <w:szCs w:val="24"/>
                <w:lang w:val="en-IN" w:eastAsia="en-IN"/>
              </w:rPr>
              <w:t xml:space="preserve"> Have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E613" w14:textId="7EF08B24" w:rsidR="0017737F" w:rsidRPr="0017737F"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34</w:t>
            </w:r>
          </w:p>
        </w:tc>
        <w:tc>
          <w:tcPr>
            <w:tcW w:w="3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4829" w14:textId="5AC00B08" w:rsidR="0017737F" w:rsidRPr="0017737F" w:rsidRDefault="00952949"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32</w:t>
            </w:r>
          </w:p>
        </w:tc>
      </w:tr>
      <w:tr w:rsidR="0017737F" w:rsidRPr="0017737F" w14:paraId="4DE5C503" w14:textId="77777777" w:rsidTr="0017737F">
        <w:tc>
          <w:tcPr>
            <w:tcW w:w="27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09B3B" w14:textId="77777777" w:rsidR="0017737F" w:rsidRPr="0017737F" w:rsidRDefault="0017737F" w:rsidP="0017737F">
            <w:pPr>
              <w:spacing w:line="240" w:lineRule="auto"/>
              <w:rPr>
                <w:rFonts w:asciiTheme="minorHAnsi" w:eastAsia="Times New Roman" w:hAnsiTheme="minorHAnsi" w:cstheme="minorHAnsi"/>
                <w:szCs w:val="24"/>
                <w:lang w:val="en-IN" w:eastAsia="en-IN"/>
              </w:rPr>
            </w:pPr>
            <w:r w:rsidRPr="0017737F">
              <w:rPr>
                <w:rFonts w:asciiTheme="minorHAnsi" w:eastAsia="Times New Roman" w:hAnsiTheme="minorHAnsi" w:cstheme="minorHAnsi"/>
                <w:color w:val="000000"/>
                <w:szCs w:val="24"/>
                <w:lang w:val="en-IN" w:eastAsia="en-IN"/>
              </w:rPr>
              <w:t xml:space="preserve">Including Nice </w:t>
            </w:r>
            <w:proofErr w:type="gramStart"/>
            <w:r w:rsidRPr="0017737F">
              <w:rPr>
                <w:rFonts w:asciiTheme="minorHAnsi" w:eastAsia="Times New Roman" w:hAnsiTheme="minorHAnsi" w:cstheme="minorHAnsi"/>
                <w:color w:val="000000"/>
                <w:szCs w:val="24"/>
                <w:lang w:val="en-IN" w:eastAsia="en-IN"/>
              </w:rPr>
              <w:t>To</w:t>
            </w:r>
            <w:proofErr w:type="gramEnd"/>
            <w:r w:rsidRPr="0017737F">
              <w:rPr>
                <w:rFonts w:asciiTheme="minorHAnsi" w:eastAsia="Times New Roman" w:hAnsiTheme="minorHAnsi" w:cstheme="minorHAnsi"/>
                <w:color w:val="000000"/>
                <w:szCs w:val="24"/>
                <w:lang w:val="en-IN" w:eastAsia="en-IN"/>
              </w:rPr>
              <w:t xml:space="preserve"> Have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FF363" w14:textId="37C41992" w:rsidR="0017737F" w:rsidRPr="0017737F"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40</w:t>
            </w:r>
          </w:p>
        </w:tc>
        <w:tc>
          <w:tcPr>
            <w:tcW w:w="3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FC59" w14:textId="6DECA537" w:rsidR="0017737F" w:rsidRPr="0017737F" w:rsidRDefault="00DD43A4" w:rsidP="0017737F">
            <w:pPr>
              <w:spacing w:line="240" w:lineRule="auto"/>
              <w:jc w:val="right"/>
              <w:rPr>
                <w:rFonts w:asciiTheme="minorHAnsi" w:eastAsia="Times New Roman" w:hAnsiTheme="minorHAnsi" w:cstheme="minorHAnsi"/>
                <w:szCs w:val="24"/>
                <w:lang w:val="en-IN" w:eastAsia="en-IN"/>
              </w:rPr>
            </w:pPr>
            <w:r>
              <w:rPr>
                <w:rFonts w:asciiTheme="minorHAnsi" w:eastAsia="Times New Roman" w:hAnsiTheme="minorHAnsi" w:cstheme="minorHAnsi"/>
                <w:szCs w:val="24"/>
                <w:lang w:val="en-IN" w:eastAsia="en-IN"/>
              </w:rPr>
              <w:t>-</w:t>
            </w:r>
          </w:p>
        </w:tc>
      </w:tr>
    </w:tbl>
    <w:p w14:paraId="738575D4" w14:textId="77777777" w:rsidR="00247C36" w:rsidRDefault="007B2224">
      <w:pPr>
        <w:pStyle w:val="NormalWeb"/>
        <w:spacing w:before="0" w:beforeAutospacing="0" w:after="0" w:afterAutospacing="0"/>
      </w:pPr>
      <w:r>
        <w:rPr>
          <w:rStyle w:val="apple-tab-span"/>
          <w:rFonts w:asciiTheme="minorHAnsi" w:hAnsiTheme="minorHAnsi" w:cstheme="minorHAnsi"/>
          <w:color w:val="000000"/>
        </w:rPr>
        <w:tab/>
      </w:r>
    </w:p>
    <w:p w14:paraId="22064F07" w14:textId="0B5506EF" w:rsidR="00247C36" w:rsidRDefault="007B2224" w:rsidP="00952949">
      <w:pPr>
        <w:pStyle w:val="DocumentText"/>
        <w:ind w:left="0" w:firstLine="720"/>
        <w:rPr>
          <w:szCs w:val="24"/>
        </w:rPr>
      </w:pPr>
      <w:r>
        <w:rPr>
          <w:szCs w:val="24"/>
        </w:rPr>
        <w:t xml:space="preserve">Considering 3 resources and excluding the tasks completed </w:t>
      </w:r>
    </w:p>
    <w:p w14:paraId="67129303" w14:textId="77777777" w:rsidR="00247C36" w:rsidRDefault="00247C36">
      <w:pPr>
        <w:pStyle w:val="TableCaption"/>
      </w:pPr>
    </w:p>
    <w:p w14:paraId="4E9EC144" w14:textId="77777777" w:rsidR="00247C36" w:rsidRDefault="007B2224">
      <w:pPr>
        <w:pStyle w:val="TableCaption"/>
      </w:pPr>
      <w:bookmarkStart w:id="99" w:name="_Toc73284669"/>
      <w:r>
        <w:t>Table 4.10</w:t>
      </w:r>
      <w:r>
        <w:t xml:space="preserve"> </w:t>
      </w:r>
      <w:r>
        <w:t xml:space="preserve">Summary </w:t>
      </w:r>
      <w:proofErr w:type="gramStart"/>
      <w:r>
        <w:t>Of</w:t>
      </w:r>
      <w:proofErr w:type="gramEnd"/>
      <w:r>
        <w:t xml:space="preserve"> Estimation</w:t>
      </w:r>
      <w:bookmarkEnd w:id="99"/>
    </w:p>
    <w:p w14:paraId="3B692C1D" w14:textId="77777777" w:rsidR="00247C36" w:rsidRDefault="00247C36">
      <w:pPr>
        <w:pStyle w:val="TableCaption"/>
      </w:pPr>
    </w:p>
    <w:tbl>
      <w:tblPr>
        <w:tblW w:w="8931" w:type="dxa"/>
        <w:tblInd w:w="-152" w:type="dxa"/>
        <w:tblLook w:val="04A0" w:firstRow="1" w:lastRow="0" w:firstColumn="1" w:lastColumn="0" w:noHBand="0" w:noVBand="1"/>
      </w:tblPr>
      <w:tblGrid>
        <w:gridCol w:w="3261"/>
        <w:gridCol w:w="2977"/>
        <w:gridCol w:w="2693"/>
      </w:tblGrid>
      <w:tr w:rsidR="00247C36" w14:paraId="4349D5B0" w14:textId="77777777">
        <w:tc>
          <w:tcPr>
            <w:tcW w:w="326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CE294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Features</w:t>
            </w:r>
          </w:p>
        </w:tc>
        <w:tc>
          <w:tcPr>
            <w:tcW w:w="297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127358" w14:textId="33B60891"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 xml:space="preserve">Expected </w:t>
            </w:r>
            <w:r w:rsidR="00DD43A4">
              <w:rPr>
                <w:rFonts w:asciiTheme="minorHAnsi" w:hAnsiTheme="minorHAnsi" w:cstheme="minorHAnsi"/>
                <w:b/>
                <w:bCs/>
                <w:color w:val="741B47"/>
                <w:lang w:eastAsia="en-US"/>
              </w:rPr>
              <w:t>Date</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DFB5B0" w14:textId="49805AC3"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 xml:space="preserve">Actual </w:t>
            </w:r>
            <w:r w:rsidR="00DD43A4">
              <w:rPr>
                <w:rFonts w:asciiTheme="minorHAnsi" w:hAnsiTheme="minorHAnsi" w:cstheme="minorHAnsi"/>
                <w:b/>
                <w:bCs/>
                <w:color w:val="741B47"/>
                <w:lang w:eastAsia="en-US"/>
              </w:rPr>
              <w:t>Date</w:t>
            </w:r>
          </w:p>
        </w:tc>
      </w:tr>
      <w:tr w:rsidR="0017737F" w14:paraId="7CFC00DE" w14:textId="77777777">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795FC" w14:textId="77777777" w:rsidR="0017737F" w:rsidRDefault="0017737F" w:rsidP="0017737F">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Only With Must Have </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0851F" w14:textId="7A43F46C" w:rsidR="0017737F" w:rsidRDefault="0017737F" w:rsidP="00952949">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lang w:eastAsia="en-US"/>
              </w:rPr>
              <w:t>10</w:t>
            </w:r>
            <w:r>
              <w:rPr>
                <w:rFonts w:asciiTheme="minorHAnsi" w:hAnsiTheme="minorHAnsi" w:cstheme="minorHAnsi"/>
                <w:vertAlign w:val="superscript"/>
                <w:lang w:eastAsia="en-US"/>
              </w:rPr>
              <w:t>th</w:t>
            </w:r>
            <w:r>
              <w:rPr>
                <w:rFonts w:asciiTheme="minorHAnsi" w:hAnsiTheme="minorHAnsi" w:cstheme="minorHAnsi"/>
                <w:lang w:eastAsia="en-US"/>
              </w:rPr>
              <w:t xml:space="preserve"> May 2021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FC380" w14:textId="7F39A65E" w:rsidR="0017737F" w:rsidRDefault="00DD43A4" w:rsidP="00952949">
            <w:pPr>
              <w:pStyle w:val="NormalWeb"/>
              <w:spacing w:before="0" w:beforeAutospacing="0" w:after="0" w:afterAutospacing="0" w:line="256" w:lineRule="auto"/>
              <w:jc w:val="center"/>
              <w:rPr>
                <w:rFonts w:asciiTheme="minorHAnsi" w:hAnsiTheme="minorHAnsi" w:cstheme="minorHAnsi"/>
              </w:rPr>
            </w:pPr>
            <w:r>
              <w:rPr>
                <w:rFonts w:asciiTheme="minorHAnsi" w:hAnsiTheme="minorHAnsi" w:cstheme="minorHAnsi"/>
                <w:lang w:eastAsia="en-US"/>
              </w:rPr>
              <w:t>14</w:t>
            </w:r>
            <w:r w:rsidR="0017737F">
              <w:rPr>
                <w:rFonts w:asciiTheme="minorHAnsi" w:hAnsiTheme="minorHAnsi" w:cstheme="minorHAnsi"/>
                <w:vertAlign w:val="superscript"/>
                <w:lang w:eastAsia="en-US"/>
              </w:rPr>
              <w:t>th</w:t>
            </w:r>
            <w:r w:rsidR="0017737F">
              <w:rPr>
                <w:rFonts w:asciiTheme="minorHAnsi" w:hAnsiTheme="minorHAnsi" w:cstheme="minorHAnsi"/>
                <w:lang w:eastAsia="en-US"/>
              </w:rPr>
              <w:t xml:space="preserve"> May 2021</w:t>
            </w:r>
          </w:p>
        </w:tc>
      </w:tr>
      <w:tr w:rsidR="0017737F" w14:paraId="00C1FCF2" w14:textId="77777777">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3470" w14:textId="77777777" w:rsidR="0017737F" w:rsidRDefault="0017737F" w:rsidP="0017737F">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color w:val="000000"/>
                <w:lang w:eastAsia="en-US"/>
              </w:rPr>
              <w:t xml:space="preserve">Including Nice </w:t>
            </w:r>
            <w:proofErr w:type="gramStart"/>
            <w:r>
              <w:rPr>
                <w:rFonts w:asciiTheme="minorHAnsi" w:hAnsiTheme="minorHAnsi" w:cstheme="minorHAnsi"/>
                <w:color w:val="000000"/>
                <w:lang w:eastAsia="en-US"/>
              </w:rPr>
              <w:t>To</w:t>
            </w:r>
            <w:proofErr w:type="gramEnd"/>
            <w:r>
              <w:rPr>
                <w:rFonts w:asciiTheme="minorHAnsi" w:hAnsiTheme="minorHAnsi" w:cstheme="minorHAnsi"/>
                <w:color w:val="000000"/>
                <w:lang w:eastAsia="en-US"/>
              </w:rPr>
              <w:t xml:space="preserve"> Have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2F7FB" w14:textId="57F7B6CB" w:rsidR="0017737F" w:rsidRDefault="0017737F" w:rsidP="00952949">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lang w:eastAsia="en-US"/>
              </w:rPr>
              <w:t>17</w:t>
            </w:r>
            <w:r>
              <w:rPr>
                <w:rFonts w:asciiTheme="minorHAnsi" w:hAnsiTheme="minorHAnsi" w:cstheme="minorHAnsi"/>
                <w:vertAlign w:val="superscript"/>
                <w:lang w:eastAsia="en-US"/>
              </w:rPr>
              <w:t>th</w:t>
            </w:r>
            <w:r>
              <w:rPr>
                <w:rFonts w:asciiTheme="minorHAnsi" w:hAnsiTheme="minorHAnsi" w:cstheme="minorHAnsi"/>
                <w:lang w:eastAsia="en-US"/>
              </w:rPr>
              <w:t xml:space="preserve"> May 2021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4774" w14:textId="40FCFC41" w:rsidR="0017737F" w:rsidRDefault="0017737F" w:rsidP="00952949">
            <w:pPr>
              <w:pStyle w:val="NormalWeb"/>
              <w:spacing w:before="0" w:beforeAutospacing="0" w:after="0" w:afterAutospacing="0" w:line="256" w:lineRule="auto"/>
              <w:jc w:val="center"/>
              <w:rPr>
                <w:rFonts w:asciiTheme="minorHAnsi" w:hAnsiTheme="minorHAnsi" w:cstheme="minorHAnsi"/>
              </w:rPr>
            </w:pPr>
            <w:r>
              <w:rPr>
                <w:rFonts w:asciiTheme="minorHAnsi" w:hAnsiTheme="minorHAnsi" w:cstheme="minorHAnsi"/>
                <w:color w:val="000000"/>
                <w:lang w:eastAsia="en-US"/>
              </w:rPr>
              <w:t>-</w:t>
            </w:r>
          </w:p>
        </w:tc>
      </w:tr>
    </w:tbl>
    <w:p w14:paraId="2D116E30" w14:textId="77777777" w:rsidR="00247C36" w:rsidRDefault="00247C36">
      <w:pPr>
        <w:pStyle w:val="DocumentText"/>
        <w:rPr>
          <w:szCs w:val="24"/>
        </w:rPr>
      </w:pPr>
    </w:p>
    <w:p w14:paraId="10BCE99B" w14:textId="77777777" w:rsidR="00247C36" w:rsidRDefault="007B2224">
      <w:pPr>
        <w:spacing w:after="160" w:line="259" w:lineRule="auto"/>
        <w:rPr>
          <w:rFonts w:asciiTheme="minorHAnsi" w:hAnsiTheme="minorHAnsi" w:cstheme="minorHAnsi"/>
          <w:b/>
          <w:szCs w:val="24"/>
        </w:rPr>
      </w:pPr>
      <w:r>
        <w:rPr>
          <w:rFonts w:asciiTheme="minorHAnsi" w:hAnsiTheme="minorHAnsi" w:cstheme="minorHAnsi"/>
          <w:b/>
          <w:szCs w:val="24"/>
        </w:rPr>
        <w:br w:type="page"/>
      </w:r>
    </w:p>
    <w:p w14:paraId="3A5A86D5" w14:textId="77777777" w:rsidR="00247C36" w:rsidRDefault="00247C36">
      <w:pPr>
        <w:spacing w:after="160" w:line="256" w:lineRule="auto"/>
        <w:rPr>
          <w:rFonts w:asciiTheme="minorHAnsi" w:hAnsiTheme="minorHAnsi" w:cstheme="minorHAnsi"/>
          <w:b/>
          <w:szCs w:val="24"/>
        </w:rPr>
      </w:pPr>
    </w:p>
    <w:p w14:paraId="3DF37F52" w14:textId="77777777" w:rsidR="00247C36" w:rsidRDefault="007B2224">
      <w:pPr>
        <w:pStyle w:val="HeadingL1"/>
        <w:outlineLvl w:val="0"/>
      </w:pPr>
      <w:bookmarkStart w:id="100" w:name="_Toc17799"/>
      <w:bookmarkStart w:id="101" w:name="_Toc73284577"/>
      <w:r>
        <w:t>Design</w:t>
      </w:r>
      <w:bookmarkEnd w:id="100"/>
      <w:bookmarkEnd w:id="101"/>
    </w:p>
    <w:p w14:paraId="4168382B" w14:textId="77777777" w:rsidR="00247C36" w:rsidRDefault="007B2224">
      <w:pPr>
        <w:pStyle w:val="DocumentText"/>
      </w:pPr>
      <w:r>
        <w:rPr>
          <w:shd w:val="clear" w:color="auto" w:fill="FFFFFF"/>
        </w:rPr>
        <w:t xml:space="preserve">This phase describes, </w:t>
      </w:r>
      <w:r>
        <w:t xml:space="preserve">the architecture established. It starts with the requirement document delivered by the requirement phase and maps the requirements into an </w:t>
      </w:r>
      <w:r>
        <w:t>architecture.</w:t>
      </w:r>
    </w:p>
    <w:p w14:paraId="563F991E" w14:textId="77777777" w:rsidR="00247C36" w:rsidRDefault="00247C36">
      <w:pPr>
        <w:pStyle w:val="DocumentText"/>
      </w:pPr>
    </w:p>
    <w:p w14:paraId="60E20962" w14:textId="77777777" w:rsidR="00247C36" w:rsidRDefault="007B2224">
      <w:pPr>
        <w:pStyle w:val="HeadingsL2"/>
      </w:pPr>
      <w:bookmarkStart w:id="102" w:name="_Toc73284578"/>
      <w:r>
        <w:t>Software Development Methodology</w:t>
      </w:r>
      <w:bookmarkEnd w:id="102"/>
    </w:p>
    <w:p w14:paraId="5A8EED9C" w14:textId="77777777" w:rsidR="00247C36" w:rsidRDefault="007B2224">
      <w:pPr>
        <w:pStyle w:val="DocumentText"/>
        <w:rPr>
          <w:shd w:val="clear" w:color="auto" w:fill="FFFFFF"/>
        </w:rPr>
      </w:pPr>
      <w:r>
        <w:rPr>
          <w:shd w:val="clear" w:color="auto" w:fill="FFFFFF"/>
        </w:rPr>
        <w:t>This section convey information about methodologies that play a vital part in developing a software. The basic purpose of these methodologies is to provide smooth software development according to the project</w:t>
      </w:r>
      <w:r>
        <w:rPr>
          <w:shd w:val="clear" w:color="auto" w:fill="FFFFFF"/>
        </w:rPr>
        <w:t xml:space="preserve"> requirements.</w:t>
      </w:r>
    </w:p>
    <w:p w14:paraId="383E60ED" w14:textId="77777777" w:rsidR="00247C36" w:rsidRDefault="007B2224">
      <w:pPr>
        <w:pStyle w:val="DocumentText"/>
        <w:rPr>
          <w:color w:val="000000"/>
          <w:shd w:val="clear" w:color="auto" w:fill="FFFFFF"/>
        </w:rPr>
      </w:pPr>
      <w:r>
        <w:rPr>
          <w:rStyle w:val="apple-tab-span"/>
          <w:rFonts w:ascii="Calibri" w:hAnsi="Calibri" w:cs="Calibri"/>
          <w:color w:val="333333"/>
          <w:shd w:val="clear" w:color="auto" w:fill="FFFFFF"/>
        </w:rPr>
        <w:tab/>
      </w:r>
      <w:r>
        <w:rPr>
          <w:shd w:val="clear" w:color="auto" w:fill="FFFFFF"/>
        </w:rPr>
        <w:t xml:space="preserve">In this project, Agile software development methodology is used. According to this methodology ,the tasks are divided into time boxes (small time frames) to deliver specific features for a release. In this project each build is incremental </w:t>
      </w:r>
      <w:r>
        <w:rPr>
          <w:shd w:val="clear" w:color="auto" w:fill="FFFFFF"/>
        </w:rPr>
        <w:t xml:space="preserve">in terms of features and  the final build holds all the features required by the client. Adaption of an agile methodology for the software development helps as it is </w:t>
      </w:r>
      <w:r>
        <w:rPr>
          <w:color w:val="000000"/>
          <w:shd w:val="clear" w:color="auto" w:fill="FFFFFF"/>
        </w:rPr>
        <w:t>suitable for fixed or changing requirements, easy to manage, gives flexibility to develope</w:t>
      </w:r>
      <w:r>
        <w:rPr>
          <w:color w:val="000000"/>
          <w:shd w:val="clear" w:color="auto" w:fill="FFFFFF"/>
        </w:rPr>
        <w:t>rs and hence forms a good model for environments that change steadily.</w:t>
      </w:r>
    </w:p>
    <w:p w14:paraId="4C19231D" w14:textId="77777777" w:rsidR="00247C36" w:rsidRDefault="00247C36">
      <w:pPr>
        <w:pStyle w:val="DocumentText"/>
      </w:pPr>
    </w:p>
    <w:p w14:paraId="7B64E028" w14:textId="77777777" w:rsidR="00247C36" w:rsidRDefault="007B2224">
      <w:pPr>
        <w:pStyle w:val="HeadingsL2"/>
      </w:pPr>
      <w:bookmarkStart w:id="103" w:name="_Toc73284579"/>
      <w:r>
        <w:t>Peer review process</w:t>
      </w:r>
      <w:bookmarkEnd w:id="103"/>
    </w:p>
    <w:p w14:paraId="67F84974" w14:textId="77777777" w:rsidR="00247C36" w:rsidRDefault="007B2224">
      <w:pPr>
        <w:pStyle w:val="DocumentText"/>
        <w:rPr>
          <w:rFonts w:cs="Times New Roman"/>
          <w:lang w:val="en-IN" w:eastAsia="en-IN"/>
        </w:rPr>
      </w:pPr>
      <w:r>
        <w:rPr>
          <w:shd w:val="clear" w:color="auto" w:fill="FFFFFF"/>
        </w:rPr>
        <w:t xml:space="preserve">This is a </w:t>
      </w:r>
      <w:r>
        <w:rPr>
          <w:shd w:val="clear" w:color="auto" w:fill="FFFFFF"/>
          <w:lang w:eastAsia="en-IN"/>
        </w:rPr>
        <w:t xml:space="preserve">type of </w:t>
      </w:r>
      <w:r>
        <w:rPr>
          <w:shd w:val="clear" w:color="auto" w:fill="FFFFFF"/>
          <w:lang w:val="en-IN" w:eastAsia="en-IN"/>
        </w:rPr>
        <w:t xml:space="preserve">review conducted so as to improve the productivity of the development team, to make the testing process time and cost effective, to make the </w:t>
      </w:r>
      <w:r>
        <w:rPr>
          <w:shd w:val="clear" w:color="auto" w:fill="FFFFFF"/>
          <w:lang w:val="en-IN" w:eastAsia="en-IN"/>
        </w:rPr>
        <w:t>final software with fewer defects and to eliminate the inadequacies. The following steps were conducted as a part of the peer review,</w:t>
      </w:r>
    </w:p>
    <w:p w14:paraId="3B26C8C6" w14:textId="77777777" w:rsidR="00247C36" w:rsidRDefault="007B2224">
      <w:pPr>
        <w:pStyle w:val="DocumentText"/>
        <w:numPr>
          <w:ilvl w:val="0"/>
          <w:numId w:val="65"/>
        </w:numPr>
        <w:rPr>
          <w:lang w:val="en-IN" w:eastAsia="en-IN"/>
        </w:rPr>
      </w:pPr>
      <w:r>
        <w:rPr>
          <w:shd w:val="clear" w:color="auto" w:fill="FFFFFF"/>
          <w:lang w:val="en-IN" w:eastAsia="en-IN"/>
        </w:rPr>
        <w:t>Walkthrough - In this type each member of the development team are able to ask questions about code and make comments abou</w:t>
      </w:r>
      <w:r>
        <w:rPr>
          <w:shd w:val="clear" w:color="auto" w:fill="FFFFFF"/>
          <w:lang w:val="en-IN" w:eastAsia="en-IN"/>
        </w:rPr>
        <w:t>t defects.</w:t>
      </w:r>
    </w:p>
    <w:p w14:paraId="59F12167" w14:textId="77777777" w:rsidR="00247C36" w:rsidRDefault="007B2224">
      <w:pPr>
        <w:pStyle w:val="DocumentText"/>
        <w:numPr>
          <w:ilvl w:val="0"/>
          <w:numId w:val="65"/>
        </w:numPr>
        <w:rPr>
          <w:lang w:val="en-IN" w:eastAsia="en-IN"/>
        </w:rPr>
      </w:pPr>
      <w:r>
        <w:rPr>
          <w:shd w:val="clear" w:color="auto" w:fill="FFFFFF"/>
          <w:lang w:val="en-IN" w:eastAsia="en-IN"/>
        </w:rPr>
        <w:lastRenderedPageBreak/>
        <w:t>Code Review - This whole code is reviewed by all team members in a systematic way.</w:t>
      </w:r>
    </w:p>
    <w:p w14:paraId="129B6595" w14:textId="77777777" w:rsidR="00247C36" w:rsidRDefault="00247C36">
      <w:pPr>
        <w:pStyle w:val="DocumentText"/>
        <w:ind w:left="1440"/>
        <w:rPr>
          <w:lang w:val="en-IN" w:eastAsia="en-IN"/>
        </w:rPr>
      </w:pPr>
    </w:p>
    <w:p w14:paraId="6E94AD96" w14:textId="77777777" w:rsidR="00247C36" w:rsidRDefault="007B2224">
      <w:pPr>
        <w:pStyle w:val="HeadingsL3"/>
      </w:pPr>
      <w:bookmarkStart w:id="104" w:name="_Toc73284580"/>
      <w:r>
        <w:t>Collaboration Methodology</w:t>
      </w:r>
      <w:bookmarkEnd w:id="104"/>
    </w:p>
    <w:p w14:paraId="58D456FD" w14:textId="77777777" w:rsidR="00247C36" w:rsidRDefault="007B2224">
      <w:pPr>
        <w:pStyle w:val="DocumentText"/>
      </w:pPr>
      <w:r>
        <w:rPr>
          <w:shd w:val="clear" w:color="auto" w:fill="FFFFFF"/>
        </w:rPr>
        <w:t>This methodology describes,</w:t>
      </w:r>
      <w:r>
        <w:rPr>
          <w:shd w:val="clear" w:color="auto" w:fill="FFFFFF"/>
          <w:lang w:val="en-IN" w:eastAsia="en-IN"/>
        </w:rPr>
        <w:t xml:space="preserve"> the process of working together to come up with the product. It includes sharing resources with others whic</w:t>
      </w:r>
      <w:r>
        <w:rPr>
          <w:shd w:val="clear" w:color="auto" w:fill="FFFFFF"/>
          <w:lang w:val="en-IN" w:eastAsia="en-IN"/>
        </w:rPr>
        <w:t>h helps to get new ideas and also helps to find defects in the project.</w:t>
      </w:r>
    </w:p>
    <w:p w14:paraId="651A1FB8" w14:textId="77777777" w:rsidR="00247C36" w:rsidRDefault="00247C36">
      <w:pPr>
        <w:pStyle w:val="DocumentText"/>
      </w:pPr>
    </w:p>
    <w:p w14:paraId="363FC0B1" w14:textId="77777777" w:rsidR="00247C36" w:rsidRDefault="007B2224">
      <w:pPr>
        <w:pStyle w:val="HeadingsL2"/>
      </w:pPr>
      <w:bookmarkStart w:id="105" w:name="_Toc73284581"/>
      <w:r>
        <w:t>Coding Guidelines</w:t>
      </w:r>
      <w:bookmarkEnd w:id="105"/>
    </w:p>
    <w:p w14:paraId="46D020E4" w14:textId="77777777" w:rsidR="00247C36" w:rsidRDefault="007B2224">
      <w:pPr>
        <w:pStyle w:val="DocumentText"/>
        <w:rPr>
          <w:rFonts w:cs="Times New Roman"/>
          <w:lang w:val="en-IN" w:eastAsia="en-IN"/>
        </w:rPr>
      </w:pPr>
      <w:r>
        <w:rPr>
          <w:shd w:val="clear" w:color="auto" w:fill="FFFFFF"/>
        </w:rPr>
        <w:t xml:space="preserve">The guidelines set in this section describes, the </w:t>
      </w:r>
      <w:r>
        <w:t>coding standard to give a uniform appearance to the code written by different team members. It improves readability</w:t>
      </w:r>
      <w:r>
        <w:t xml:space="preserve">, and maintainability of the code and it reduces complexity also. It helps in code reuse and helps to detect error easily. </w:t>
      </w:r>
      <w:r>
        <w:rPr>
          <w:shd w:val="clear" w:color="auto" w:fill="FFFFFF"/>
          <w:lang w:val="en-IN" w:eastAsia="en-IN"/>
        </w:rPr>
        <w:t>For this project following are some coding guidelines set,</w:t>
      </w:r>
    </w:p>
    <w:p w14:paraId="398A9575" w14:textId="77777777" w:rsidR="00247C36" w:rsidRDefault="007B2224" w:rsidP="007B2224">
      <w:pPr>
        <w:pStyle w:val="DocumentText"/>
        <w:numPr>
          <w:ilvl w:val="0"/>
          <w:numId w:val="72"/>
        </w:numPr>
        <w:rPr>
          <w:lang w:val="en-IN" w:eastAsia="en-IN"/>
        </w:rPr>
      </w:pPr>
      <w:r>
        <w:rPr>
          <w:lang w:val="en-IN" w:eastAsia="en-IN"/>
        </w:rPr>
        <w:t>Use prettier.io, font size - 14</w:t>
      </w:r>
    </w:p>
    <w:p w14:paraId="1494800D" w14:textId="77777777" w:rsidR="00247C36" w:rsidRDefault="007B2224" w:rsidP="007B2224">
      <w:pPr>
        <w:pStyle w:val="DocumentText"/>
        <w:numPr>
          <w:ilvl w:val="0"/>
          <w:numId w:val="72"/>
        </w:numPr>
        <w:rPr>
          <w:lang w:val="en-IN" w:eastAsia="en-IN"/>
        </w:rPr>
      </w:pPr>
      <w:r>
        <w:rPr>
          <w:lang w:val="en-IN" w:eastAsia="en-IN"/>
        </w:rPr>
        <w:t>Use functional components ONLY </w:t>
      </w:r>
    </w:p>
    <w:p w14:paraId="20011E55" w14:textId="77777777" w:rsidR="00247C36" w:rsidRDefault="007B2224" w:rsidP="007B2224">
      <w:pPr>
        <w:pStyle w:val="DocumentText"/>
        <w:numPr>
          <w:ilvl w:val="0"/>
          <w:numId w:val="72"/>
        </w:numPr>
        <w:rPr>
          <w:lang w:val="en-IN" w:eastAsia="en-IN"/>
        </w:rPr>
      </w:pPr>
      <w:r>
        <w:rPr>
          <w:lang w:val="en-IN" w:eastAsia="en-IN"/>
        </w:rPr>
        <w:t xml:space="preserve">Use arrow </w:t>
      </w:r>
      <w:r>
        <w:rPr>
          <w:lang w:val="en-IN" w:eastAsia="en-IN"/>
        </w:rPr>
        <w:t>functions ONLY</w:t>
      </w:r>
    </w:p>
    <w:p w14:paraId="65F571C7" w14:textId="77777777" w:rsidR="00247C36" w:rsidRDefault="007B2224">
      <w:pPr>
        <w:pStyle w:val="DocumentText"/>
        <w:ind w:left="1440"/>
        <w:rPr>
          <w:lang w:val="en-IN" w:eastAsia="en-IN"/>
        </w:rPr>
      </w:pPr>
      <w:r>
        <w:rPr>
          <w:lang w:val="en-IN" w:eastAsia="en-IN"/>
        </w:rPr>
        <w:t>E.g.,:</w:t>
      </w:r>
    </w:p>
    <w:p w14:paraId="141AC366" w14:textId="77777777" w:rsidR="00247C36" w:rsidRDefault="007B2224">
      <w:pPr>
        <w:pStyle w:val="DocumentText"/>
        <w:ind w:left="1440"/>
        <w:rPr>
          <w:lang w:val="en-IN" w:eastAsia="en-IN"/>
        </w:rPr>
      </w:pPr>
      <w:r>
        <w:rPr>
          <w:lang w:val="en-IN" w:eastAsia="en-IN"/>
        </w:rPr>
        <mc:AlternateContent>
          <mc:Choice Requires="wps">
            <w:drawing>
              <wp:anchor distT="0" distB="0" distL="114300" distR="114300" simplePos="0" relativeHeight="251664896" behindDoc="0" locked="0" layoutInCell="1" allowOverlap="1" wp14:anchorId="67A7CB07" wp14:editId="2B24C2C1">
                <wp:simplePos x="0" y="0"/>
                <wp:positionH relativeFrom="column">
                  <wp:posOffset>1231900</wp:posOffset>
                </wp:positionH>
                <wp:positionV relativeFrom="paragraph">
                  <wp:posOffset>104140</wp:posOffset>
                </wp:positionV>
                <wp:extent cx="2120900" cy="787400"/>
                <wp:effectExtent l="0" t="0" r="12700" b="12700"/>
                <wp:wrapNone/>
                <wp:docPr id="6" name="Text Box 6"/>
                <wp:cNvGraphicFramePr/>
                <a:graphic xmlns:a="http://schemas.openxmlformats.org/drawingml/2006/main">
                  <a:graphicData uri="http://schemas.microsoft.com/office/word/2010/wordprocessingShape">
                    <wps:wsp>
                      <wps:cNvSpPr txBox="1"/>
                      <wps:spPr>
                        <a:xfrm>
                          <a:off x="0" y="0"/>
                          <a:ext cx="2120900" cy="787400"/>
                        </a:xfrm>
                        <a:prstGeom prst="rect">
                          <a:avLst/>
                        </a:prstGeom>
                        <a:solidFill>
                          <a:schemeClr val="lt1"/>
                        </a:solidFill>
                        <a:ln w="6350">
                          <a:solidFill>
                            <a:prstClr val="black"/>
                          </a:solidFill>
                        </a:ln>
                      </wps:spPr>
                      <wps:txbx>
                        <w:txbxContent>
                          <w:p w14:paraId="215B9A5B" w14:textId="77777777" w:rsidR="00247C36" w:rsidRDefault="007B2224">
                            <w:pPr>
                              <w:rPr>
                                <w:rFonts w:ascii="Courier New" w:hAnsi="Courier New" w:cs="Courier New"/>
                              </w:rPr>
                            </w:pPr>
                            <w:r>
                              <w:rPr>
                                <w:rFonts w:ascii="Courier New" w:hAnsi="Courier New" w:cs="Courier New"/>
                              </w:rPr>
                              <w:t>const SAMPLE = ()=&gt; {</w:t>
                            </w:r>
                          </w:p>
                          <w:p w14:paraId="523D5B91" w14:textId="77777777" w:rsidR="00247C36" w:rsidRDefault="007B2224">
                            <w:pPr>
                              <w:rPr>
                                <w:rFonts w:ascii="Courier New" w:hAnsi="Courier New" w:cs="Courier New"/>
                              </w:rPr>
                            </w:pPr>
                            <w:r>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7A7CB07" id="_x0000_t202" coordsize="21600,21600" o:spt="202" path="m,l,21600r21600,l21600,xe">
                <v:stroke joinstyle="miter"/>
                <v:path gradientshapeok="t" o:connecttype="rect"/>
              </v:shapetype>
              <v:shape id="Text Box 6" o:spid="_x0000_s1026" type="#_x0000_t202" style="position:absolute;left:0;text-align:left;margin-left:97pt;margin-top:8.2pt;width:167pt;height:62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" fillcolor="white [3201]" strokeweight=".5pt">
                <v:textbox>
                  <w:txbxContent>
                    <w:p w14:paraId="215B9A5B" w14:textId="77777777" w:rsidR="00247C36" w:rsidRDefault="007B2224">
                      <w:pPr>
                        <w:rPr>
                          <w:rFonts w:ascii="Courier New" w:hAnsi="Courier New" w:cs="Courier New"/>
                        </w:rPr>
                      </w:pPr>
                      <w:r>
                        <w:rPr>
                          <w:rFonts w:ascii="Courier New" w:hAnsi="Courier New" w:cs="Courier New"/>
                        </w:rPr>
                        <w:t>const SAMPLE = ()=&gt; {</w:t>
                      </w:r>
                    </w:p>
                    <w:p w14:paraId="523D5B91" w14:textId="77777777" w:rsidR="00247C36" w:rsidRDefault="007B2224">
                      <w:pPr>
                        <w:rPr>
                          <w:rFonts w:ascii="Courier New" w:hAnsi="Courier New" w:cs="Courier New"/>
                        </w:rPr>
                      </w:pPr>
                      <w:r>
                        <w:rPr>
                          <w:rFonts w:ascii="Courier New" w:hAnsi="Courier New" w:cs="Courier New"/>
                        </w:rPr>
                        <w:t>}</w:t>
                      </w:r>
                    </w:p>
                  </w:txbxContent>
                </v:textbox>
              </v:shape>
            </w:pict>
          </mc:Fallback>
        </mc:AlternateContent>
      </w:r>
    </w:p>
    <w:p w14:paraId="61C6ED4E" w14:textId="77777777" w:rsidR="00247C36" w:rsidRDefault="00247C36">
      <w:pPr>
        <w:pStyle w:val="DocumentText"/>
        <w:ind w:left="1440"/>
        <w:rPr>
          <w:lang w:val="en-IN" w:eastAsia="en-IN"/>
        </w:rPr>
      </w:pPr>
    </w:p>
    <w:p w14:paraId="278AAD98" w14:textId="77777777" w:rsidR="00247C36" w:rsidRDefault="00247C36">
      <w:pPr>
        <w:pStyle w:val="DocumentText"/>
        <w:ind w:left="1440"/>
        <w:rPr>
          <w:lang w:val="en-IN" w:eastAsia="en-IN"/>
        </w:rPr>
      </w:pPr>
    </w:p>
    <w:p w14:paraId="0E32550C" w14:textId="77777777" w:rsidR="00247C36" w:rsidRDefault="007B2224" w:rsidP="007B2224">
      <w:pPr>
        <w:pStyle w:val="DocumentText"/>
        <w:numPr>
          <w:ilvl w:val="0"/>
          <w:numId w:val="72"/>
        </w:numPr>
        <w:rPr>
          <w:lang w:val="en-IN" w:eastAsia="en-IN"/>
        </w:rPr>
      </w:pPr>
      <w:r>
        <w:rPr>
          <w:lang w:val="en-IN" w:eastAsia="en-IN"/>
        </w:rPr>
        <w:t>File names - File (one word), File_name(more than one word)</w:t>
      </w:r>
    </w:p>
    <w:p w14:paraId="3BF56302" w14:textId="77777777" w:rsidR="00247C36" w:rsidRDefault="007B2224" w:rsidP="007B2224">
      <w:pPr>
        <w:pStyle w:val="DocumentText"/>
        <w:numPr>
          <w:ilvl w:val="0"/>
          <w:numId w:val="72"/>
        </w:numPr>
        <w:rPr>
          <w:lang w:val="en-IN" w:eastAsia="en-IN"/>
        </w:rPr>
      </w:pPr>
      <w:r>
        <w:rPr>
          <w:lang w:val="en-IN" w:eastAsia="en-IN"/>
        </w:rPr>
        <w:t>PascalCase for function names</w:t>
      </w:r>
    </w:p>
    <w:p w14:paraId="4FE41FAA" w14:textId="77777777" w:rsidR="00247C36" w:rsidRDefault="007B2224" w:rsidP="007B2224">
      <w:pPr>
        <w:pStyle w:val="DocumentText"/>
        <w:numPr>
          <w:ilvl w:val="0"/>
          <w:numId w:val="72"/>
        </w:numPr>
        <w:rPr>
          <w:lang w:val="en-IN" w:eastAsia="en-IN"/>
        </w:rPr>
      </w:pPr>
      <w:r>
        <w:rPr>
          <w:lang w:val="en-IN" w:eastAsia="en-IN"/>
        </w:rPr>
        <w:t>Quotes - Use Single quotes everywhere</w:t>
      </w:r>
    </w:p>
    <w:p w14:paraId="7D9F91B9" w14:textId="77777777" w:rsidR="00247C36" w:rsidRDefault="007B2224" w:rsidP="007B2224">
      <w:pPr>
        <w:pStyle w:val="DocumentText"/>
        <w:numPr>
          <w:ilvl w:val="0"/>
          <w:numId w:val="72"/>
        </w:numPr>
        <w:rPr>
          <w:lang w:val="en-IN" w:eastAsia="en-IN"/>
        </w:rPr>
      </w:pPr>
      <w:r>
        <w:rPr>
          <w:lang w:val="en-IN" w:eastAsia="en-IN"/>
        </w:rPr>
        <w:t xml:space="preserve">Import statements in one line </w:t>
      </w:r>
    </w:p>
    <w:p w14:paraId="6DA665A8" w14:textId="77777777" w:rsidR="00247C36" w:rsidRDefault="00247C36">
      <w:pPr>
        <w:pStyle w:val="DocumentText"/>
        <w:rPr>
          <w:lang w:val="en-IN" w:eastAsia="en-IN"/>
        </w:rPr>
      </w:pPr>
    </w:p>
    <w:p w14:paraId="2396DD30" w14:textId="77777777" w:rsidR="00247C36" w:rsidRDefault="00247C36">
      <w:pPr>
        <w:pStyle w:val="DocumentText"/>
        <w:rPr>
          <w:lang w:val="en-IN" w:eastAsia="en-IN"/>
        </w:rPr>
      </w:pPr>
    </w:p>
    <w:p w14:paraId="6DB0375A" w14:textId="77777777" w:rsidR="00247C36" w:rsidRDefault="007B2224" w:rsidP="007B2224">
      <w:pPr>
        <w:pStyle w:val="DocumentText"/>
        <w:numPr>
          <w:ilvl w:val="0"/>
          <w:numId w:val="72"/>
        </w:numPr>
        <w:rPr>
          <w:lang w:val="en-IN" w:eastAsia="en-IN"/>
        </w:rPr>
      </w:pPr>
      <w:r>
        <w:rPr>
          <w:lang w:val="en-IN" w:eastAsia="en-IN"/>
        </w:rPr>
        <w:lastRenderedPageBreak/>
        <w:t>E.g.,:</w:t>
      </w:r>
    </w:p>
    <w:p w14:paraId="1C486B63" w14:textId="77777777" w:rsidR="00247C36" w:rsidRDefault="007B2224">
      <w:pPr>
        <w:pStyle w:val="DocumentText"/>
        <w:ind w:left="1440"/>
        <w:rPr>
          <w:lang w:val="en-IN" w:eastAsia="en-IN"/>
        </w:rPr>
      </w:pPr>
      <w:r>
        <w:rPr>
          <w:lang w:val="en-IN" w:eastAsia="en-IN"/>
        </w:rPr>
        <mc:AlternateContent>
          <mc:Choice Requires="wps">
            <w:drawing>
              <wp:anchor distT="0" distB="0" distL="114300" distR="114300" simplePos="0" relativeHeight="251665920" behindDoc="0" locked="0" layoutInCell="1" allowOverlap="1" wp14:anchorId="3C503F94" wp14:editId="6DA3E5F5">
                <wp:simplePos x="0" y="0"/>
                <wp:positionH relativeFrom="margin">
                  <wp:posOffset>1200150</wp:posOffset>
                </wp:positionH>
                <wp:positionV relativeFrom="paragraph">
                  <wp:posOffset>40640</wp:posOffset>
                </wp:positionV>
                <wp:extent cx="3676650" cy="1022350"/>
                <wp:effectExtent l="0" t="0" r="19050" b="25400"/>
                <wp:wrapNone/>
                <wp:docPr id="64" name="Text Box 64"/>
                <wp:cNvGraphicFramePr/>
                <a:graphic xmlns:a="http://schemas.openxmlformats.org/drawingml/2006/main">
                  <a:graphicData uri="http://schemas.microsoft.com/office/word/2010/wordprocessingShape">
                    <wps:wsp>
                      <wps:cNvSpPr txBox="1"/>
                      <wps:spPr>
                        <a:xfrm>
                          <a:off x="0" y="0"/>
                          <a:ext cx="3676650" cy="1022350"/>
                        </a:xfrm>
                        <a:prstGeom prst="rect">
                          <a:avLst/>
                        </a:prstGeom>
                        <a:solidFill>
                          <a:schemeClr val="lt1"/>
                        </a:solidFill>
                        <a:ln w="6350">
                          <a:solidFill>
                            <a:prstClr val="black"/>
                          </a:solidFill>
                        </a:ln>
                      </wps:spPr>
                      <wps:txbx>
                        <w:txbxContent>
                          <w:p w14:paraId="5B93B5AB"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 xml:space="preserve">import { StyleSheet, View, </w:t>
                            </w:r>
                            <w:r>
                              <w:rPr>
                                <w:rFonts w:ascii="Courier New" w:hAnsi="Courier New" w:cs="Courier New"/>
                                <w:lang w:val="en-IN" w:eastAsia="en-IN"/>
                              </w:rPr>
                              <w:t>Image, TouchableOpacity, Alert } from 'react-native';</w:t>
                            </w:r>
                          </w:p>
                          <w:p w14:paraId="4CAD41C7" w14:textId="77777777" w:rsidR="00247C36" w:rsidRDefault="00247C3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503F94" id="Text Box 64" o:spid="_x0000_s1027" type="#_x0000_t202" style="position:absolute;left:0;text-align:left;margin-left:94.5pt;margin-top:3.2pt;width:289.5pt;height:80.5pt;z-index:251665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" fillcolor="white [3201]" strokeweight=".5pt">
                <v:textbox>
                  <w:txbxContent>
                    <w:p w14:paraId="5B93B5AB"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 xml:space="preserve">import { StyleSheet, View, </w:t>
                      </w:r>
                      <w:r>
                        <w:rPr>
                          <w:rFonts w:ascii="Courier New" w:hAnsi="Courier New" w:cs="Courier New"/>
                          <w:lang w:val="en-IN" w:eastAsia="en-IN"/>
                        </w:rPr>
                        <w:t>Image, TouchableOpacity, Alert } from 'react-native';</w:t>
                      </w:r>
                    </w:p>
                    <w:p w14:paraId="4CAD41C7" w14:textId="77777777" w:rsidR="00247C36" w:rsidRDefault="00247C36"/>
                  </w:txbxContent>
                </v:textbox>
                <w10:wrap anchorx="margin"/>
              </v:shape>
            </w:pict>
          </mc:Fallback>
        </mc:AlternateContent>
      </w:r>
    </w:p>
    <w:p w14:paraId="214C79D3" w14:textId="77777777" w:rsidR="00247C36" w:rsidRDefault="00247C36">
      <w:pPr>
        <w:pStyle w:val="DocumentText"/>
        <w:ind w:left="1440"/>
        <w:rPr>
          <w:lang w:val="en-IN" w:eastAsia="en-IN"/>
        </w:rPr>
      </w:pPr>
    </w:p>
    <w:p w14:paraId="0DEA6AB9" w14:textId="77777777" w:rsidR="00247C36" w:rsidRDefault="00247C36">
      <w:pPr>
        <w:pStyle w:val="DocumentText"/>
        <w:ind w:left="1440"/>
        <w:rPr>
          <w:lang w:val="en-IN" w:eastAsia="en-IN"/>
        </w:rPr>
      </w:pPr>
    </w:p>
    <w:p w14:paraId="750CF13A" w14:textId="77777777" w:rsidR="00247C36" w:rsidRDefault="00247C36">
      <w:pPr>
        <w:pStyle w:val="DocumentText"/>
        <w:ind w:left="1440"/>
        <w:rPr>
          <w:lang w:val="en-IN" w:eastAsia="en-IN"/>
        </w:rPr>
      </w:pPr>
    </w:p>
    <w:p w14:paraId="0C8F3CDA" w14:textId="77777777" w:rsidR="00247C36" w:rsidRDefault="007B2224" w:rsidP="007B2224">
      <w:pPr>
        <w:pStyle w:val="DocumentText"/>
        <w:numPr>
          <w:ilvl w:val="0"/>
          <w:numId w:val="72"/>
        </w:numPr>
        <w:rPr>
          <w:lang w:val="en-IN" w:eastAsia="en-IN"/>
        </w:rPr>
      </w:pPr>
      <w:r>
        <w:rPr>
          <w:lang w:val="en-IN" w:eastAsia="en-IN"/>
        </w:rPr>
        <w:t>camelCase for variables</w:t>
      </w:r>
    </w:p>
    <w:p w14:paraId="6E1E378E" w14:textId="77777777" w:rsidR="00247C36" w:rsidRDefault="007B2224" w:rsidP="007B2224">
      <w:pPr>
        <w:pStyle w:val="DocumentText"/>
        <w:numPr>
          <w:ilvl w:val="0"/>
          <w:numId w:val="72"/>
        </w:numPr>
        <w:rPr>
          <w:lang w:val="en-IN" w:eastAsia="en-IN"/>
        </w:rPr>
      </w:pPr>
      <w:r>
        <w:rPr>
          <w:lang w:val="en-IN" w:eastAsia="en-IN"/>
        </w:rPr>
        <w:t>For constants - same pattern as file names</w:t>
      </w:r>
    </w:p>
    <w:p w14:paraId="184643EA" w14:textId="77777777" w:rsidR="00247C36" w:rsidRDefault="007B2224" w:rsidP="007B2224">
      <w:pPr>
        <w:pStyle w:val="DocumentText"/>
        <w:numPr>
          <w:ilvl w:val="0"/>
          <w:numId w:val="72"/>
        </w:numPr>
        <w:rPr>
          <w:lang w:val="en-IN" w:eastAsia="en-IN"/>
        </w:rPr>
      </w:pPr>
      <w:r>
        <w:rPr>
          <w:lang w:val="en-IN" w:eastAsia="en-IN"/>
        </w:rPr>
        <w:t>Tab length - 4 spaces</w:t>
      </w:r>
    </w:p>
    <w:p w14:paraId="5AA82F43" w14:textId="77777777" w:rsidR="00247C36" w:rsidRDefault="007B2224" w:rsidP="007B2224">
      <w:pPr>
        <w:pStyle w:val="DocumentText"/>
        <w:numPr>
          <w:ilvl w:val="0"/>
          <w:numId w:val="72"/>
        </w:numPr>
        <w:rPr>
          <w:lang w:val="en-IN" w:eastAsia="en-IN"/>
        </w:rPr>
      </w:pPr>
      <w:r>
        <w:rPr>
          <w:lang w:val="en-IN" w:eastAsia="en-IN"/>
        </w:rPr>
        <w:t>Add function description before each component including purpose, arguments, return value </w:t>
      </w:r>
    </w:p>
    <w:p w14:paraId="012A1395" w14:textId="77777777" w:rsidR="00247C36" w:rsidRDefault="007B2224" w:rsidP="007B2224">
      <w:pPr>
        <w:pStyle w:val="DocumentText"/>
        <w:numPr>
          <w:ilvl w:val="0"/>
          <w:numId w:val="72"/>
        </w:numPr>
        <w:rPr>
          <w:lang w:val="en-IN" w:eastAsia="en-IN"/>
        </w:rPr>
      </w:pPr>
      <w:r>
        <w:rPr>
          <w:lang w:val="en-IN" w:eastAsia="en-IN"/>
        </w:rPr>
        <w:t>Convention for ho</w:t>
      </w:r>
      <w:r>
        <w:rPr>
          <w:lang w:val="en-IN" w:eastAsia="en-IN"/>
        </w:rPr>
        <w:t>oks - useHooks Functions </w:t>
      </w:r>
    </w:p>
    <w:p w14:paraId="463DE05E" w14:textId="77777777" w:rsidR="00247C36" w:rsidRDefault="007B2224" w:rsidP="007B2224">
      <w:pPr>
        <w:pStyle w:val="DocumentText"/>
        <w:numPr>
          <w:ilvl w:val="0"/>
          <w:numId w:val="72"/>
        </w:numPr>
        <w:rPr>
          <w:lang w:val="en-IN" w:eastAsia="en-IN"/>
        </w:rPr>
      </w:pPr>
      <w:r>
        <w:rPr>
          <w:lang w:val="en-IN" w:eastAsia="en-IN"/>
        </w:rPr>
        <w:t>Brackets – E.g.,:</w:t>
      </w:r>
    </w:p>
    <w:p w14:paraId="4ED55A8E" w14:textId="77777777" w:rsidR="00247C36" w:rsidRDefault="007B2224">
      <w:pPr>
        <w:pStyle w:val="DocumentText"/>
        <w:rPr>
          <w:lang w:val="en-IN" w:eastAsia="en-IN"/>
        </w:rPr>
      </w:pPr>
      <w:r>
        <w:rPr>
          <w:lang w:val="en-IN" w:eastAsia="en-IN"/>
        </w:rPr>
        <mc:AlternateContent>
          <mc:Choice Requires="wps">
            <w:drawing>
              <wp:anchor distT="0" distB="0" distL="114300" distR="114300" simplePos="0" relativeHeight="251666944" behindDoc="0" locked="0" layoutInCell="1" allowOverlap="1" wp14:anchorId="43B9D600" wp14:editId="4B538A5A">
                <wp:simplePos x="0" y="0"/>
                <wp:positionH relativeFrom="column">
                  <wp:posOffset>1276350</wp:posOffset>
                </wp:positionH>
                <wp:positionV relativeFrom="paragraph">
                  <wp:posOffset>27940</wp:posOffset>
                </wp:positionV>
                <wp:extent cx="2482850" cy="1282700"/>
                <wp:effectExtent l="0" t="0" r="12700" b="12700"/>
                <wp:wrapNone/>
                <wp:docPr id="65" name="Text Box 65"/>
                <wp:cNvGraphicFramePr/>
                <a:graphic xmlns:a="http://schemas.openxmlformats.org/drawingml/2006/main">
                  <a:graphicData uri="http://schemas.microsoft.com/office/word/2010/wordprocessingShape">
                    <wps:wsp>
                      <wps:cNvSpPr txBox="1"/>
                      <wps:spPr>
                        <a:xfrm>
                          <a:off x="0" y="0"/>
                          <a:ext cx="2482850" cy="1282700"/>
                        </a:xfrm>
                        <a:prstGeom prst="rect">
                          <a:avLst/>
                        </a:prstGeom>
                        <a:solidFill>
                          <a:schemeClr val="lt1"/>
                        </a:solidFill>
                        <a:ln w="6350">
                          <a:solidFill>
                            <a:prstClr val="black"/>
                          </a:solidFill>
                        </a:ln>
                      </wps:spPr>
                      <wps:txbx>
                        <w:txbxContent>
                          <w:p w14:paraId="6CF11A12"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FunctionName(x, y, z) {</w:t>
                            </w:r>
                          </w:p>
                          <w:p w14:paraId="788214DA" w14:textId="77777777" w:rsidR="00247C36" w:rsidRDefault="007B2224">
                            <w:pPr>
                              <w:pStyle w:val="DocumentText"/>
                              <w:ind w:left="0" w:firstLine="720"/>
                              <w:rPr>
                                <w:rFonts w:ascii="Courier New" w:hAnsi="Courier New" w:cs="Courier New"/>
                                <w:lang w:val="en-IN" w:eastAsia="en-IN"/>
                              </w:rPr>
                            </w:pPr>
                            <w:r>
                              <w:rPr>
                                <w:rFonts w:ascii="Courier New" w:hAnsi="Courier New" w:cs="Courier New"/>
                                <w:lang w:val="en-IN" w:eastAsia="en-IN"/>
                              </w:rPr>
                              <w:t>Abc;</w:t>
                            </w:r>
                          </w:p>
                          <w:p w14:paraId="3166FA30" w14:textId="77777777" w:rsidR="00247C36" w:rsidRDefault="007B2224">
                            <w:pPr>
                              <w:pStyle w:val="DocumentText"/>
                              <w:rPr>
                                <w:rFonts w:ascii="Courier New" w:hAnsi="Courier New" w:cs="Courier New"/>
                                <w:lang w:val="en-IN" w:eastAsia="en-IN"/>
                              </w:rPr>
                            </w:pPr>
                            <w:r>
                              <w:rPr>
                                <w:rFonts w:ascii="Courier New" w:hAnsi="Courier New" w:cs="Courier New"/>
                                <w:lang w:val="en-IN" w:eastAsia="en-IN"/>
                              </w:rPr>
                              <w:t>Cde;</w:t>
                            </w:r>
                          </w:p>
                          <w:p w14:paraId="5698DB2D"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w:t>
                            </w:r>
                          </w:p>
                          <w:p w14:paraId="411D4216" w14:textId="77777777" w:rsidR="00247C36" w:rsidRDefault="00247C36">
                            <w:pPr>
                              <w:rPr>
                                <w:rFonts w:ascii="Courier New" w:hAnsi="Courier New" w:cs="Courier New"/>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B9D600" id="Text Box 65" o:spid="_x0000_s1028" type="#_x0000_t202" style="position:absolute;left:0;text-align:left;margin-left:100.5pt;margin-top:2.2pt;width:195.5pt;height:101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" fillcolor="white [3201]" strokeweight=".5pt">
                <v:textbox>
                  <w:txbxContent>
                    <w:p w14:paraId="6CF11A12"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FunctionName(x, y, z) {</w:t>
                      </w:r>
                    </w:p>
                    <w:p w14:paraId="788214DA" w14:textId="77777777" w:rsidR="00247C36" w:rsidRDefault="007B2224">
                      <w:pPr>
                        <w:pStyle w:val="DocumentText"/>
                        <w:ind w:left="0" w:firstLine="720"/>
                        <w:rPr>
                          <w:rFonts w:ascii="Courier New" w:hAnsi="Courier New" w:cs="Courier New"/>
                          <w:lang w:val="en-IN" w:eastAsia="en-IN"/>
                        </w:rPr>
                      </w:pPr>
                      <w:r>
                        <w:rPr>
                          <w:rFonts w:ascii="Courier New" w:hAnsi="Courier New" w:cs="Courier New"/>
                          <w:lang w:val="en-IN" w:eastAsia="en-IN"/>
                        </w:rPr>
                        <w:t>Abc;</w:t>
                      </w:r>
                    </w:p>
                    <w:p w14:paraId="3166FA30" w14:textId="77777777" w:rsidR="00247C36" w:rsidRDefault="007B2224">
                      <w:pPr>
                        <w:pStyle w:val="DocumentText"/>
                        <w:rPr>
                          <w:rFonts w:ascii="Courier New" w:hAnsi="Courier New" w:cs="Courier New"/>
                          <w:lang w:val="en-IN" w:eastAsia="en-IN"/>
                        </w:rPr>
                      </w:pPr>
                      <w:r>
                        <w:rPr>
                          <w:rFonts w:ascii="Courier New" w:hAnsi="Courier New" w:cs="Courier New"/>
                          <w:lang w:val="en-IN" w:eastAsia="en-IN"/>
                        </w:rPr>
                        <w:t>Cde;</w:t>
                      </w:r>
                    </w:p>
                    <w:p w14:paraId="5698DB2D"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w:t>
                      </w:r>
                    </w:p>
                    <w:p w14:paraId="411D4216" w14:textId="77777777" w:rsidR="00247C36" w:rsidRDefault="00247C36">
                      <w:pPr>
                        <w:rPr>
                          <w:rFonts w:ascii="Courier New" w:hAnsi="Courier New" w:cs="Courier New"/>
                        </w:rPr>
                      </w:pPr>
                    </w:p>
                  </w:txbxContent>
                </v:textbox>
              </v:shape>
            </w:pict>
          </mc:Fallback>
        </mc:AlternateContent>
      </w:r>
    </w:p>
    <w:p w14:paraId="69FFC7CF" w14:textId="77777777" w:rsidR="00247C36" w:rsidRDefault="00247C36">
      <w:pPr>
        <w:pStyle w:val="DocumentText"/>
        <w:rPr>
          <w:lang w:val="en-IN" w:eastAsia="en-IN"/>
        </w:rPr>
      </w:pPr>
    </w:p>
    <w:p w14:paraId="14A14251" w14:textId="77777777" w:rsidR="00247C36" w:rsidRDefault="00247C36">
      <w:pPr>
        <w:pStyle w:val="DocumentText"/>
        <w:rPr>
          <w:lang w:val="en-IN" w:eastAsia="en-IN"/>
        </w:rPr>
      </w:pPr>
    </w:p>
    <w:p w14:paraId="0979E968" w14:textId="77777777" w:rsidR="00247C36" w:rsidRDefault="00247C36">
      <w:pPr>
        <w:pStyle w:val="DocumentText"/>
        <w:rPr>
          <w:lang w:val="en-IN" w:eastAsia="en-IN"/>
        </w:rPr>
      </w:pPr>
    </w:p>
    <w:p w14:paraId="24FBF54D" w14:textId="77777777" w:rsidR="00247C36" w:rsidRDefault="00247C36">
      <w:pPr>
        <w:pStyle w:val="DocumentText"/>
        <w:ind w:left="1440"/>
        <w:rPr>
          <w:lang w:val="en-IN" w:eastAsia="en-IN"/>
        </w:rPr>
      </w:pPr>
    </w:p>
    <w:p w14:paraId="70FE5F7D" w14:textId="77777777" w:rsidR="00247C36" w:rsidRDefault="007B2224" w:rsidP="007B2224">
      <w:pPr>
        <w:pStyle w:val="DocumentText"/>
        <w:numPr>
          <w:ilvl w:val="0"/>
          <w:numId w:val="73"/>
        </w:numPr>
        <w:rPr>
          <w:lang w:val="en-IN" w:eastAsia="en-IN"/>
        </w:rPr>
      </w:pPr>
      <w:r>
        <w:rPr>
          <w:lang w:val="en-IN" w:eastAsia="en-IN"/>
        </w:rPr>
        <w:t xml:space="preserve">For stylesheets </w:t>
      </w:r>
    </w:p>
    <w:p w14:paraId="69A23A6A" w14:textId="77777777" w:rsidR="00247C36" w:rsidRDefault="007B2224">
      <w:pPr>
        <w:pStyle w:val="DocumentText"/>
        <w:ind w:firstLine="720"/>
        <w:rPr>
          <w:lang w:val="en-IN" w:eastAsia="en-IN"/>
        </w:rPr>
      </w:pPr>
      <w:r>
        <w:rPr>
          <w:lang w:val="en-IN" w:eastAsia="en-IN"/>
        </w:rPr>
        <w:t>E.g.,:</w:t>
      </w:r>
    </w:p>
    <w:p w14:paraId="0FA7E607" w14:textId="77777777" w:rsidR="00247C36" w:rsidRDefault="007B2224">
      <w:pPr>
        <w:pStyle w:val="DocumentText"/>
        <w:ind w:firstLine="720"/>
        <w:rPr>
          <w:lang w:val="en-IN" w:eastAsia="en-IN"/>
        </w:rPr>
      </w:pPr>
      <w:r>
        <w:rPr>
          <w:lang w:val="en-IN" w:eastAsia="en-IN"/>
        </w:rPr>
        <mc:AlternateContent>
          <mc:Choice Requires="wps">
            <w:drawing>
              <wp:anchor distT="0" distB="0" distL="114300" distR="114300" simplePos="0" relativeHeight="251667968" behindDoc="0" locked="0" layoutInCell="1" allowOverlap="1" wp14:anchorId="5EEF7C0E" wp14:editId="24770B5D">
                <wp:simplePos x="0" y="0"/>
                <wp:positionH relativeFrom="column">
                  <wp:posOffset>1219200</wp:posOffset>
                </wp:positionH>
                <wp:positionV relativeFrom="paragraph">
                  <wp:posOffset>27940</wp:posOffset>
                </wp:positionV>
                <wp:extent cx="3403600" cy="1917700"/>
                <wp:effectExtent l="0" t="0" r="25400" b="25400"/>
                <wp:wrapNone/>
                <wp:docPr id="66" name="Text Box 66"/>
                <wp:cNvGraphicFramePr/>
                <a:graphic xmlns:a="http://schemas.openxmlformats.org/drawingml/2006/main">
                  <a:graphicData uri="http://schemas.microsoft.com/office/word/2010/wordprocessingShape">
                    <wps:wsp>
                      <wps:cNvSpPr txBox="1"/>
                      <wps:spPr>
                        <a:xfrm>
                          <a:off x="0" y="0"/>
                          <a:ext cx="3403600" cy="1917700"/>
                        </a:xfrm>
                        <a:prstGeom prst="rect">
                          <a:avLst/>
                        </a:prstGeom>
                        <a:solidFill>
                          <a:schemeClr val="lt1"/>
                        </a:solidFill>
                        <a:ln w="6350">
                          <a:solidFill>
                            <a:prstClr val="black"/>
                          </a:solidFill>
                        </a:ln>
                      </wps:spPr>
                      <wps:txbx>
                        <w:txbxContent>
                          <w:p w14:paraId="4D35404F"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const styles = StyleSheet.create({</w:t>
                            </w:r>
                          </w:p>
                          <w:p w14:paraId="0EF0F856" w14:textId="77777777" w:rsidR="00247C36" w:rsidRDefault="007B2224">
                            <w:pPr>
                              <w:pStyle w:val="DocumentText"/>
                              <w:ind w:left="0" w:firstLine="720"/>
                              <w:rPr>
                                <w:rFonts w:ascii="Courier New" w:hAnsi="Courier New" w:cs="Courier New"/>
                                <w:lang w:val="en-IN" w:eastAsia="en-IN"/>
                              </w:rPr>
                            </w:pPr>
                            <w:r>
                              <w:rPr>
                                <w:rFonts w:ascii="Courier New" w:hAnsi="Courier New" w:cs="Courier New"/>
                                <w:lang w:val="en-IN" w:eastAsia="en-IN"/>
                              </w:rPr>
                              <w:t>container: {</w:t>
                            </w:r>
                          </w:p>
                          <w:p w14:paraId="4D73A25B" w14:textId="77777777" w:rsidR="00247C36" w:rsidRDefault="007B2224">
                            <w:pPr>
                              <w:pStyle w:val="DocumentText"/>
                              <w:ind w:firstLine="720"/>
                              <w:rPr>
                                <w:rFonts w:ascii="Courier New" w:hAnsi="Courier New" w:cs="Courier New"/>
                                <w:lang w:val="en-IN" w:eastAsia="en-IN"/>
                              </w:rPr>
                            </w:pPr>
                            <w:r>
                              <w:rPr>
                                <w:rFonts w:ascii="Courier New" w:hAnsi="Courier New" w:cs="Courier New"/>
                                <w:lang w:val="en-IN" w:eastAsia="en-IN"/>
                              </w:rPr>
                              <w:t>flex: 1,</w:t>
                            </w:r>
                          </w:p>
                          <w:p w14:paraId="68284FDA" w14:textId="77777777" w:rsidR="00247C36" w:rsidRDefault="007B2224">
                            <w:pPr>
                              <w:pStyle w:val="DocumentText"/>
                              <w:ind w:firstLine="720"/>
                              <w:rPr>
                                <w:rFonts w:ascii="Courier New" w:hAnsi="Courier New" w:cs="Courier New"/>
                                <w:lang w:val="en-IN" w:eastAsia="en-IN"/>
                              </w:rPr>
                            </w:pPr>
                            <w:r>
                              <w:rPr>
                                <w:rFonts w:ascii="Courier New" w:hAnsi="Courier New" w:cs="Courier New"/>
                                <w:lang w:val="en-IN" w:eastAsia="en-IN"/>
                              </w:rPr>
                              <w:t>justifyContent: ‘center’,</w:t>
                            </w:r>
                          </w:p>
                          <w:p w14:paraId="6D8C5361" w14:textId="77777777" w:rsidR="00247C36" w:rsidRDefault="007B2224">
                            <w:pPr>
                              <w:pStyle w:val="DocumentText"/>
                              <w:rPr>
                                <w:rFonts w:ascii="Courier New" w:hAnsi="Courier New" w:cs="Courier New"/>
                                <w:lang w:val="en-IN" w:eastAsia="en-IN"/>
                              </w:rPr>
                            </w:pPr>
                            <w:r>
                              <w:rPr>
                                <w:rFonts w:ascii="Courier New" w:hAnsi="Courier New" w:cs="Courier New"/>
                                <w:lang w:val="en-IN" w:eastAsia="en-IN"/>
                              </w:rPr>
                              <w:t>},</w:t>
                            </w:r>
                          </w:p>
                          <w:p w14:paraId="3B67B3BD"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w:t>
                            </w:r>
                          </w:p>
                          <w:p w14:paraId="14672B1C" w14:textId="77777777" w:rsidR="00247C36" w:rsidRDefault="00247C3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EF7C0E" id="Text Box 66" o:spid="_x0000_s1029" type="#_x0000_t202" style="position:absolute;left:0;text-align:left;margin-left:96pt;margin-top:2.2pt;width:268pt;height:15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" fillcolor="white [3201]" strokeweight=".5pt">
                <v:textbox>
                  <w:txbxContent>
                    <w:p w14:paraId="4D35404F"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const styles = StyleSheet.create({</w:t>
                      </w:r>
                    </w:p>
                    <w:p w14:paraId="0EF0F856" w14:textId="77777777" w:rsidR="00247C36" w:rsidRDefault="007B2224">
                      <w:pPr>
                        <w:pStyle w:val="DocumentText"/>
                        <w:ind w:left="0" w:firstLine="720"/>
                        <w:rPr>
                          <w:rFonts w:ascii="Courier New" w:hAnsi="Courier New" w:cs="Courier New"/>
                          <w:lang w:val="en-IN" w:eastAsia="en-IN"/>
                        </w:rPr>
                      </w:pPr>
                      <w:r>
                        <w:rPr>
                          <w:rFonts w:ascii="Courier New" w:hAnsi="Courier New" w:cs="Courier New"/>
                          <w:lang w:val="en-IN" w:eastAsia="en-IN"/>
                        </w:rPr>
                        <w:t>container: {</w:t>
                      </w:r>
                    </w:p>
                    <w:p w14:paraId="4D73A25B" w14:textId="77777777" w:rsidR="00247C36" w:rsidRDefault="007B2224">
                      <w:pPr>
                        <w:pStyle w:val="DocumentText"/>
                        <w:ind w:firstLine="720"/>
                        <w:rPr>
                          <w:rFonts w:ascii="Courier New" w:hAnsi="Courier New" w:cs="Courier New"/>
                          <w:lang w:val="en-IN" w:eastAsia="en-IN"/>
                        </w:rPr>
                      </w:pPr>
                      <w:r>
                        <w:rPr>
                          <w:rFonts w:ascii="Courier New" w:hAnsi="Courier New" w:cs="Courier New"/>
                          <w:lang w:val="en-IN" w:eastAsia="en-IN"/>
                        </w:rPr>
                        <w:t>flex: 1,</w:t>
                      </w:r>
                    </w:p>
                    <w:p w14:paraId="68284FDA" w14:textId="77777777" w:rsidR="00247C36" w:rsidRDefault="007B2224">
                      <w:pPr>
                        <w:pStyle w:val="DocumentText"/>
                        <w:ind w:firstLine="720"/>
                        <w:rPr>
                          <w:rFonts w:ascii="Courier New" w:hAnsi="Courier New" w:cs="Courier New"/>
                          <w:lang w:val="en-IN" w:eastAsia="en-IN"/>
                        </w:rPr>
                      </w:pPr>
                      <w:r>
                        <w:rPr>
                          <w:rFonts w:ascii="Courier New" w:hAnsi="Courier New" w:cs="Courier New"/>
                          <w:lang w:val="en-IN" w:eastAsia="en-IN"/>
                        </w:rPr>
                        <w:t>justifyContent: ‘center’,</w:t>
                      </w:r>
                    </w:p>
                    <w:p w14:paraId="6D8C5361" w14:textId="77777777" w:rsidR="00247C36" w:rsidRDefault="007B2224">
                      <w:pPr>
                        <w:pStyle w:val="DocumentText"/>
                        <w:rPr>
                          <w:rFonts w:ascii="Courier New" w:hAnsi="Courier New" w:cs="Courier New"/>
                          <w:lang w:val="en-IN" w:eastAsia="en-IN"/>
                        </w:rPr>
                      </w:pPr>
                      <w:r>
                        <w:rPr>
                          <w:rFonts w:ascii="Courier New" w:hAnsi="Courier New" w:cs="Courier New"/>
                          <w:lang w:val="en-IN" w:eastAsia="en-IN"/>
                        </w:rPr>
                        <w:t>},</w:t>
                      </w:r>
                    </w:p>
                    <w:p w14:paraId="3B67B3BD" w14:textId="77777777" w:rsidR="00247C36" w:rsidRDefault="007B2224">
                      <w:pPr>
                        <w:pStyle w:val="DocumentText"/>
                        <w:ind w:left="0"/>
                        <w:rPr>
                          <w:rFonts w:ascii="Courier New" w:hAnsi="Courier New" w:cs="Courier New"/>
                          <w:lang w:val="en-IN" w:eastAsia="en-IN"/>
                        </w:rPr>
                      </w:pPr>
                      <w:r>
                        <w:rPr>
                          <w:rFonts w:ascii="Courier New" w:hAnsi="Courier New" w:cs="Courier New"/>
                          <w:lang w:val="en-IN" w:eastAsia="en-IN"/>
                        </w:rPr>
                        <w:t>})</w:t>
                      </w:r>
                    </w:p>
                    <w:p w14:paraId="14672B1C" w14:textId="77777777" w:rsidR="00247C36" w:rsidRDefault="00247C36"/>
                  </w:txbxContent>
                </v:textbox>
              </v:shape>
            </w:pict>
          </mc:Fallback>
        </mc:AlternateContent>
      </w:r>
    </w:p>
    <w:p w14:paraId="37305523" w14:textId="77777777" w:rsidR="00247C36" w:rsidRDefault="00247C36">
      <w:pPr>
        <w:pStyle w:val="DocumentText"/>
        <w:ind w:firstLine="720"/>
        <w:rPr>
          <w:lang w:val="en-IN" w:eastAsia="en-IN"/>
        </w:rPr>
      </w:pPr>
    </w:p>
    <w:p w14:paraId="543EFB34" w14:textId="77777777" w:rsidR="00247C36" w:rsidRDefault="00247C36">
      <w:pPr>
        <w:pStyle w:val="DocumentText"/>
        <w:ind w:firstLine="720"/>
        <w:rPr>
          <w:lang w:val="en-IN" w:eastAsia="en-IN"/>
        </w:rPr>
      </w:pPr>
    </w:p>
    <w:p w14:paraId="0F37CB6A" w14:textId="77777777" w:rsidR="00247C36" w:rsidRDefault="00247C36">
      <w:pPr>
        <w:pStyle w:val="DocumentText"/>
        <w:ind w:firstLine="720"/>
        <w:rPr>
          <w:lang w:val="en-IN" w:eastAsia="en-IN"/>
        </w:rPr>
      </w:pPr>
    </w:p>
    <w:p w14:paraId="6A836CF5" w14:textId="77777777" w:rsidR="00247C36" w:rsidRDefault="00247C36">
      <w:pPr>
        <w:pStyle w:val="DocumentText"/>
      </w:pPr>
    </w:p>
    <w:p w14:paraId="4EF7EFD5" w14:textId="77777777" w:rsidR="00247C36" w:rsidRDefault="00247C36">
      <w:pPr>
        <w:pStyle w:val="HeadingsL2"/>
      </w:pPr>
    </w:p>
    <w:p w14:paraId="18B8AFC0" w14:textId="77777777" w:rsidR="00247C36" w:rsidRDefault="00247C36">
      <w:pPr>
        <w:pStyle w:val="HeadingsL2"/>
      </w:pPr>
    </w:p>
    <w:p w14:paraId="003B0569" w14:textId="77777777" w:rsidR="00247C36" w:rsidRDefault="007B2224">
      <w:pPr>
        <w:spacing w:line="240" w:lineRule="auto"/>
        <w:rPr>
          <w:rFonts w:asciiTheme="majorHAnsi" w:hAnsiTheme="majorHAnsi"/>
          <w:b/>
          <w:color w:val="404040" w:themeColor="text1" w:themeTint="BF"/>
          <w:sz w:val="28"/>
          <w:szCs w:val="18"/>
        </w:rPr>
      </w:pPr>
      <w:r>
        <w:br w:type="page"/>
      </w:r>
    </w:p>
    <w:p w14:paraId="734B4A82" w14:textId="77777777" w:rsidR="00247C36" w:rsidRDefault="007B2224">
      <w:pPr>
        <w:pStyle w:val="HeadingsL2"/>
      </w:pPr>
      <w:bookmarkStart w:id="106" w:name="_Toc73284582"/>
      <w:r>
        <w:lastRenderedPageBreak/>
        <w:t>Source Code Repository</w:t>
      </w:r>
      <w:bookmarkEnd w:id="106"/>
    </w:p>
    <w:p w14:paraId="2A76545E" w14:textId="77777777" w:rsidR="00247C36" w:rsidRDefault="007B2224">
      <w:pPr>
        <w:pStyle w:val="DocumentText"/>
      </w:pPr>
      <w:r>
        <w:t xml:space="preserve">The current </w:t>
      </w:r>
      <w:r>
        <w:t>repository used for this project is GitHub. It is a collaborative coding tool with version control, branching and merging also having other features like, API, data import, file sharing, file transfer, data export, external integrations and multi-user. The</w:t>
      </w:r>
      <w:r>
        <w:t xml:space="preserve"> link to this project’s repository is, “</w:t>
      </w:r>
      <w:hyperlink r:id="rId32" w:history="1">
        <w:r>
          <w:rPr>
            <w:rStyle w:val="Hyperlink"/>
          </w:rPr>
          <w:t>https://github.com/anistamboli/Udhaari-Book</w:t>
        </w:r>
      </w:hyperlink>
      <w:r>
        <w:t>”</w:t>
      </w:r>
    </w:p>
    <w:p w14:paraId="188F54AC" w14:textId="77777777" w:rsidR="00247C36" w:rsidRDefault="00247C36">
      <w:pPr>
        <w:pStyle w:val="DocumentText"/>
        <w:rPr>
          <w:rFonts w:asciiTheme="majorHAnsi" w:hAnsiTheme="majorHAnsi"/>
          <w:b/>
          <w:color w:val="404040" w:themeColor="text1" w:themeTint="BF"/>
          <w:sz w:val="28"/>
          <w:szCs w:val="18"/>
        </w:rPr>
      </w:pPr>
    </w:p>
    <w:p w14:paraId="4DAFF8A4" w14:textId="77777777" w:rsidR="00247C36" w:rsidRDefault="007B2224">
      <w:pPr>
        <w:pStyle w:val="HeadingsL2"/>
      </w:pPr>
      <w:bookmarkStart w:id="107" w:name="_Toc73284583"/>
      <w:r>
        <w:t>Technical stack details</w:t>
      </w:r>
      <w:bookmarkEnd w:id="107"/>
    </w:p>
    <w:p w14:paraId="72E28138" w14:textId="77777777" w:rsidR="00247C36" w:rsidRDefault="007B2224">
      <w:pPr>
        <w:pStyle w:val="DocumentText"/>
      </w:pPr>
      <w:r>
        <w:t xml:space="preserve">This section provides more information about technology used in project such as, </w:t>
      </w:r>
      <w:r>
        <w:t>the solutions stack, technology infrastructure, list of all the technology services used to build and run this application.</w:t>
      </w:r>
    </w:p>
    <w:p w14:paraId="768432C8" w14:textId="77777777" w:rsidR="00247C36" w:rsidRDefault="00247C36">
      <w:pPr>
        <w:pStyle w:val="TableCaption"/>
      </w:pPr>
    </w:p>
    <w:p w14:paraId="489D2328" w14:textId="77777777" w:rsidR="00247C36" w:rsidRDefault="007B2224">
      <w:pPr>
        <w:pStyle w:val="TableCaption"/>
      </w:pPr>
      <w:bookmarkStart w:id="108" w:name="_Toc73284670"/>
      <w:r>
        <w:t>Table 5.1</w:t>
      </w:r>
      <w:r>
        <w:t xml:space="preserve"> </w:t>
      </w:r>
      <w:r>
        <w:t>Technology Stack</w:t>
      </w:r>
      <w:bookmarkEnd w:id="108"/>
    </w:p>
    <w:p w14:paraId="4F5AA327"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541"/>
        <w:gridCol w:w="2181"/>
        <w:gridCol w:w="4209"/>
      </w:tblGrid>
      <w:tr w:rsidR="00247C36" w14:paraId="3230ADAC" w14:textId="77777777">
        <w:tc>
          <w:tcPr>
            <w:tcW w:w="25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331DF0A" w14:textId="77777777" w:rsidR="00247C36" w:rsidRDefault="007B2224">
            <w:pPr>
              <w:pStyle w:val="NormalWeb"/>
              <w:spacing w:before="0" w:beforeAutospacing="0" w:after="0" w:afterAutospacing="0"/>
              <w:jc w:val="center"/>
            </w:pPr>
            <w:r>
              <w:rPr>
                <w:rFonts w:ascii="Calibri" w:hAnsi="Calibri" w:cs="Calibri"/>
                <w:b/>
                <w:bCs/>
                <w:color w:val="741B47"/>
              </w:rPr>
              <w:t>Technology</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46749A" w14:textId="77777777" w:rsidR="00247C36" w:rsidRDefault="007B2224">
            <w:pPr>
              <w:pStyle w:val="NormalWeb"/>
              <w:spacing w:before="0" w:beforeAutospacing="0" w:after="0" w:afterAutospacing="0"/>
              <w:jc w:val="center"/>
            </w:pPr>
            <w:r>
              <w:rPr>
                <w:rFonts w:ascii="Calibri" w:hAnsi="Calibri" w:cs="Calibri"/>
                <w:b/>
                <w:bCs/>
                <w:color w:val="741B47"/>
              </w:rPr>
              <w:t>Versions</w:t>
            </w:r>
          </w:p>
        </w:tc>
        <w:tc>
          <w:tcPr>
            <w:tcW w:w="420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F3F5FD" w14:textId="77777777" w:rsidR="00247C36" w:rsidRDefault="007B2224">
            <w:pPr>
              <w:pStyle w:val="NormalWeb"/>
              <w:spacing w:before="0" w:beforeAutospacing="0" w:after="0" w:afterAutospacing="0"/>
              <w:jc w:val="center"/>
            </w:pPr>
            <w:r>
              <w:rPr>
                <w:rFonts w:ascii="Calibri" w:hAnsi="Calibri" w:cs="Calibri"/>
                <w:b/>
                <w:bCs/>
                <w:color w:val="741B47"/>
              </w:rPr>
              <w:t>Reasons</w:t>
            </w:r>
          </w:p>
        </w:tc>
      </w:tr>
      <w:tr w:rsidR="00247C36" w14:paraId="550F2E6E"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37342" w14:textId="77777777" w:rsidR="00247C36" w:rsidRDefault="007B2224">
            <w:pPr>
              <w:pStyle w:val="NormalWeb"/>
              <w:spacing w:before="0" w:beforeAutospacing="0" w:after="0" w:afterAutospacing="0"/>
            </w:pPr>
            <w:r>
              <w:rPr>
                <w:rFonts w:ascii="Calibri" w:hAnsi="Calibri" w:cs="Calibri"/>
                <w:color w:val="000000"/>
              </w:rPr>
              <w:t>React Native</w:t>
            </w:r>
          </w:p>
          <w:p w14:paraId="1DE9614D" w14:textId="77777777" w:rsidR="00247C36" w:rsidRDefault="007B2224" w:rsidP="007B2224">
            <w:pPr>
              <w:pStyle w:val="NormalWeb"/>
              <w:numPr>
                <w:ilvl w:val="0"/>
                <w:numId w:val="74"/>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minSDK</w:t>
            </w:r>
            <w:proofErr w:type="spellEnd"/>
            <w:r>
              <w:rPr>
                <w:rFonts w:ascii="Calibri" w:hAnsi="Calibri" w:cs="Calibri"/>
                <w:color w:val="000000"/>
              </w:rPr>
              <w:t xml:space="preserve"> - (21-25)</w:t>
            </w:r>
          </w:p>
          <w:p w14:paraId="1D4694E7" w14:textId="77777777" w:rsidR="00247C36" w:rsidRDefault="007B2224" w:rsidP="007B2224">
            <w:pPr>
              <w:pStyle w:val="NormalWeb"/>
              <w:numPr>
                <w:ilvl w:val="0"/>
                <w:numId w:val="74"/>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targetSDk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B11CC" w14:textId="77777777" w:rsidR="00247C36" w:rsidRDefault="007B2224">
            <w:pPr>
              <w:pStyle w:val="NormalWeb"/>
              <w:spacing w:before="0" w:beforeAutospacing="0" w:after="0" w:afterAutospacing="0"/>
            </w:pPr>
            <w:proofErr w:type="spellStart"/>
            <w:r>
              <w:rPr>
                <w:rFonts w:ascii="Calibri" w:hAnsi="Calibri" w:cs="Calibri"/>
                <w:color w:val="000000"/>
              </w:rPr>
              <w:t>npm</w:t>
            </w:r>
            <w:proofErr w:type="spellEnd"/>
            <w:r>
              <w:rPr>
                <w:rFonts w:ascii="Calibri" w:hAnsi="Calibri" w:cs="Calibri"/>
                <w:color w:val="000000"/>
              </w:rPr>
              <w:t xml:space="preserve"> - 6.14.10</w:t>
            </w:r>
          </w:p>
          <w:p w14:paraId="04769B93" w14:textId="77777777" w:rsidR="00247C36" w:rsidRDefault="007B2224">
            <w:pPr>
              <w:pStyle w:val="NormalWeb"/>
              <w:spacing w:before="0" w:beforeAutospacing="0" w:after="0" w:afterAutospacing="0"/>
            </w:pPr>
            <w:proofErr w:type="spellStart"/>
            <w:r>
              <w:rPr>
                <w:rFonts w:ascii="Calibri" w:hAnsi="Calibri" w:cs="Calibri"/>
                <w:color w:val="000000"/>
              </w:rPr>
              <w:t>nodeJS</w:t>
            </w:r>
            <w:proofErr w:type="spellEnd"/>
            <w:r>
              <w:rPr>
                <w:rFonts w:ascii="Calibri" w:hAnsi="Calibri" w:cs="Calibri"/>
                <w:color w:val="000000"/>
              </w:rPr>
              <w:t xml:space="preserve"> - </w:t>
            </w:r>
            <w:r>
              <w:rPr>
                <w:rFonts w:ascii="Calibri" w:hAnsi="Calibri" w:cs="Calibri"/>
                <w:color w:val="000000"/>
              </w:rPr>
              <w:t>14.15.4</w:t>
            </w:r>
          </w:p>
          <w:p w14:paraId="553B0F6C" w14:textId="77777777" w:rsidR="00247C36" w:rsidRDefault="007B2224">
            <w:pPr>
              <w:pStyle w:val="NormalWeb"/>
              <w:spacing w:before="0" w:beforeAutospacing="0" w:after="0" w:afterAutospacing="0"/>
            </w:pPr>
            <w:r>
              <w:rPr>
                <w:rFonts w:ascii="Calibri" w:hAnsi="Calibri" w:cs="Calibri"/>
                <w:color w:val="000000"/>
              </w:rPr>
              <w:t>Android Studio - 4.1.3 (lollipop 5.1, Portrait Mode)</w:t>
            </w:r>
          </w:p>
          <w:p w14:paraId="55CB84D7" w14:textId="77777777" w:rsidR="00247C36" w:rsidRDefault="007B2224">
            <w:pPr>
              <w:pStyle w:val="NormalWeb"/>
              <w:spacing w:before="0" w:beforeAutospacing="0" w:after="0" w:afterAutospacing="0"/>
            </w:pPr>
            <w:r>
              <w:rPr>
                <w:rFonts w:ascii="Calibri" w:hAnsi="Calibri" w:cs="Calibri"/>
                <w:color w:val="000000"/>
              </w:rPr>
              <w:t>JDK - 1.8.0_202</w:t>
            </w:r>
          </w:p>
          <w:p w14:paraId="7BB40771" w14:textId="77777777" w:rsidR="00247C36" w:rsidRDefault="007B2224">
            <w:pPr>
              <w:pStyle w:val="NormalWeb"/>
              <w:spacing w:before="0" w:beforeAutospacing="0" w:after="0" w:afterAutospacing="0"/>
            </w:pPr>
            <w:r>
              <w:rPr>
                <w:rFonts w:ascii="Calibri" w:hAnsi="Calibri" w:cs="Calibri"/>
                <w:color w:val="000000"/>
              </w:rPr>
              <w:t>Expo - 4.3.2</w:t>
            </w:r>
          </w:p>
        </w:tc>
        <w:tc>
          <w:tcPr>
            <w:tcW w:w="4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E6400" w14:textId="77777777" w:rsidR="00247C36" w:rsidRDefault="007B2224" w:rsidP="007B2224">
            <w:pPr>
              <w:pStyle w:val="NormalWeb"/>
              <w:numPr>
                <w:ilvl w:val="0"/>
                <w:numId w:val="75"/>
              </w:numPr>
              <w:tabs>
                <w:tab w:val="clear" w:pos="720"/>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To explore more in </w:t>
            </w:r>
            <w:proofErr w:type="spellStart"/>
            <w:r>
              <w:rPr>
                <w:rFonts w:ascii="Calibri" w:hAnsi="Calibri" w:cs="Calibri"/>
                <w:color w:val="000000"/>
              </w:rPr>
              <w:t>Javascript</w:t>
            </w:r>
            <w:proofErr w:type="spellEnd"/>
            <w:r>
              <w:rPr>
                <w:rFonts w:ascii="Calibri" w:hAnsi="Calibri" w:cs="Calibri"/>
                <w:color w:val="000000"/>
              </w:rPr>
              <w:t>, JSX.</w:t>
            </w:r>
          </w:p>
          <w:p w14:paraId="259F27D9" w14:textId="77777777" w:rsidR="00247C36" w:rsidRDefault="007B2224" w:rsidP="007B2224">
            <w:pPr>
              <w:pStyle w:val="NormalWeb"/>
              <w:numPr>
                <w:ilvl w:val="0"/>
                <w:numId w:val="75"/>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Cross-platform to build mobile </w:t>
            </w:r>
            <w:proofErr w:type="gramStart"/>
            <w:r>
              <w:rPr>
                <w:rFonts w:ascii="Calibri" w:hAnsi="Calibri" w:cs="Calibri"/>
                <w:color w:val="000000"/>
              </w:rPr>
              <w:t>applications</w:t>
            </w:r>
            <w:proofErr w:type="gramEnd"/>
          </w:p>
          <w:p w14:paraId="65C86D1F" w14:textId="77777777" w:rsidR="00247C36" w:rsidRDefault="007B2224">
            <w:pPr>
              <w:pStyle w:val="NormalWeb"/>
              <w:tabs>
                <w:tab w:val="left" w:pos="360"/>
              </w:tabs>
              <w:spacing w:before="0" w:beforeAutospacing="0" w:after="0" w:afterAutospacing="0"/>
              <w:ind w:left="282" w:hanging="218"/>
            </w:pPr>
            <w:r>
              <w:rPr>
                <w:rFonts w:ascii="Calibri" w:hAnsi="Calibri" w:cs="Calibri"/>
                <w:color w:val="000000"/>
              </w:rPr>
              <w:t> </w:t>
            </w:r>
          </w:p>
        </w:tc>
      </w:tr>
      <w:tr w:rsidR="00247C36" w14:paraId="13DC78B4"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0894" w14:textId="77777777" w:rsidR="00247C36" w:rsidRDefault="007B2224">
            <w:pPr>
              <w:pStyle w:val="NormalWeb"/>
              <w:spacing w:before="0" w:beforeAutospacing="0" w:after="0" w:afterAutospacing="0"/>
            </w:pPr>
            <w:r>
              <w:rPr>
                <w:rFonts w:ascii="Calibri" w:hAnsi="Calibri" w:cs="Calibri"/>
                <w:color w:val="000000"/>
              </w:rPr>
              <w:t>Development Environment - Expo Client</w:t>
            </w:r>
          </w:p>
          <w:p w14:paraId="1ED6EEB5" w14:textId="77777777" w:rsidR="00247C36" w:rsidRDefault="007B2224" w:rsidP="007B2224">
            <w:pPr>
              <w:pStyle w:val="NormalWeb"/>
              <w:numPr>
                <w:ilvl w:val="0"/>
                <w:numId w:val="76"/>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minSDK</w:t>
            </w:r>
            <w:proofErr w:type="spellEnd"/>
            <w:r>
              <w:rPr>
                <w:rFonts w:ascii="Calibri" w:hAnsi="Calibri" w:cs="Calibri"/>
                <w:color w:val="000000"/>
              </w:rPr>
              <w:t xml:space="preserve"> - 21</w:t>
            </w:r>
          </w:p>
          <w:p w14:paraId="36906089" w14:textId="77777777" w:rsidR="00247C36" w:rsidRDefault="007B2224" w:rsidP="007B2224">
            <w:pPr>
              <w:pStyle w:val="NormalWeb"/>
              <w:numPr>
                <w:ilvl w:val="0"/>
                <w:numId w:val="76"/>
              </w:numPr>
              <w:spacing w:before="0" w:beforeAutospacing="0" w:after="0" w:afterAutospacing="0"/>
              <w:textAlignment w:val="baseline"/>
              <w:rPr>
                <w:rFonts w:ascii="Calibri" w:hAnsi="Calibri" w:cs="Calibri"/>
                <w:color w:val="000000"/>
              </w:rPr>
            </w:pPr>
            <w:proofErr w:type="spellStart"/>
            <w:r>
              <w:rPr>
                <w:rFonts w:ascii="Calibri" w:hAnsi="Calibri" w:cs="Calibri"/>
                <w:color w:val="000000"/>
              </w:rPr>
              <w:t>latestSDK</w:t>
            </w:r>
            <w:proofErr w:type="spellEnd"/>
            <w:r>
              <w:rPr>
                <w:rFonts w:ascii="Calibri" w:hAnsi="Calibri" w:cs="Calibri"/>
                <w:color w:val="000000"/>
              </w:rPr>
              <w:t xml:space="preserve"> - 40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425E2" w14:textId="77777777" w:rsidR="00247C36" w:rsidRDefault="007B2224">
            <w:pPr>
              <w:pStyle w:val="NormalWeb"/>
              <w:spacing w:before="0" w:beforeAutospacing="0" w:after="0" w:afterAutospacing="0"/>
            </w:pPr>
            <w:r>
              <w:rPr>
                <w:rFonts w:ascii="Calibri" w:hAnsi="Calibri" w:cs="Calibri"/>
                <w:color w:val="000000"/>
              </w:rPr>
              <w:t>PostgreSQL - 13.2</w:t>
            </w:r>
          </w:p>
        </w:tc>
        <w:tc>
          <w:tcPr>
            <w:tcW w:w="4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E3F31" w14:textId="77777777" w:rsidR="00247C36" w:rsidRDefault="007B2224" w:rsidP="007B2224">
            <w:pPr>
              <w:pStyle w:val="NormalWeb"/>
              <w:numPr>
                <w:ilvl w:val="0"/>
                <w:numId w:val="77"/>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Easy platform for testing as QR code enables us to share apps from one device to </w:t>
            </w:r>
            <w:proofErr w:type="gramStart"/>
            <w:r>
              <w:rPr>
                <w:rFonts w:ascii="Calibri" w:hAnsi="Calibri" w:cs="Calibri"/>
                <w:color w:val="000000"/>
              </w:rPr>
              <w:t>another</w:t>
            </w:r>
            <w:proofErr w:type="gramEnd"/>
          </w:p>
          <w:p w14:paraId="418B30D0" w14:textId="77777777" w:rsidR="00247C36" w:rsidRDefault="007B2224" w:rsidP="007B2224">
            <w:pPr>
              <w:pStyle w:val="NormalWeb"/>
              <w:numPr>
                <w:ilvl w:val="0"/>
                <w:numId w:val="77"/>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It has integrated some basic libraries which can be useful for easy development </w:t>
            </w:r>
          </w:p>
        </w:tc>
      </w:tr>
      <w:tr w:rsidR="00247C36" w14:paraId="36919D06"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3C67" w14:textId="77777777" w:rsidR="00247C36" w:rsidRDefault="007B2224">
            <w:pPr>
              <w:pStyle w:val="NormalWeb"/>
              <w:spacing w:before="0" w:beforeAutospacing="0" w:after="0" w:afterAutospacing="0"/>
            </w:pPr>
            <w:r>
              <w:rPr>
                <w:rFonts w:ascii="Calibri" w:hAnsi="Calibri" w:cs="Calibri"/>
                <w:color w:val="000000"/>
              </w:rPr>
              <w:t>Hosting Services - Heroku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CF8EF" w14:textId="77777777" w:rsidR="00247C36" w:rsidRDefault="00247C36"/>
        </w:tc>
        <w:tc>
          <w:tcPr>
            <w:tcW w:w="4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6C789" w14:textId="77777777" w:rsidR="00247C36" w:rsidRDefault="007B2224" w:rsidP="007B2224">
            <w:pPr>
              <w:pStyle w:val="NormalWeb"/>
              <w:numPr>
                <w:ilvl w:val="0"/>
                <w:numId w:val="78"/>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Provides ready-to use </w:t>
            </w:r>
            <w:r>
              <w:rPr>
                <w:rFonts w:ascii="Calibri" w:hAnsi="Calibri" w:cs="Calibri"/>
                <w:color w:val="000000"/>
              </w:rPr>
              <w:t>environment that allows to deploy code fast </w:t>
            </w:r>
          </w:p>
        </w:tc>
      </w:tr>
      <w:tr w:rsidR="00247C36" w14:paraId="6886014E"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1C93F" w14:textId="77777777" w:rsidR="00247C36" w:rsidRDefault="007B2224">
            <w:pPr>
              <w:pStyle w:val="NormalWeb"/>
              <w:spacing w:before="0" w:beforeAutospacing="0" w:after="0" w:afterAutospacing="0"/>
            </w:pPr>
            <w:r>
              <w:rPr>
                <w:rFonts w:ascii="Calibri" w:hAnsi="Calibri" w:cs="Calibri"/>
                <w:color w:val="000000"/>
              </w:rPr>
              <w:t>Online Databases - Heroku (PostgreSQL)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23619" w14:textId="77777777" w:rsidR="00247C36" w:rsidRDefault="00247C36"/>
        </w:tc>
        <w:tc>
          <w:tcPr>
            <w:tcW w:w="4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25079" w14:textId="77777777" w:rsidR="00247C36" w:rsidRDefault="007B2224" w:rsidP="007B2224">
            <w:pPr>
              <w:pStyle w:val="NormalWeb"/>
              <w:numPr>
                <w:ilvl w:val="0"/>
                <w:numId w:val="79"/>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Free cloud SQL database</w:t>
            </w:r>
          </w:p>
        </w:tc>
      </w:tr>
      <w:tr w:rsidR="00247C36" w14:paraId="2F6F29BF"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CF4E2" w14:textId="77777777" w:rsidR="00247C36" w:rsidRDefault="007B2224">
            <w:pPr>
              <w:pStyle w:val="NormalWeb"/>
              <w:spacing w:before="0" w:beforeAutospacing="0" w:after="0" w:afterAutospacing="0"/>
            </w:pPr>
            <w:r>
              <w:rPr>
                <w:rFonts w:ascii="Calibri" w:hAnsi="Calibri" w:cs="Calibri"/>
                <w:color w:val="000000"/>
              </w:rPr>
              <w:lastRenderedPageBreak/>
              <w:t>Testing Device - Android 7+ versions</w:t>
            </w:r>
          </w:p>
          <w:p w14:paraId="587B835A" w14:textId="77777777" w:rsidR="00247C36" w:rsidRDefault="007B2224">
            <w:pPr>
              <w:pStyle w:val="NormalWeb"/>
              <w:spacing w:before="0" w:beforeAutospacing="0" w:after="0" w:afterAutospacing="0"/>
            </w:pPr>
            <w:r>
              <w:rPr>
                <w:rFonts w:ascii="Calibri" w:hAnsi="Calibri" w:cs="Calibri"/>
                <w:color w:val="000000"/>
              </w:rPr>
              <w:t>Portrait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AFA46" w14:textId="77777777" w:rsidR="00247C36" w:rsidRDefault="00247C36"/>
        </w:tc>
        <w:tc>
          <w:tcPr>
            <w:tcW w:w="4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01C75" w14:textId="77777777" w:rsidR="00247C36" w:rsidRDefault="007B2224" w:rsidP="007B2224">
            <w:pPr>
              <w:pStyle w:val="NormalWeb"/>
              <w:numPr>
                <w:ilvl w:val="0"/>
                <w:numId w:val="80"/>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As Expo client </w:t>
            </w:r>
            <w:proofErr w:type="spellStart"/>
            <w:r>
              <w:rPr>
                <w:rFonts w:ascii="Calibri" w:hAnsi="Calibri" w:cs="Calibri"/>
                <w:color w:val="000000"/>
              </w:rPr>
              <w:t>minSDK</w:t>
            </w:r>
            <w:proofErr w:type="spellEnd"/>
            <w:r>
              <w:rPr>
                <w:rFonts w:ascii="Calibri" w:hAnsi="Calibri" w:cs="Calibri"/>
                <w:color w:val="000000"/>
              </w:rPr>
              <w:t xml:space="preserve"> is 21 it supports only android 7+ versions</w:t>
            </w:r>
          </w:p>
          <w:p w14:paraId="392083DB" w14:textId="77777777" w:rsidR="00247C36" w:rsidRDefault="007B2224" w:rsidP="007B2224">
            <w:pPr>
              <w:pStyle w:val="NormalWeb"/>
              <w:numPr>
                <w:ilvl w:val="0"/>
                <w:numId w:val="80"/>
              </w:numPr>
              <w:tabs>
                <w:tab w:val="left" w:pos="360"/>
              </w:tabs>
              <w:spacing w:before="0" w:beforeAutospacing="0" w:after="0" w:afterAutospacing="0"/>
              <w:ind w:left="282" w:hanging="218"/>
              <w:textAlignment w:val="baseline"/>
              <w:rPr>
                <w:rFonts w:ascii="Calibri" w:hAnsi="Calibri" w:cs="Calibri"/>
                <w:color w:val="000000"/>
              </w:rPr>
            </w:pPr>
            <w:r>
              <w:rPr>
                <w:rFonts w:ascii="Calibri" w:hAnsi="Calibri" w:cs="Calibri"/>
                <w:color w:val="000000"/>
              </w:rPr>
              <w:t xml:space="preserve">Online testing </w:t>
            </w:r>
            <w:r>
              <w:rPr>
                <w:rFonts w:ascii="Calibri" w:hAnsi="Calibri" w:cs="Calibri"/>
                <w:color w:val="000000"/>
              </w:rPr>
              <w:t>devices available support this version</w:t>
            </w:r>
          </w:p>
        </w:tc>
      </w:tr>
    </w:tbl>
    <w:p w14:paraId="56A15F46" w14:textId="77777777" w:rsidR="00247C36" w:rsidRDefault="007B2224">
      <w:pPr>
        <w:pStyle w:val="HeadingsL3"/>
        <w:ind w:left="0" w:firstLine="720"/>
      </w:pPr>
      <w:bookmarkStart w:id="109" w:name="_Toc73284584"/>
      <w:r>
        <w:t>Technologies used, their versions</w:t>
      </w:r>
      <w:bookmarkEnd w:id="109"/>
    </w:p>
    <w:p w14:paraId="07D0E6EF" w14:textId="77777777" w:rsidR="00247C36" w:rsidRDefault="007B2224">
      <w:pPr>
        <w:pStyle w:val="DocumentText"/>
      </w:pPr>
      <w:r>
        <w:t>The following table lists the libraries with their versions used in this project,</w:t>
      </w:r>
    </w:p>
    <w:p w14:paraId="743824E1" w14:textId="77777777" w:rsidR="00247C36" w:rsidRDefault="00247C36">
      <w:pPr>
        <w:pStyle w:val="TableCaption"/>
      </w:pPr>
    </w:p>
    <w:p w14:paraId="28EBC593" w14:textId="77777777" w:rsidR="00247C36" w:rsidRDefault="007B2224">
      <w:pPr>
        <w:pStyle w:val="TableCaption"/>
      </w:pPr>
      <w:bookmarkStart w:id="110" w:name="_Toc73284671"/>
      <w:r>
        <w:t>Table 5.2</w:t>
      </w:r>
      <w:r>
        <w:t xml:space="preserve"> </w:t>
      </w:r>
      <w:r>
        <w:t>Technology, Libraries &amp; Versions</w:t>
      </w:r>
      <w:bookmarkEnd w:id="110"/>
    </w:p>
    <w:p w14:paraId="7807595D" w14:textId="77777777" w:rsidR="00247C36" w:rsidRDefault="00247C36">
      <w:pPr>
        <w:pStyle w:val="TableCaption"/>
      </w:pPr>
    </w:p>
    <w:tbl>
      <w:tblPr>
        <w:tblW w:w="8789" w:type="dxa"/>
        <w:tblInd w:w="-152" w:type="dxa"/>
        <w:tblCellMar>
          <w:top w:w="15" w:type="dxa"/>
          <w:left w:w="15" w:type="dxa"/>
          <w:bottom w:w="15" w:type="dxa"/>
          <w:right w:w="15" w:type="dxa"/>
        </w:tblCellMar>
        <w:tblLook w:val="04A0" w:firstRow="1" w:lastRow="0" w:firstColumn="1" w:lastColumn="0" w:noHBand="0" w:noVBand="1"/>
      </w:tblPr>
      <w:tblGrid>
        <w:gridCol w:w="2541"/>
        <w:gridCol w:w="2181"/>
        <w:gridCol w:w="4067"/>
      </w:tblGrid>
      <w:tr w:rsidR="00247C36" w14:paraId="18150A98" w14:textId="77777777">
        <w:tc>
          <w:tcPr>
            <w:tcW w:w="254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FC3122" w14:textId="77777777" w:rsidR="00247C36" w:rsidRDefault="007B2224">
            <w:pPr>
              <w:pStyle w:val="NormalWeb"/>
              <w:spacing w:before="0" w:beforeAutospacing="0" w:after="0" w:afterAutospacing="0"/>
              <w:jc w:val="center"/>
            </w:pPr>
            <w:r>
              <w:rPr>
                <w:rFonts w:ascii="Calibri" w:hAnsi="Calibri" w:cs="Calibri"/>
                <w:b/>
                <w:bCs/>
                <w:color w:val="741B47"/>
              </w:rPr>
              <w:t>Package Name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F5B202" w14:textId="77777777" w:rsidR="00247C36" w:rsidRDefault="007B2224">
            <w:pPr>
              <w:pStyle w:val="NormalWeb"/>
              <w:spacing w:before="0" w:beforeAutospacing="0" w:after="0" w:afterAutospacing="0"/>
              <w:jc w:val="center"/>
            </w:pPr>
            <w:r>
              <w:rPr>
                <w:rFonts w:ascii="Calibri" w:hAnsi="Calibri" w:cs="Calibri"/>
                <w:b/>
                <w:bCs/>
                <w:color w:val="741B47"/>
              </w:rPr>
              <w:t>Versions</w:t>
            </w:r>
          </w:p>
        </w:tc>
        <w:tc>
          <w:tcPr>
            <w:tcW w:w="40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BAA33C" w14:textId="77777777" w:rsidR="00247C36" w:rsidRDefault="007B2224">
            <w:pPr>
              <w:pStyle w:val="NormalWeb"/>
              <w:spacing w:before="0" w:beforeAutospacing="0" w:after="0" w:afterAutospacing="0"/>
              <w:jc w:val="center"/>
            </w:pPr>
            <w:r>
              <w:rPr>
                <w:rFonts w:ascii="Calibri" w:hAnsi="Calibri" w:cs="Calibri"/>
                <w:b/>
                <w:bCs/>
                <w:color w:val="741B47"/>
              </w:rPr>
              <w:t>Use</w:t>
            </w:r>
          </w:p>
        </w:tc>
      </w:tr>
      <w:tr w:rsidR="00247C36" w14:paraId="3EE556D6"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432DF"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navigation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0840F" w14:textId="77777777" w:rsidR="00247C36" w:rsidRDefault="007B2224">
            <w:pPr>
              <w:pStyle w:val="NormalWeb"/>
              <w:spacing w:before="0" w:beforeAutospacing="0" w:after="0" w:afterAutospacing="0"/>
            </w:pPr>
            <w:r>
              <w:rPr>
                <w:rFonts w:ascii="Calibri" w:hAnsi="Calibri" w:cs="Calibri"/>
                <w:color w:val="000000"/>
              </w:rPr>
              <w:t>4.4.4</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6EE6C" w14:textId="77777777" w:rsidR="00247C36" w:rsidRDefault="007B2224">
            <w:pPr>
              <w:pStyle w:val="NormalWeb"/>
              <w:spacing w:before="0" w:beforeAutospacing="0" w:after="0" w:afterAutospacing="0"/>
            </w:pPr>
            <w:r>
              <w:rPr>
                <w:rFonts w:ascii="Calibri" w:hAnsi="Calibri" w:cs="Calibri"/>
                <w:color w:val="1C1E21"/>
              </w:rPr>
              <w:t>Transition between screens and manage navigation history.</w:t>
            </w:r>
          </w:p>
        </w:tc>
      </w:tr>
      <w:tr w:rsidR="00247C36" w14:paraId="5AC1C95D"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13305"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modal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F5183" w14:textId="77777777" w:rsidR="00247C36" w:rsidRDefault="007B2224">
            <w:pPr>
              <w:pStyle w:val="NormalWeb"/>
              <w:spacing w:before="0" w:beforeAutospacing="0" w:after="0" w:afterAutospacing="0"/>
            </w:pPr>
            <w:r>
              <w:rPr>
                <w:rFonts w:ascii="Calibri" w:hAnsi="Calibri" w:cs="Calibri"/>
                <w:color w:val="000000"/>
              </w:rPr>
              <w:t>11.10.0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6CA76"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An enhanced, </w:t>
            </w:r>
            <w:proofErr w:type="gramStart"/>
            <w:r>
              <w:rPr>
                <w:rFonts w:ascii="Calibri" w:hAnsi="Calibri" w:cs="Calibri"/>
                <w:color w:val="000000"/>
              </w:rPr>
              <w:t>customizable</w:t>
            </w:r>
            <w:proofErr w:type="gramEnd"/>
            <w:r>
              <w:rPr>
                <w:rFonts w:ascii="Calibri" w:hAnsi="Calibri" w:cs="Calibri"/>
                <w:color w:val="000000"/>
              </w:rPr>
              <w:t xml:space="preserve"> and animated pop model for react native</w:t>
            </w:r>
          </w:p>
        </w:tc>
      </w:tr>
      <w:tr w:rsidR="00247C36" w14:paraId="56218E83"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6E3FA" w14:textId="77777777" w:rsidR="00247C36" w:rsidRDefault="007B2224">
            <w:pPr>
              <w:pStyle w:val="NormalWeb"/>
              <w:spacing w:before="0" w:beforeAutospacing="0" w:after="0" w:afterAutospacing="0"/>
            </w:pPr>
            <w:r>
              <w:rPr>
                <w:rFonts w:ascii="Calibri" w:hAnsi="Calibri" w:cs="Calibri"/>
                <w:color w:val="000000"/>
              </w:rPr>
              <w:t>input-spinner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4DCF1" w14:textId="77777777" w:rsidR="00247C36" w:rsidRDefault="007B2224">
            <w:r>
              <w:rPr>
                <w:rFonts w:ascii="Calibri" w:hAnsi="Calibri" w:cs="Calibri"/>
                <w:color w:val="000000"/>
              </w:rPr>
              <w:t>1.7.10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CB57"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Enhance text input for </w:t>
            </w:r>
            <w:proofErr w:type="gramStart"/>
            <w:r>
              <w:rPr>
                <w:rFonts w:ascii="Calibri" w:hAnsi="Calibri" w:cs="Calibri"/>
                <w:color w:val="000000"/>
              </w:rPr>
              <w:t>entering  numeric</w:t>
            </w:r>
            <w:proofErr w:type="gramEnd"/>
            <w:r>
              <w:rPr>
                <w:rFonts w:ascii="Calibri" w:hAnsi="Calibri" w:cs="Calibri"/>
                <w:color w:val="000000"/>
              </w:rPr>
              <w:t xml:space="preserve"> values with increase and decrease button</w:t>
            </w:r>
          </w:p>
        </w:tc>
      </w:tr>
      <w:tr w:rsidR="00247C36" w14:paraId="4E46039D"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237C" w14:textId="77777777" w:rsidR="00247C36" w:rsidRDefault="007B2224">
            <w:pPr>
              <w:pStyle w:val="NormalWeb"/>
              <w:spacing w:before="0" w:beforeAutospacing="0" w:after="0" w:afterAutospacing="0"/>
            </w:pPr>
            <w:r>
              <w:rPr>
                <w:rFonts w:ascii="Calibri" w:hAnsi="Calibri" w:cs="Calibri"/>
                <w:color w:val="000000"/>
              </w:rPr>
              <w:t>gesture-handler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F3B78" w14:textId="77777777" w:rsidR="00247C36" w:rsidRDefault="007B2224">
            <w:r>
              <w:rPr>
                <w:rFonts w:ascii="Calibri" w:hAnsi="Calibri" w:cs="Calibri"/>
                <w:color w:val="000000"/>
              </w:rPr>
              <w:t>1.8.0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921E5"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Provides native-driven gesture management APIs for building best possible touch-based experiences in React Native.</w:t>
            </w:r>
          </w:p>
        </w:tc>
      </w:tr>
      <w:tr w:rsidR="00247C36" w14:paraId="716037C4"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58B6E" w14:textId="77777777" w:rsidR="00247C36" w:rsidRDefault="007B2224">
            <w:pPr>
              <w:pStyle w:val="NormalWeb"/>
              <w:spacing w:before="0" w:beforeAutospacing="0" w:after="0" w:afterAutospacing="0"/>
            </w:pPr>
            <w:proofErr w:type="spellStart"/>
            <w:r>
              <w:rPr>
                <w:rFonts w:ascii="Calibri" w:hAnsi="Calibri" w:cs="Calibri"/>
                <w:color w:val="000000"/>
              </w:rPr>
              <w:t>datetimepicker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2DC4B" w14:textId="77777777" w:rsidR="00247C36" w:rsidRDefault="007B2224">
            <w:r>
              <w:rPr>
                <w:rFonts w:ascii="Calibri" w:hAnsi="Calibri" w:cs="Calibri"/>
                <w:color w:val="000000"/>
              </w:rPr>
              <w:t>3.4.7</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0149"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Used to accept date or time in UI</w:t>
            </w:r>
          </w:p>
        </w:tc>
      </w:tr>
      <w:tr w:rsidR="00247C36" w14:paraId="33091C82"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849C6" w14:textId="77777777" w:rsidR="00247C36" w:rsidRDefault="007B2224">
            <w:pPr>
              <w:pStyle w:val="NormalWeb"/>
              <w:spacing w:before="0" w:beforeAutospacing="0" w:after="0" w:afterAutospacing="0"/>
            </w:pPr>
            <w:r>
              <w:rPr>
                <w:rFonts w:ascii="Calibri" w:hAnsi="Calibri" w:cs="Calibri"/>
                <w:color w:val="000000"/>
              </w:rPr>
              <w:t>react-navigation/material-top-tabs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2F63D" w14:textId="77777777" w:rsidR="00247C36" w:rsidRDefault="007B2224">
            <w:r>
              <w:rPr>
                <w:rFonts w:ascii="Calibri" w:hAnsi="Calibri" w:cs="Calibri"/>
                <w:color w:val="000000"/>
              </w:rPr>
              <w:t>5.3.15</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D5CAD" w14:textId="77777777" w:rsidR="00247C36" w:rsidRDefault="007B2224">
            <w:pPr>
              <w:pStyle w:val="NormalWeb"/>
              <w:spacing w:before="0" w:beforeAutospacing="0" w:after="0" w:afterAutospacing="0"/>
              <w:textAlignment w:val="baseline"/>
              <w:rPr>
                <w:rFonts w:ascii="Calibri" w:hAnsi="Calibri" w:cs="Calibri"/>
                <w:color w:val="000000"/>
              </w:rPr>
            </w:pPr>
            <w:proofErr w:type="spellStart"/>
            <w:proofErr w:type="gramStart"/>
            <w:r>
              <w:rPr>
                <w:rFonts w:ascii="Calibri" w:hAnsi="Calibri" w:cs="Calibri"/>
                <w:color w:val="1C1E21"/>
              </w:rPr>
              <w:t>Lets</w:t>
            </w:r>
            <w:proofErr w:type="spellEnd"/>
            <w:proofErr w:type="gramEnd"/>
            <w:r>
              <w:rPr>
                <w:rFonts w:ascii="Calibri" w:hAnsi="Calibri" w:cs="Calibri"/>
                <w:color w:val="1C1E21"/>
              </w:rPr>
              <w:t xml:space="preserve"> you </w:t>
            </w:r>
            <w:r>
              <w:rPr>
                <w:rFonts w:ascii="Calibri" w:hAnsi="Calibri" w:cs="Calibri"/>
                <w:color w:val="1C1E21"/>
              </w:rPr>
              <w:t>switch between different routes by tapping the tabs or swiping horizontally</w:t>
            </w:r>
          </w:p>
        </w:tc>
      </w:tr>
      <w:tr w:rsidR="00247C36" w14:paraId="02455B1D"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781E3" w14:textId="77777777" w:rsidR="00247C36" w:rsidRDefault="007B2224">
            <w:pPr>
              <w:pStyle w:val="NormalWeb"/>
              <w:spacing w:before="0" w:beforeAutospacing="0" w:after="0" w:afterAutospacing="0"/>
            </w:pPr>
            <w:r>
              <w:rPr>
                <w:rFonts w:ascii="Calibri" w:hAnsi="Calibri" w:cs="Calibri"/>
                <w:color w:val="000000"/>
              </w:rPr>
              <w:t>react-navigation/native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ED96C" w14:textId="77777777" w:rsidR="00247C36" w:rsidRDefault="007B2224">
            <w:r>
              <w:rPr>
                <w:rFonts w:ascii="Calibri" w:hAnsi="Calibri" w:cs="Calibri"/>
                <w:color w:val="000000"/>
              </w:rPr>
              <w:t>5.9.4</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7FD18"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Navigate between screens</w:t>
            </w:r>
          </w:p>
        </w:tc>
      </w:tr>
      <w:tr w:rsidR="00247C36" w14:paraId="5FD80386"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0F66" w14:textId="77777777" w:rsidR="00247C36" w:rsidRDefault="007B2224">
            <w:pPr>
              <w:pStyle w:val="NormalWeb"/>
              <w:spacing w:before="0" w:beforeAutospacing="0" w:after="0" w:afterAutospacing="0"/>
            </w:pPr>
            <w:r>
              <w:rPr>
                <w:rFonts w:ascii="Calibri" w:hAnsi="Calibri" w:cs="Calibri"/>
                <w:color w:val="000000"/>
              </w:rPr>
              <w:t>react-navigation/stack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C87CF" w14:textId="77777777" w:rsidR="00247C36" w:rsidRDefault="007B2224">
            <w:r>
              <w:rPr>
                <w:rFonts w:ascii="Calibri" w:hAnsi="Calibri" w:cs="Calibri"/>
                <w:color w:val="000000"/>
              </w:rPr>
              <w:t>5.14.4</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2F32E"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1C1E21"/>
              </w:rPr>
              <w:t>Transition between screens where each new screen is placed on top of a stack.</w:t>
            </w:r>
          </w:p>
        </w:tc>
      </w:tr>
      <w:tr w:rsidR="00247C36" w14:paraId="471B9A97"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2762" w14:textId="77777777" w:rsidR="00247C36" w:rsidRDefault="007B2224">
            <w:pPr>
              <w:pStyle w:val="NormalWeb"/>
              <w:spacing w:before="0" w:beforeAutospacing="0" w:after="0" w:afterAutospacing="0"/>
            </w:pPr>
            <w:proofErr w:type="spellStart"/>
            <w:r>
              <w:rPr>
                <w:rFonts w:ascii="Calibri" w:hAnsi="Calibri" w:cs="Calibri"/>
                <w:color w:val="000000"/>
              </w:rPr>
              <w:t>axios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FD688" w14:textId="77777777" w:rsidR="00247C36" w:rsidRDefault="007B2224">
            <w:r>
              <w:rPr>
                <w:rFonts w:ascii="Calibri" w:hAnsi="Calibri" w:cs="Calibri"/>
                <w:color w:val="000000"/>
              </w:rPr>
              <w:t>0.21.1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60A07"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Make http calls using </w:t>
            </w:r>
            <w:proofErr w:type="spellStart"/>
            <w:r>
              <w:rPr>
                <w:rFonts w:ascii="Calibri" w:hAnsi="Calibri" w:cs="Calibri"/>
                <w:color w:val="000000"/>
              </w:rPr>
              <w:t>axios</w:t>
            </w:r>
            <w:proofErr w:type="spellEnd"/>
            <w:r>
              <w:rPr>
                <w:rFonts w:ascii="Calibri" w:hAnsi="Calibri" w:cs="Calibri"/>
                <w:color w:val="000000"/>
              </w:rPr>
              <w:t xml:space="preserve"> in react native</w:t>
            </w:r>
          </w:p>
        </w:tc>
      </w:tr>
      <w:tr w:rsidR="00247C36" w14:paraId="799A835E"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669DA" w14:textId="77777777" w:rsidR="00247C36" w:rsidRDefault="007B2224">
            <w:pPr>
              <w:pStyle w:val="NormalWeb"/>
              <w:spacing w:before="0" w:beforeAutospacing="0" w:after="0" w:afterAutospacing="0"/>
            </w:pPr>
            <w:r>
              <w:rPr>
                <w:rFonts w:ascii="Calibri" w:hAnsi="Calibri" w:cs="Calibri"/>
                <w:color w:val="000000"/>
              </w:rPr>
              <w:t>chai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77F40" w14:textId="77777777" w:rsidR="00247C36" w:rsidRDefault="007B2224">
            <w:r>
              <w:rPr>
                <w:rFonts w:ascii="Calibri" w:hAnsi="Calibri" w:cs="Calibri"/>
                <w:color w:val="000000"/>
              </w:rPr>
              <w:t>4.3.4</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996C9"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Testing framework used for </w:t>
            </w:r>
            <w:proofErr w:type="spellStart"/>
            <w:r>
              <w:rPr>
                <w:rFonts w:ascii="Calibri" w:hAnsi="Calibri" w:cs="Calibri"/>
                <w:color w:val="000000"/>
              </w:rPr>
              <w:t>api</w:t>
            </w:r>
            <w:proofErr w:type="spellEnd"/>
            <w:r>
              <w:rPr>
                <w:rFonts w:ascii="Calibri" w:hAnsi="Calibri" w:cs="Calibri"/>
                <w:color w:val="000000"/>
              </w:rPr>
              <w:t xml:space="preserve"> testing</w:t>
            </w:r>
          </w:p>
        </w:tc>
      </w:tr>
      <w:tr w:rsidR="00247C36" w14:paraId="37F4C4D2"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EB1FF" w14:textId="77777777" w:rsidR="00247C36" w:rsidRDefault="007B2224">
            <w:pPr>
              <w:pStyle w:val="NormalWeb"/>
              <w:spacing w:before="0" w:beforeAutospacing="0" w:after="0" w:afterAutospacing="0"/>
            </w:pPr>
            <w:r>
              <w:rPr>
                <w:rFonts w:ascii="Calibri" w:hAnsi="Calibri" w:cs="Calibri"/>
                <w:color w:val="000000"/>
              </w:rPr>
              <w:lastRenderedPageBreak/>
              <w:t>chai-http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F5F6D" w14:textId="77777777" w:rsidR="00247C36" w:rsidRDefault="007B2224">
            <w:r>
              <w:rPr>
                <w:rFonts w:ascii="Calibri" w:hAnsi="Calibri" w:cs="Calibri"/>
                <w:color w:val="000000"/>
              </w:rPr>
              <w:t>4.3.4</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9FA1"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Extend Chai Assertion library with tests for http </w:t>
            </w:r>
            <w:proofErr w:type="spellStart"/>
            <w:r>
              <w:rPr>
                <w:rFonts w:ascii="Calibri" w:hAnsi="Calibri" w:cs="Calibri"/>
                <w:color w:val="000000"/>
              </w:rPr>
              <w:t>apis</w:t>
            </w:r>
            <w:proofErr w:type="spellEnd"/>
          </w:p>
        </w:tc>
      </w:tr>
      <w:tr w:rsidR="00247C36" w14:paraId="12A3CD2E"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F8441" w14:textId="77777777" w:rsidR="00247C36" w:rsidRDefault="007B2224">
            <w:pPr>
              <w:pStyle w:val="NormalWeb"/>
              <w:spacing w:before="0" w:beforeAutospacing="0" w:after="0" w:afterAutospacing="0"/>
            </w:pPr>
            <w:r>
              <w:rPr>
                <w:rFonts w:ascii="Calibri" w:hAnsi="Calibri" w:cs="Calibri"/>
                <w:color w:val="000000"/>
              </w:rPr>
              <w:t>mocha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194E4" w14:textId="77777777" w:rsidR="00247C36" w:rsidRDefault="007B2224">
            <w:r>
              <w:rPr>
                <w:rFonts w:ascii="Calibri" w:hAnsi="Calibri" w:cs="Calibri"/>
                <w:color w:val="000000"/>
              </w:rPr>
              <w:t>8.4.0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9E284"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Testing framework used for </w:t>
            </w:r>
            <w:proofErr w:type="spellStart"/>
            <w:r>
              <w:rPr>
                <w:rFonts w:ascii="Calibri" w:hAnsi="Calibri" w:cs="Calibri"/>
                <w:color w:val="000000"/>
              </w:rPr>
              <w:t>api</w:t>
            </w:r>
            <w:proofErr w:type="spellEnd"/>
            <w:r>
              <w:rPr>
                <w:rFonts w:ascii="Calibri" w:hAnsi="Calibri" w:cs="Calibri"/>
                <w:color w:val="000000"/>
              </w:rPr>
              <w:t xml:space="preserve"> testing</w:t>
            </w:r>
          </w:p>
        </w:tc>
      </w:tr>
      <w:tr w:rsidR="00247C36" w14:paraId="21327A0A"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0E6A" w14:textId="77777777" w:rsidR="00247C36" w:rsidRDefault="007B2224">
            <w:pPr>
              <w:pStyle w:val="NormalWeb"/>
              <w:spacing w:before="0" w:beforeAutospacing="0" w:after="0" w:afterAutospacing="0"/>
            </w:pPr>
            <w:r>
              <w:rPr>
                <w:rFonts w:ascii="Calibri" w:hAnsi="Calibri" w:cs="Calibri"/>
                <w:color w:val="000000"/>
              </w:rPr>
              <w:t>express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CD4E5" w14:textId="77777777" w:rsidR="00247C36" w:rsidRDefault="007B2224">
            <w:r>
              <w:rPr>
                <w:rFonts w:ascii="Calibri" w:hAnsi="Calibri" w:cs="Calibri"/>
                <w:color w:val="000000"/>
              </w:rPr>
              <w:t>4.17.1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02D9B"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A </w:t>
            </w:r>
            <w:r>
              <w:rPr>
                <w:rFonts w:ascii="Calibri" w:hAnsi="Calibri" w:cs="Calibri"/>
                <w:color w:val="000000"/>
              </w:rPr>
              <w:t>minimal and flexible Node.js web application framework that provides a robust set of features for mobile applications.</w:t>
            </w:r>
          </w:p>
        </w:tc>
      </w:tr>
      <w:tr w:rsidR="00247C36" w14:paraId="403A6830"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0863C" w14:textId="77777777" w:rsidR="00247C36" w:rsidRDefault="007B2224">
            <w:pPr>
              <w:pStyle w:val="NormalWeb"/>
              <w:spacing w:before="0" w:beforeAutospacing="0" w:after="0" w:afterAutospacing="0"/>
            </w:pPr>
            <w:proofErr w:type="spellStart"/>
            <w:r>
              <w:rPr>
                <w:rFonts w:ascii="Calibri" w:hAnsi="Calibri" w:cs="Calibri"/>
                <w:color w:val="000000"/>
              </w:rPr>
              <w:t>pg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A72E7" w14:textId="77777777" w:rsidR="00247C36" w:rsidRDefault="007B2224">
            <w:r>
              <w:rPr>
                <w:rFonts w:ascii="Calibri" w:hAnsi="Calibri" w:cs="Calibri"/>
                <w:color w:val="000000"/>
              </w:rPr>
              <w:t>8.5.1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F038" w14:textId="77777777" w:rsidR="00247C36" w:rsidRDefault="007B2224">
            <w:pPr>
              <w:pStyle w:val="NormalWeb"/>
              <w:spacing w:before="0" w:beforeAutospacing="0" w:after="0" w:afterAutospacing="0"/>
              <w:textAlignment w:val="baseline"/>
              <w:rPr>
                <w:rFonts w:ascii="Calibri" w:hAnsi="Calibri" w:cs="Calibri"/>
                <w:color w:val="000000"/>
              </w:rPr>
            </w:pPr>
            <w:proofErr w:type="gramStart"/>
            <w:r>
              <w:rPr>
                <w:rFonts w:ascii="Calibri" w:hAnsi="Calibri" w:cs="Calibri"/>
                <w:color w:val="0D0A0B"/>
                <w:shd w:val="clear" w:color="auto" w:fill="FFFFFF"/>
              </w:rPr>
              <w:t>Open source</w:t>
            </w:r>
            <w:proofErr w:type="gramEnd"/>
            <w:r>
              <w:rPr>
                <w:rFonts w:ascii="Calibri" w:hAnsi="Calibri" w:cs="Calibri"/>
                <w:color w:val="0D0A0B"/>
                <w:shd w:val="clear" w:color="auto" w:fill="FFFFFF"/>
              </w:rPr>
              <w:t xml:space="preserve"> object-relational database</w:t>
            </w:r>
          </w:p>
        </w:tc>
      </w:tr>
      <w:tr w:rsidR="00247C36" w14:paraId="4579DE8D"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BDD18" w14:textId="77777777" w:rsidR="00247C36" w:rsidRDefault="007B2224">
            <w:pPr>
              <w:pStyle w:val="NormalWeb"/>
              <w:spacing w:before="0" w:beforeAutospacing="0" w:after="0" w:afterAutospacing="0"/>
            </w:pPr>
            <w:r>
              <w:rPr>
                <w:rFonts w:ascii="Calibri" w:hAnsi="Calibri" w:cs="Calibri"/>
                <w:color w:val="000000"/>
              </w:rPr>
              <w:t>expo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DAB87" w14:textId="77777777" w:rsidR="00247C36" w:rsidRDefault="007B2224">
            <w:r>
              <w:rPr>
                <w:rFonts w:ascii="Calibri" w:hAnsi="Calibri" w:cs="Calibri"/>
                <w:color w:val="000000"/>
              </w:rPr>
              <w:t>40.0.1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0A4C"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shd w:val="clear" w:color="auto" w:fill="FFFFFF"/>
              </w:rPr>
              <w:t>Open-source platform for making universal native apps for Android</w:t>
            </w:r>
          </w:p>
        </w:tc>
      </w:tr>
      <w:tr w:rsidR="00247C36" w14:paraId="0213C808"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B9200" w14:textId="77777777" w:rsidR="00247C36" w:rsidRDefault="007B2224">
            <w:pPr>
              <w:pStyle w:val="NormalWeb"/>
              <w:spacing w:before="0" w:beforeAutospacing="0" w:after="0" w:afterAutospacing="0"/>
            </w:pPr>
            <w:r>
              <w:rPr>
                <w:rFonts w:ascii="Calibri" w:hAnsi="Calibri" w:cs="Calibri"/>
                <w:color w:val="000000"/>
              </w:rPr>
              <w:t>expo-secure-store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CEE7B" w14:textId="77777777" w:rsidR="00247C36" w:rsidRDefault="007B2224">
            <w:r>
              <w:rPr>
                <w:rFonts w:ascii="Calibri" w:hAnsi="Calibri" w:cs="Calibri"/>
                <w:color w:val="000000"/>
              </w:rPr>
              <w:t>9.3.0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5AE7D"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1B1F23"/>
                <w:shd w:val="clear" w:color="auto" w:fill="FFFFFF"/>
              </w:rPr>
              <w:t>Provides a way to encrypt and securely store key–value pairs locally on the device</w:t>
            </w:r>
          </w:p>
        </w:tc>
      </w:tr>
      <w:tr w:rsidR="00247C36" w14:paraId="37B24961"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D8D7C" w14:textId="77777777" w:rsidR="00247C36" w:rsidRDefault="007B2224">
            <w:pPr>
              <w:pStyle w:val="NormalWeb"/>
              <w:spacing w:before="0" w:beforeAutospacing="0" w:after="0" w:afterAutospacing="0"/>
            </w:pPr>
            <w:r>
              <w:rPr>
                <w:rFonts w:ascii="Calibri" w:hAnsi="Calibri" w:cs="Calibri"/>
                <w:color w:val="000000"/>
              </w:rPr>
              <w:t>expo-status-bar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998D3" w14:textId="77777777" w:rsidR="00247C36" w:rsidRDefault="007B2224">
            <w:r>
              <w:rPr>
                <w:rFonts w:ascii="Calibri" w:hAnsi="Calibri" w:cs="Calibri"/>
                <w:color w:val="000000"/>
              </w:rPr>
              <w:t>1.0.3</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8D222"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1B1F23"/>
                <w:shd w:val="clear" w:color="auto" w:fill="FFFFFF"/>
              </w:rPr>
              <w:t>A component and imperative interface to control the app status bar to change its text colo</w:t>
            </w:r>
            <w:ins w:id="111" w:author="Suresh Burde" w:date="2021-05-27T19:02:00Z">
              <w:r>
                <w:rPr>
                  <w:rFonts w:ascii="Calibri" w:hAnsi="Calibri" w:cs="Calibri"/>
                  <w:color w:val="1B1F23"/>
                  <w:shd w:val="clear" w:color="auto" w:fill="FFFFFF"/>
                </w:rPr>
                <w:t>u</w:t>
              </w:r>
            </w:ins>
            <w:r>
              <w:rPr>
                <w:rFonts w:ascii="Calibri" w:hAnsi="Calibri" w:cs="Calibri"/>
                <w:color w:val="1B1F23"/>
                <w:shd w:val="clear" w:color="auto" w:fill="FFFFFF"/>
              </w:rPr>
              <w:t>r, background colo</w:t>
            </w:r>
            <w:ins w:id="112" w:author="Suresh Burde" w:date="2021-05-27T19:02:00Z">
              <w:r>
                <w:rPr>
                  <w:rFonts w:ascii="Calibri" w:hAnsi="Calibri" w:cs="Calibri"/>
                  <w:color w:val="1B1F23"/>
                  <w:shd w:val="clear" w:color="auto" w:fill="FFFFFF"/>
                </w:rPr>
                <w:t>u</w:t>
              </w:r>
            </w:ins>
            <w:r>
              <w:rPr>
                <w:rFonts w:ascii="Calibri" w:hAnsi="Calibri" w:cs="Calibri"/>
                <w:color w:val="1B1F23"/>
                <w:shd w:val="clear" w:color="auto" w:fill="FFFFFF"/>
              </w:rPr>
              <w:t xml:space="preserve">r, hide it, </w:t>
            </w:r>
            <w:r>
              <w:rPr>
                <w:rFonts w:ascii="Calibri" w:hAnsi="Calibri" w:cs="Calibri"/>
                <w:color w:val="1B1F23"/>
                <w:shd w:val="clear" w:color="auto" w:fill="FFFFFF"/>
              </w:rPr>
              <w:t>make it translucent or opaque, and apply animations to any of these changes</w:t>
            </w:r>
          </w:p>
        </w:tc>
      </w:tr>
      <w:tr w:rsidR="00247C36" w14:paraId="14433AA6"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5DEB6" w14:textId="77777777" w:rsidR="00247C36" w:rsidRDefault="007B2224">
            <w:pPr>
              <w:pStyle w:val="NormalWeb"/>
              <w:spacing w:before="0" w:beforeAutospacing="0" w:after="0" w:afterAutospacing="0"/>
            </w:pPr>
            <w:r>
              <w:rPr>
                <w:rFonts w:ascii="Calibri" w:hAnsi="Calibri" w:cs="Calibri"/>
                <w:color w:val="000000"/>
              </w:rPr>
              <w:t>react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DC91A" w14:textId="77777777" w:rsidR="00247C36" w:rsidRDefault="007B2224">
            <w:r>
              <w:rPr>
                <w:rFonts w:ascii="Calibri" w:hAnsi="Calibri" w:cs="Calibri"/>
                <w:color w:val="000000"/>
              </w:rPr>
              <w:t>16.13.1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D43E" w14:textId="77777777" w:rsidR="00247C36" w:rsidRDefault="007B2224">
            <w:pPr>
              <w:pStyle w:val="NormalWeb"/>
              <w:spacing w:before="0" w:beforeAutospacing="0" w:after="0" w:afterAutospacing="0"/>
              <w:textAlignment w:val="baseline"/>
              <w:rPr>
                <w:rFonts w:ascii="Calibri" w:hAnsi="Calibri" w:cs="Calibri"/>
                <w:color w:val="000000"/>
              </w:rPr>
            </w:pPr>
            <w:proofErr w:type="gramStart"/>
            <w:r>
              <w:rPr>
                <w:rFonts w:ascii="Calibri" w:hAnsi="Calibri" w:cs="Calibri"/>
                <w:color w:val="000000"/>
              </w:rPr>
              <w:t>React  render</w:t>
            </w:r>
            <w:proofErr w:type="gramEnd"/>
            <w:r>
              <w:rPr>
                <w:rFonts w:ascii="Calibri" w:hAnsi="Calibri" w:cs="Calibri"/>
                <w:color w:val="000000"/>
              </w:rPr>
              <w:t xml:space="preserve"> on the server using Node and power mobile apps using </w:t>
            </w:r>
            <w:hyperlink r:id="rId33" w:history="1">
              <w:r>
                <w:rPr>
                  <w:rStyle w:val="Hyperlink"/>
                  <w:rFonts w:ascii="Calibri" w:eastAsiaTheme="majorEastAsia" w:hAnsi="Calibri" w:cs="Calibri"/>
                  <w:color w:val="1A1A1A"/>
                </w:rPr>
                <w:t>React Native</w:t>
              </w:r>
            </w:hyperlink>
          </w:p>
        </w:tc>
      </w:tr>
      <w:tr w:rsidR="00247C36" w14:paraId="73D5D387"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DA9E6" w14:textId="77777777" w:rsidR="00247C36" w:rsidRDefault="007B2224">
            <w:pPr>
              <w:pStyle w:val="NormalWeb"/>
              <w:spacing w:before="0" w:beforeAutospacing="0" w:after="0" w:afterAutospacing="0"/>
            </w:pPr>
            <w:r>
              <w:rPr>
                <w:rFonts w:ascii="Calibri" w:hAnsi="Calibri" w:cs="Calibri"/>
                <w:color w:val="000000"/>
              </w:rPr>
              <w:t>react-</w:t>
            </w:r>
            <w:proofErr w:type="spellStart"/>
            <w:r>
              <w:rPr>
                <w:rFonts w:ascii="Calibri" w:hAnsi="Calibri" w:cs="Calibri"/>
                <w:color w:val="000000"/>
              </w:rPr>
              <w:t>dom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BD437" w14:textId="77777777" w:rsidR="00247C36" w:rsidRDefault="007B2224">
            <w:r>
              <w:rPr>
                <w:rFonts w:ascii="Calibri" w:hAnsi="Calibri" w:cs="Calibri"/>
                <w:color w:val="000000"/>
              </w:rPr>
              <w:t>16.13.1</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91EF7"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Provides </w:t>
            </w:r>
            <w:r>
              <w:rPr>
                <w:rFonts w:ascii="Calibri" w:hAnsi="Calibri" w:cs="Calibri"/>
                <w:color w:val="000000"/>
              </w:rPr>
              <w:t xml:space="preserve">DOM-specific methods that can be used at the top level </w:t>
            </w:r>
            <w:proofErr w:type="gramStart"/>
            <w:r>
              <w:rPr>
                <w:rFonts w:ascii="Calibri" w:hAnsi="Calibri" w:cs="Calibri"/>
                <w:color w:val="000000"/>
              </w:rPr>
              <w:t>of  app</w:t>
            </w:r>
            <w:proofErr w:type="gramEnd"/>
            <w:r>
              <w:rPr>
                <w:rFonts w:ascii="Calibri" w:hAnsi="Calibri" w:cs="Calibri"/>
                <w:color w:val="000000"/>
              </w:rPr>
              <w:t> </w:t>
            </w:r>
          </w:p>
        </w:tc>
      </w:tr>
      <w:tr w:rsidR="00247C36" w14:paraId="10E53241"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CE29" w14:textId="77777777" w:rsidR="00247C36" w:rsidRDefault="007B2224">
            <w:pPr>
              <w:pStyle w:val="NormalWeb"/>
              <w:spacing w:before="0" w:beforeAutospacing="0" w:after="0" w:afterAutospacing="0"/>
            </w:pPr>
            <w:r>
              <w:rPr>
                <w:rFonts w:ascii="Calibri" w:hAnsi="Calibri" w:cs="Calibri"/>
                <w:color w:val="000000"/>
              </w:rPr>
              <w:t>elements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1FF4C" w14:textId="77777777" w:rsidR="00247C36" w:rsidRDefault="007B2224">
            <w:r>
              <w:rPr>
                <w:rFonts w:ascii="Calibri" w:hAnsi="Calibri" w:cs="Calibri"/>
                <w:color w:val="000000"/>
              </w:rPr>
              <w:t>3.3.2</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BB896"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1C1E21"/>
              </w:rPr>
              <w:t>Provides an all-in-one UI kit for creating apps in react native</w:t>
            </w:r>
          </w:p>
        </w:tc>
      </w:tr>
      <w:tr w:rsidR="00247C36" w14:paraId="5906293E"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5A056" w14:textId="77777777" w:rsidR="00247C36" w:rsidRDefault="007B2224">
            <w:pPr>
              <w:pStyle w:val="NormalWeb"/>
              <w:spacing w:before="0" w:beforeAutospacing="0" w:after="0" w:afterAutospacing="0"/>
            </w:pPr>
            <w:r>
              <w:rPr>
                <w:rFonts w:ascii="Calibri" w:hAnsi="Calibri" w:cs="Calibri"/>
                <w:color w:val="000000"/>
              </w:rPr>
              <w:t>safe-area-context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4C9FA" w14:textId="77777777" w:rsidR="00247C36" w:rsidRDefault="007B2224">
            <w:r>
              <w:rPr>
                <w:rFonts w:ascii="Calibri" w:hAnsi="Calibri" w:cs="Calibri"/>
                <w:color w:val="000000"/>
              </w:rPr>
              <w:t>3.1.9</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54147"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202124"/>
                <w:shd w:val="clear" w:color="auto" w:fill="FFFFFF"/>
              </w:rPr>
              <w:t>Provides a flexible API for accessing device safe area inset information</w:t>
            </w:r>
          </w:p>
        </w:tc>
      </w:tr>
      <w:tr w:rsidR="00247C36" w14:paraId="24CB47E9"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114E" w14:textId="77777777" w:rsidR="00247C36" w:rsidRDefault="007B2224">
            <w:pPr>
              <w:pStyle w:val="NormalWeb"/>
              <w:spacing w:before="0" w:beforeAutospacing="0" w:after="0" w:afterAutospacing="0"/>
            </w:pPr>
            <w:r>
              <w:rPr>
                <w:rFonts w:ascii="Calibri" w:hAnsi="Calibri" w:cs="Calibri"/>
                <w:color w:val="000000"/>
              </w:rPr>
              <w:t>reanimated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9B8C0" w14:textId="77777777" w:rsidR="00247C36" w:rsidRDefault="007B2224">
            <w:r>
              <w:rPr>
                <w:rFonts w:ascii="Calibri" w:hAnsi="Calibri" w:cs="Calibri"/>
                <w:color w:val="000000"/>
              </w:rPr>
              <w:t>1.</w:t>
            </w:r>
            <w:r>
              <w:rPr>
                <w:rFonts w:ascii="Calibri" w:hAnsi="Calibri" w:cs="Calibri"/>
                <w:color w:val="000000"/>
              </w:rPr>
              <w:t>13.0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684D"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202124"/>
                <w:shd w:val="clear" w:color="auto" w:fill="FFFFFF"/>
              </w:rPr>
              <w:t>Provides an API that greatly simplifies the process of creating smooth, powerful, and maintainable animations</w:t>
            </w:r>
          </w:p>
        </w:tc>
      </w:tr>
      <w:tr w:rsidR="00247C36" w14:paraId="006F3EE4"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28BBD" w14:textId="77777777" w:rsidR="00247C36" w:rsidRDefault="007B2224">
            <w:pPr>
              <w:pStyle w:val="NormalWeb"/>
              <w:spacing w:before="0" w:beforeAutospacing="0" w:after="0" w:afterAutospacing="0"/>
            </w:pPr>
            <w:r>
              <w:rPr>
                <w:rFonts w:ascii="Calibri" w:hAnsi="Calibri" w:cs="Calibri"/>
                <w:color w:val="000000"/>
              </w:rPr>
              <w:t>react-native-screens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7A030" w14:textId="77777777" w:rsidR="00247C36" w:rsidRDefault="007B2224">
            <w:r>
              <w:rPr>
                <w:rFonts w:ascii="Calibri" w:hAnsi="Calibri" w:cs="Calibri"/>
                <w:color w:val="000000"/>
              </w:rPr>
              <w:t>2.15.2</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912B2"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202124"/>
                <w:shd w:val="clear" w:color="auto" w:fill="FFFFFF"/>
              </w:rPr>
              <w:t>Provides native primitives to represent screens</w:t>
            </w:r>
          </w:p>
        </w:tc>
      </w:tr>
      <w:tr w:rsidR="00247C36" w14:paraId="13B5BB17"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C5D8F" w14:textId="77777777" w:rsidR="00247C36" w:rsidRDefault="007B2224">
            <w:pPr>
              <w:pStyle w:val="NormalWeb"/>
              <w:spacing w:before="0" w:beforeAutospacing="0" w:after="0" w:afterAutospacing="0"/>
            </w:pPr>
            <w:r>
              <w:rPr>
                <w:rFonts w:ascii="Calibri" w:hAnsi="Calibri" w:cs="Calibri"/>
                <w:color w:val="000000"/>
              </w:rPr>
              <w:lastRenderedPageBreak/>
              <w:t>react-native-tab-view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E21A6" w14:textId="77777777" w:rsidR="00247C36" w:rsidRDefault="007B2224">
            <w:r>
              <w:rPr>
                <w:rFonts w:ascii="Calibri" w:hAnsi="Calibri" w:cs="Calibri"/>
                <w:color w:val="000000"/>
              </w:rPr>
              <w:t>2.16.0</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DB56B"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202124"/>
                <w:shd w:val="clear" w:color="auto" w:fill="FFFFFF"/>
              </w:rPr>
              <w:t xml:space="preserve">A cross-platform Tab View </w:t>
            </w:r>
            <w:r>
              <w:rPr>
                <w:rFonts w:ascii="Calibri" w:hAnsi="Calibri" w:cs="Calibri"/>
                <w:color w:val="202124"/>
                <w:shd w:val="clear" w:color="auto" w:fill="FFFFFF"/>
              </w:rPr>
              <w:t>component for React Native</w:t>
            </w:r>
          </w:p>
        </w:tc>
      </w:tr>
      <w:tr w:rsidR="00247C36" w14:paraId="4243AB6A" w14:textId="77777777">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72671" w14:textId="77777777" w:rsidR="00247C36" w:rsidRDefault="007B2224">
            <w:pPr>
              <w:pStyle w:val="NormalWeb"/>
              <w:spacing w:before="0" w:beforeAutospacing="0" w:after="0" w:afterAutospacing="0"/>
            </w:pPr>
            <w:r>
              <w:rPr>
                <w:rFonts w:ascii="Calibri" w:hAnsi="Calibri" w:cs="Calibri"/>
                <w:color w:val="000000"/>
              </w:rPr>
              <w:t>react-native-web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A82AA" w14:textId="77777777" w:rsidR="00247C36" w:rsidRDefault="007B2224">
            <w:r>
              <w:rPr>
                <w:rFonts w:ascii="Calibri" w:hAnsi="Calibri" w:cs="Calibri"/>
                <w:color w:val="000000"/>
              </w:rPr>
              <w:t>0.13.12</w:t>
            </w:r>
          </w:p>
        </w:tc>
        <w:tc>
          <w:tcPr>
            <w:tcW w:w="4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35D6C"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202124"/>
                <w:shd w:val="clear" w:color="auto" w:fill="FFFFFF"/>
              </w:rPr>
              <w:t>React Native Web makes it easy to bring your React Native app to the web</w:t>
            </w:r>
          </w:p>
        </w:tc>
      </w:tr>
    </w:tbl>
    <w:p w14:paraId="3913CE4F" w14:textId="77777777" w:rsidR="00247C36" w:rsidRDefault="00247C36">
      <w:pPr>
        <w:pStyle w:val="HeadingsL2"/>
      </w:pPr>
    </w:p>
    <w:p w14:paraId="47DE8D82" w14:textId="77777777" w:rsidR="00247C36" w:rsidRDefault="007B2224">
      <w:pPr>
        <w:pStyle w:val="HeadingsL2"/>
      </w:pPr>
      <w:bookmarkStart w:id="113" w:name="_Toc73284585"/>
      <w:r>
        <w:t>Database Design</w:t>
      </w:r>
      <w:bookmarkEnd w:id="113"/>
    </w:p>
    <w:p w14:paraId="3FE781C7" w14:textId="77777777" w:rsidR="00247C36" w:rsidRDefault="007B2224">
      <w:pPr>
        <w:pStyle w:val="DocumentText"/>
      </w:pPr>
      <w:r>
        <w:t>This part describes, a collection of steps that help with designing, creating, implementing, and maintaining dat</w:t>
      </w:r>
      <w:r>
        <w:t>a management system required for the application. The main purpose of designing a database is to produce physical and logical models of designs for the proposed system.</w:t>
      </w:r>
    </w:p>
    <w:p w14:paraId="2F6A890F" w14:textId="77777777" w:rsidR="00247C36" w:rsidRDefault="00247C36">
      <w:pPr>
        <w:pStyle w:val="HeadingsL2"/>
      </w:pPr>
    </w:p>
    <w:p w14:paraId="2518CF28" w14:textId="77777777" w:rsidR="00247C36" w:rsidRDefault="007B2224">
      <w:pPr>
        <w:pStyle w:val="HeadingsL2"/>
      </w:pPr>
      <w:bookmarkStart w:id="114" w:name="_Toc73284586"/>
      <w:r>
        <w:t>ER Diagrams</w:t>
      </w:r>
      <w:bookmarkEnd w:id="114"/>
    </w:p>
    <w:p w14:paraId="43CFE8AE" w14:textId="77777777" w:rsidR="00247C36" w:rsidRDefault="007B2224">
      <w:pPr>
        <w:pStyle w:val="DocumentText"/>
      </w:pPr>
      <w:r>
        <w:t xml:space="preserve">The diagram which provides simple representation of the structure of a </w:t>
      </w:r>
      <w:r>
        <w:t>database with the help of a diagram is known as </w:t>
      </w:r>
      <w:r>
        <w:rPr>
          <w:rStyle w:val="Strong"/>
        </w:rPr>
        <w:t>Entity Relationship Diagram (ER Diagram)</w:t>
      </w:r>
      <w:r>
        <w:t xml:space="preserve">. An ER model is a design or blueprint of a database that is implemented as a database. The main components of E-R model are: entity set and relationship set listed as </w:t>
      </w:r>
      <w:r>
        <w:t xml:space="preserve">follows, </w:t>
      </w:r>
    </w:p>
    <w:p w14:paraId="1A1E2910" w14:textId="77777777" w:rsidR="00247C36" w:rsidRDefault="007B2224" w:rsidP="007B2224">
      <w:pPr>
        <w:pStyle w:val="DocumentText"/>
        <w:numPr>
          <w:ilvl w:val="0"/>
          <w:numId w:val="73"/>
        </w:numPr>
        <w:rPr>
          <w:lang w:val="en-IN" w:eastAsia="en-IN"/>
        </w:rPr>
      </w:pPr>
      <w:r>
        <w:rPr>
          <w:lang w:val="en-IN" w:eastAsia="en-IN"/>
        </w:rPr>
        <w:t>This diagram shows the relationship between entities such as vendor (shopkeeper), consumer, product, payment_history and transaction_history in the system.</w:t>
      </w:r>
    </w:p>
    <w:p w14:paraId="121A1A17" w14:textId="77777777" w:rsidR="00247C36" w:rsidRDefault="007B2224" w:rsidP="007B2224">
      <w:pPr>
        <w:pStyle w:val="DocumentText"/>
        <w:numPr>
          <w:ilvl w:val="0"/>
          <w:numId w:val="73"/>
        </w:numPr>
        <w:rPr>
          <w:lang w:val="en-IN" w:eastAsia="en-IN"/>
        </w:rPr>
      </w:pPr>
      <w:r>
        <w:rPr>
          <w:lang w:val="en-IN" w:eastAsia="en-IN"/>
        </w:rPr>
        <w:t>The system enables multiple vendors to add many consumers so the relationship between vend</w:t>
      </w:r>
      <w:r>
        <w:rPr>
          <w:lang w:val="en-IN" w:eastAsia="en-IN"/>
        </w:rPr>
        <w:t>or (shopkeeper) and consumer is many-to-many.</w:t>
      </w:r>
    </w:p>
    <w:p w14:paraId="0E679E94" w14:textId="77777777" w:rsidR="00247C36" w:rsidRDefault="007B2224" w:rsidP="007B2224">
      <w:pPr>
        <w:pStyle w:val="DocumentText"/>
        <w:numPr>
          <w:ilvl w:val="0"/>
          <w:numId w:val="73"/>
        </w:numPr>
        <w:rPr>
          <w:lang w:val="en-IN" w:eastAsia="en-IN"/>
        </w:rPr>
      </w:pPr>
      <w:r>
        <w:rPr>
          <w:lang w:val="en-IN" w:eastAsia="en-IN"/>
        </w:rPr>
        <w:t>Along with this, one vendor (shopkeeper) can handle payment history of multiple consumers and one consumer can view all their payment history hence their relationship is one-to-many.</w:t>
      </w:r>
    </w:p>
    <w:p w14:paraId="383B4C6A" w14:textId="77777777" w:rsidR="00247C36" w:rsidRDefault="007B2224" w:rsidP="007B2224">
      <w:pPr>
        <w:pStyle w:val="DocumentText"/>
        <w:numPr>
          <w:ilvl w:val="0"/>
          <w:numId w:val="73"/>
        </w:numPr>
        <w:rPr>
          <w:lang w:val="en-IN" w:eastAsia="en-IN"/>
        </w:rPr>
      </w:pPr>
      <w:r>
        <w:rPr>
          <w:lang w:val="en-IN" w:eastAsia="en-IN"/>
        </w:rPr>
        <w:t>Multiple vendors can have m</w:t>
      </w:r>
      <w:r>
        <w:rPr>
          <w:lang w:val="en-IN" w:eastAsia="en-IN"/>
        </w:rPr>
        <w:t>ultiple products and multiple consumer can select multiple products hence their relationship is many-to-many .</w:t>
      </w:r>
    </w:p>
    <w:p w14:paraId="55EF3E45" w14:textId="77777777" w:rsidR="00247C36" w:rsidRDefault="007B2224" w:rsidP="007B2224">
      <w:pPr>
        <w:pStyle w:val="DocumentText"/>
        <w:numPr>
          <w:ilvl w:val="0"/>
          <w:numId w:val="73"/>
        </w:numPr>
        <w:rPr>
          <w:lang w:val="en-IN" w:eastAsia="en-IN"/>
        </w:rPr>
      </w:pPr>
      <w:r>
        <w:rPr>
          <w:lang w:val="en-IN" w:eastAsia="en-IN"/>
        </w:rPr>
        <w:lastRenderedPageBreak/>
        <w:t>All transactions of consumers are stored in transaction_history, where one vendor (shopkeeper)_consumer can have multiple transactions .Hence the</w:t>
      </w:r>
      <w:r>
        <w:rPr>
          <w:lang w:val="en-IN" w:eastAsia="en-IN"/>
        </w:rPr>
        <w:t xml:space="preserve"> relationship between transaction_history and vendor (shopkeeper)_consumer  is one to many.</w:t>
      </w:r>
    </w:p>
    <w:p w14:paraId="5634CD02" w14:textId="3128C815" w:rsidR="00247C36" w:rsidRDefault="007B2224" w:rsidP="007B2224">
      <w:pPr>
        <w:pStyle w:val="DocumentText"/>
        <w:numPr>
          <w:ilvl w:val="0"/>
          <w:numId w:val="73"/>
        </w:numPr>
        <w:rPr>
          <w:lang w:val="en-IN" w:eastAsia="en-IN"/>
        </w:rPr>
      </w:pPr>
      <w:r>
        <w:rPr>
          <w:lang w:val="en-IN" w:eastAsia="en-IN"/>
        </w:rPr>
        <w:t>Transaction history  has 2 types namely, payment type and purchase type that means one transaction history can have many payment and purchase history. Hence the rel</w:t>
      </w:r>
      <w:r>
        <w:rPr>
          <w:lang w:val="en-IN" w:eastAsia="en-IN"/>
        </w:rPr>
        <w:t>ationship between transaction_history and payment_history and consumer_product_vendor</w:t>
      </w:r>
      <w:r w:rsidR="00983C28">
        <w:rPr>
          <w:lang w:val="en-IN" w:eastAsia="en-IN"/>
        </w:rPr>
        <w:t xml:space="preserve"> </w:t>
      </w:r>
      <w:r>
        <w:rPr>
          <w:lang w:val="en-IN" w:eastAsia="en-IN"/>
        </w:rPr>
        <w:t xml:space="preserve">(purchase_history) is one to many. </w:t>
      </w:r>
    </w:p>
    <w:p w14:paraId="42A9ADCD" w14:textId="77777777" w:rsidR="00247C36" w:rsidRDefault="007B2224">
      <w:pPr>
        <w:spacing w:line="240" w:lineRule="auto"/>
        <w:rPr>
          <w:rFonts w:asciiTheme="minorHAnsi" w:hAnsiTheme="minorHAnsi" w:cstheme="minorHAnsi"/>
          <w:lang w:val="en-IN" w:eastAsia="en-IN"/>
        </w:rPr>
      </w:pPr>
      <w:r>
        <w:rPr>
          <w:lang w:val="en-IN" w:eastAsia="en-IN"/>
        </w:rPr>
        <w:br w:type="page"/>
      </w:r>
    </w:p>
    <w:p w14:paraId="027D76C8" w14:textId="77777777" w:rsidR="00247C36" w:rsidRDefault="00247C36">
      <w:pPr>
        <w:pStyle w:val="DocumentText"/>
        <w:ind w:left="1440"/>
        <w:rPr>
          <w:lang w:val="en-IN" w:eastAsia="en-IN"/>
        </w:rPr>
      </w:pPr>
    </w:p>
    <w:p w14:paraId="224279F3" w14:textId="77777777" w:rsidR="00247C36" w:rsidRDefault="007B2224">
      <w:pPr>
        <w:pStyle w:val="DocumentText"/>
        <w:rPr>
          <w:lang w:val="en-IN" w:eastAsia="en-IN"/>
        </w:rPr>
      </w:pPr>
      <w:r>
        <w:drawing>
          <wp:anchor distT="0" distB="0" distL="114300" distR="114300" simplePos="0" relativeHeight="251650560" behindDoc="0" locked="0" layoutInCell="1" allowOverlap="1" wp14:anchorId="05FBC64E" wp14:editId="26F357CF">
            <wp:simplePos x="0" y="0"/>
            <wp:positionH relativeFrom="margin">
              <wp:align>right</wp:align>
            </wp:positionH>
            <wp:positionV relativeFrom="margin">
              <wp:posOffset>419735</wp:posOffset>
            </wp:positionV>
            <wp:extent cx="5422900" cy="6441440"/>
            <wp:effectExtent l="0" t="0" r="6350" b="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3025" cy="6441449"/>
                    </a:xfrm>
                    <a:prstGeom prst="rect">
                      <a:avLst/>
                    </a:prstGeom>
                  </pic:spPr>
                </pic:pic>
              </a:graphicData>
            </a:graphic>
          </wp:anchor>
        </w:drawing>
      </w:r>
    </w:p>
    <w:p w14:paraId="6B4D27F5" w14:textId="77777777" w:rsidR="00247C36" w:rsidRDefault="00247C36">
      <w:pPr>
        <w:pStyle w:val="DocumentText"/>
        <w:rPr>
          <w:lang w:val="en-IN" w:eastAsia="en-IN"/>
        </w:rPr>
      </w:pPr>
    </w:p>
    <w:p w14:paraId="0A02DA31" w14:textId="77777777" w:rsidR="00247C36" w:rsidRDefault="00247C36">
      <w:pPr>
        <w:pStyle w:val="DocumentText"/>
        <w:rPr>
          <w:lang w:val="en-IN" w:eastAsia="en-IN"/>
        </w:rPr>
      </w:pPr>
    </w:p>
    <w:p w14:paraId="2A794AC4" w14:textId="77777777" w:rsidR="00247C36" w:rsidRDefault="00247C36">
      <w:pPr>
        <w:pStyle w:val="DocumentText"/>
        <w:rPr>
          <w:lang w:val="en-IN" w:eastAsia="en-IN"/>
        </w:rPr>
      </w:pPr>
    </w:p>
    <w:p w14:paraId="0A360731" w14:textId="77777777" w:rsidR="00247C36" w:rsidRDefault="00247C36">
      <w:pPr>
        <w:pStyle w:val="DocumentText"/>
        <w:rPr>
          <w:lang w:val="en-IN" w:eastAsia="en-IN"/>
        </w:rPr>
      </w:pPr>
    </w:p>
    <w:p w14:paraId="55BE88F0" w14:textId="77777777" w:rsidR="00247C36" w:rsidRDefault="00247C36">
      <w:pPr>
        <w:pStyle w:val="DocumentText"/>
        <w:rPr>
          <w:lang w:val="en-IN" w:eastAsia="en-IN"/>
        </w:rPr>
      </w:pPr>
    </w:p>
    <w:p w14:paraId="09984A7D" w14:textId="77777777" w:rsidR="00247C36" w:rsidRDefault="00247C36">
      <w:pPr>
        <w:pStyle w:val="DocumentText"/>
        <w:rPr>
          <w:lang w:val="en-IN" w:eastAsia="en-IN"/>
        </w:rPr>
      </w:pPr>
    </w:p>
    <w:p w14:paraId="326E5515" w14:textId="77777777" w:rsidR="00247C36" w:rsidRDefault="00247C36">
      <w:pPr>
        <w:pStyle w:val="DocumentText"/>
        <w:rPr>
          <w:lang w:val="en-IN" w:eastAsia="en-IN"/>
        </w:rPr>
      </w:pPr>
    </w:p>
    <w:p w14:paraId="4DC2DEE5" w14:textId="77777777" w:rsidR="00247C36" w:rsidRDefault="00247C36">
      <w:pPr>
        <w:pStyle w:val="DocumentText"/>
        <w:rPr>
          <w:lang w:val="en-IN" w:eastAsia="en-IN"/>
        </w:rPr>
      </w:pPr>
    </w:p>
    <w:p w14:paraId="47EDCFFB" w14:textId="77777777" w:rsidR="00247C36" w:rsidRDefault="00247C36">
      <w:pPr>
        <w:pStyle w:val="DocumentText"/>
        <w:rPr>
          <w:lang w:val="en-IN" w:eastAsia="en-IN"/>
        </w:rPr>
      </w:pPr>
    </w:p>
    <w:p w14:paraId="0950B364" w14:textId="77777777" w:rsidR="00247C36" w:rsidRDefault="00247C36">
      <w:pPr>
        <w:pStyle w:val="DocumentText"/>
        <w:rPr>
          <w:lang w:val="en-IN" w:eastAsia="en-IN"/>
        </w:rPr>
      </w:pPr>
    </w:p>
    <w:p w14:paraId="77FEC9AF" w14:textId="77777777" w:rsidR="00247C36" w:rsidRDefault="00247C36">
      <w:pPr>
        <w:pStyle w:val="FigureCaption"/>
        <w:jc w:val="center"/>
        <w:rPr>
          <w:lang w:val="en-IN" w:eastAsia="en-IN"/>
        </w:rPr>
      </w:pPr>
    </w:p>
    <w:p w14:paraId="048C2DEC" w14:textId="77777777" w:rsidR="00247C36" w:rsidRDefault="00247C36">
      <w:pPr>
        <w:pStyle w:val="FigureCaption"/>
        <w:jc w:val="center"/>
        <w:rPr>
          <w:lang w:val="en-IN" w:eastAsia="en-IN"/>
        </w:rPr>
      </w:pPr>
    </w:p>
    <w:p w14:paraId="10CA6737" w14:textId="77777777" w:rsidR="00247C36" w:rsidRDefault="00247C36">
      <w:pPr>
        <w:pStyle w:val="FigureCaption"/>
        <w:jc w:val="center"/>
        <w:rPr>
          <w:lang w:val="en-IN" w:eastAsia="en-IN"/>
        </w:rPr>
      </w:pPr>
    </w:p>
    <w:p w14:paraId="3FE67076" w14:textId="77777777" w:rsidR="00247C36" w:rsidRDefault="00247C36">
      <w:pPr>
        <w:pStyle w:val="FigureCaption"/>
        <w:jc w:val="center"/>
        <w:rPr>
          <w:lang w:val="en-IN" w:eastAsia="en-IN"/>
        </w:rPr>
      </w:pPr>
    </w:p>
    <w:p w14:paraId="067543A6" w14:textId="77777777" w:rsidR="00247C36" w:rsidRDefault="00247C36">
      <w:pPr>
        <w:pStyle w:val="FigureCaption"/>
        <w:jc w:val="center"/>
        <w:rPr>
          <w:lang w:val="en-IN" w:eastAsia="en-IN"/>
        </w:rPr>
      </w:pPr>
    </w:p>
    <w:p w14:paraId="5BB0F68B" w14:textId="77777777" w:rsidR="00247C36" w:rsidRDefault="00247C36">
      <w:pPr>
        <w:pStyle w:val="FigureCaption"/>
        <w:jc w:val="center"/>
        <w:rPr>
          <w:lang w:val="en-IN" w:eastAsia="en-IN"/>
        </w:rPr>
      </w:pPr>
    </w:p>
    <w:p w14:paraId="2EEF1806" w14:textId="77777777" w:rsidR="00247C36" w:rsidRDefault="00247C36">
      <w:pPr>
        <w:pStyle w:val="FigureCaption"/>
        <w:jc w:val="center"/>
        <w:rPr>
          <w:lang w:val="en-IN" w:eastAsia="en-IN"/>
        </w:rPr>
      </w:pPr>
    </w:p>
    <w:p w14:paraId="25797CBE" w14:textId="77777777" w:rsidR="00247C36" w:rsidRDefault="00247C36">
      <w:pPr>
        <w:pStyle w:val="FigureCaption"/>
        <w:jc w:val="center"/>
        <w:rPr>
          <w:lang w:val="en-IN" w:eastAsia="en-IN"/>
        </w:rPr>
      </w:pPr>
    </w:p>
    <w:p w14:paraId="40B34157" w14:textId="77777777" w:rsidR="00247C36" w:rsidRDefault="00247C36">
      <w:pPr>
        <w:pStyle w:val="FigureCaption"/>
        <w:jc w:val="center"/>
        <w:rPr>
          <w:lang w:val="en-IN" w:eastAsia="en-IN"/>
        </w:rPr>
      </w:pPr>
    </w:p>
    <w:p w14:paraId="37DE88EA" w14:textId="77777777" w:rsidR="00247C36" w:rsidRDefault="00247C36">
      <w:pPr>
        <w:pStyle w:val="FigureCaption"/>
        <w:jc w:val="center"/>
        <w:rPr>
          <w:lang w:val="en-IN" w:eastAsia="en-IN"/>
        </w:rPr>
      </w:pPr>
    </w:p>
    <w:p w14:paraId="6F373878" w14:textId="77777777" w:rsidR="00247C36" w:rsidRDefault="00247C36">
      <w:pPr>
        <w:pStyle w:val="FigureCaption"/>
        <w:jc w:val="center"/>
        <w:rPr>
          <w:lang w:val="en-IN" w:eastAsia="en-IN"/>
        </w:rPr>
      </w:pPr>
    </w:p>
    <w:p w14:paraId="347E4E07" w14:textId="77777777" w:rsidR="00247C36" w:rsidRDefault="00247C36">
      <w:pPr>
        <w:pStyle w:val="FigureCaption"/>
        <w:jc w:val="center"/>
        <w:rPr>
          <w:lang w:val="en-IN" w:eastAsia="en-IN"/>
        </w:rPr>
      </w:pPr>
    </w:p>
    <w:p w14:paraId="6C8434E3" w14:textId="77777777" w:rsidR="00247C36" w:rsidRDefault="00247C36">
      <w:pPr>
        <w:pStyle w:val="FigureCaption"/>
        <w:jc w:val="center"/>
        <w:rPr>
          <w:lang w:val="en-IN" w:eastAsia="en-IN"/>
        </w:rPr>
      </w:pPr>
    </w:p>
    <w:p w14:paraId="26EDDA35" w14:textId="77777777" w:rsidR="00247C36" w:rsidRDefault="00247C36">
      <w:pPr>
        <w:pStyle w:val="FigureCaption"/>
        <w:jc w:val="center"/>
        <w:rPr>
          <w:lang w:val="en-IN" w:eastAsia="en-IN"/>
        </w:rPr>
      </w:pPr>
    </w:p>
    <w:p w14:paraId="0DD8F2E8" w14:textId="77777777" w:rsidR="00247C36" w:rsidRDefault="00247C36">
      <w:pPr>
        <w:pStyle w:val="FigureCaption"/>
        <w:jc w:val="center"/>
        <w:rPr>
          <w:lang w:val="en-IN" w:eastAsia="en-IN"/>
        </w:rPr>
      </w:pPr>
    </w:p>
    <w:p w14:paraId="56EB64FA" w14:textId="77777777" w:rsidR="00247C36" w:rsidRDefault="00247C36">
      <w:pPr>
        <w:pStyle w:val="FigureCaption"/>
        <w:jc w:val="center"/>
        <w:rPr>
          <w:lang w:val="en-IN" w:eastAsia="en-IN"/>
        </w:rPr>
      </w:pPr>
    </w:p>
    <w:p w14:paraId="1F8DBB97" w14:textId="77777777" w:rsidR="00247C36" w:rsidRDefault="00247C36">
      <w:pPr>
        <w:pStyle w:val="FigureCaption"/>
        <w:jc w:val="center"/>
        <w:rPr>
          <w:lang w:val="en-IN" w:eastAsia="en-IN"/>
        </w:rPr>
      </w:pPr>
    </w:p>
    <w:p w14:paraId="1B62517F" w14:textId="77777777" w:rsidR="00247C36" w:rsidRDefault="00247C36">
      <w:pPr>
        <w:pStyle w:val="FigureCaption"/>
        <w:jc w:val="center"/>
        <w:rPr>
          <w:lang w:val="en-IN" w:eastAsia="en-IN"/>
        </w:rPr>
      </w:pPr>
    </w:p>
    <w:p w14:paraId="25DD2D1C" w14:textId="77777777" w:rsidR="00247C36" w:rsidRDefault="00247C36">
      <w:pPr>
        <w:pStyle w:val="FigureCaption"/>
        <w:jc w:val="center"/>
        <w:rPr>
          <w:lang w:val="en-IN" w:eastAsia="en-IN"/>
        </w:rPr>
      </w:pPr>
    </w:p>
    <w:p w14:paraId="311858F3" w14:textId="77777777" w:rsidR="00247C36" w:rsidRDefault="00247C36">
      <w:pPr>
        <w:pStyle w:val="FigureCaption"/>
        <w:jc w:val="center"/>
        <w:rPr>
          <w:lang w:val="en-IN" w:eastAsia="en-IN"/>
        </w:rPr>
      </w:pPr>
    </w:p>
    <w:p w14:paraId="0E192A96" w14:textId="77777777" w:rsidR="00247C36" w:rsidRDefault="007B2224">
      <w:pPr>
        <w:pStyle w:val="FigureCaption"/>
        <w:jc w:val="center"/>
        <w:rPr>
          <w:lang w:val="en-IN" w:eastAsia="en-IN"/>
        </w:rPr>
      </w:pPr>
      <w:bookmarkStart w:id="115" w:name="_Toc73284737"/>
      <w:r>
        <w:rPr>
          <w:lang w:val="en-IN" w:eastAsia="en-IN"/>
        </w:rPr>
        <w:t>Figure 2</w:t>
      </w:r>
      <w:r>
        <w:rPr>
          <w:lang w:eastAsia="en-IN"/>
        </w:rPr>
        <w:t xml:space="preserve"> </w:t>
      </w:r>
      <w:r>
        <w:rPr>
          <w:lang w:val="en-IN" w:eastAsia="en-IN"/>
        </w:rPr>
        <w:t>ER Diagram</w:t>
      </w:r>
      <w:bookmarkEnd w:id="115"/>
    </w:p>
    <w:p w14:paraId="76837AD4" w14:textId="77777777" w:rsidR="00247C36" w:rsidRDefault="00247C36">
      <w:pPr>
        <w:pStyle w:val="DocumentText"/>
      </w:pPr>
    </w:p>
    <w:p w14:paraId="2D0C1C04" w14:textId="77777777" w:rsidR="00247C36" w:rsidRDefault="00247C36">
      <w:pPr>
        <w:pStyle w:val="DocumentText"/>
      </w:pPr>
    </w:p>
    <w:p w14:paraId="449B88D0" w14:textId="77777777" w:rsidR="00247C36" w:rsidRDefault="007B2224">
      <w:pPr>
        <w:spacing w:after="160" w:line="259" w:lineRule="auto"/>
      </w:pPr>
      <w:r>
        <w:br w:type="page"/>
      </w:r>
    </w:p>
    <w:p w14:paraId="1DDC78B8" w14:textId="77777777" w:rsidR="00247C36" w:rsidRDefault="007B2224">
      <w:pPr>
        <w:pStyle w:val="HeadingsL2"/>
      </w:pPr>
      <w:bookmarkStart w:id="116" w:name="_Toc73284587"/>
      <w:r>
        <w:lastRenderedPageBreak/>
        <w:t>Entity Description</w:t>
      </w:r>
      <w:bookmarkEnd w:id="116"/>
    </w:p>
    <w:p w14:paraId="2E0FE690" w14:textId="77777777" w:rsidR="00247C36" w:rsidRDefault="007B2224">
      <w:pPr>
        <w:pStyle w:val="DocumentText"/>
      </w:pPr>
      <w:r>
        <w:t xml:space="preserve">This part of the project </w:t>
      </w:r>
      <w:r>
        <w:t>describes, the list of entities involved in this project are as follows,</w:t>
      </w:r>
    </w:p>
    <w:p w14:paraId="330CF33C" w14:textId="77777777" w:rsidR="00247C36" w:rsidRDefault="007B2224" w:rsidP="007B2224">
      <w:pPr>
        <w:pStyle w:val="DocumentText"/>
        <w:numPr>
          <w:ilvl w:val="0"/>
          <w:numId w:val="73"/>
        </w:numPr>
        <w:rPr>
          <w:sz w:val="15"/>
        </w:rPr>
      </w:pPr>
      <w:r>
        <w:t>vendor (shopkeeper)</w:t>
      </w:r>
    </w:p>
    <w:p w14:paraId="12DC253C" w14:textId="77777777" w:rsidR="00247C36" w:rsidRDefault="007B2224">
      <w:pPr>
        <w:pStyle w:val="DocumentText"/>
        <w:ind w:left="0"/>
      </w:pPr>
      <w:r>
        <w:t>This database table stores the details of all registered vendors. Each row is  identifiable via contact number which is used as the primary key for each user. Vend</w:t>
      </w:r>
      <w:r>
        <w:t>or (shopkeeper)’s name, shop name, shop address and password are also required fields. </w:t>
      </w:r>
    </w:p>
    <w:p w14:paraId="228D1982" w14:textId="77777777" w:rsidR="00247C36" w:rsidRDefault="00247C36">
      <w:pPr>
        <w:pStyle w:val="TableCaption"/>
      </w:pPr>
    </w:p>
    <w:p w14:paraId="1A18583C" w14:textId="77777777" w:rsidR="00247C36" w:rsidRDefault="007B2224">
      <w:pPr>
        <w:pStyle w:val="TableCaption"/>
      </w:pPr>
      <w:bookmarkStart w:id="117" w:name="_Toc73284672"/>
      <w:r>
        <w:t>Table 6.1</w:t>
      </w:r>
      <w:r>
        <w:t xml:space="preserve"> </w:t>
      </w:r>
      <w:r>
        <w:t>Database Tables - vendor</w:t>
      </w:r>
      <w:bookmarkEnd w:id="117"/>
    </w:p>
    <w:p w14:paraId="32FDBEA1"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552"/>
        <w:gridCol w:w="3260"/>
        <w:gridCol w:w="3119"/>
      </w:tblGrid>
      <w:tr w:rsidR="00247C36" w14:paraId="0D566F03" w14:textId="77777777">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86EF3E" w14:textId="77777777" w:rsidR="00247C36" w:rsidRDefault="007B2224">
            <w:pPr>
              <w:pStyle w:val="NormalWeb"/>
              <w:spacing w:before="0" w:beforeAutospacing="0" w:after="0" w:afterAutospacing="0"/>
              <w:ind w:left="720"/>
              <w:jc w:val="center"/>
            </w:pPr>
            <w:r>
              <w:rPr>
                <w:rFonts w:asciiTheme="minorHAnsi" w:hAnsiTheme="minorHAnsi" w:cstheme="minorHAnsi"/>
              </w:rPr>
              <w:br w:type="page"/>
            </w:r>
            <w:r>
              <w:rPr>
                <w:rFonts w:ascii="Calibri" w:hAnsi="Calibri" w:cs="Calibri"/>
                <w:b/>
                <w:bCs/>
                <w:color w:val="741B47"/>
              </w:rPr>
              <w:t>Attributes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29505AD" w14:textId="77777777" w:rsidR="00247C36" w:rsidRDefault="007B2224">
            <w:pPr>
              <w:pStyle w:val="NormalWeb"/>
              <w:spacing w:before="0" w:beforeAutospacing="0" w:after="0" w:afterAutospacing="0"/>
              <w:ind w:left="720"/>
              <w:jc w:val="center"/>
            </w:pPr>
            <w:r>
              <w:rPr>
                <w:rFonts w:ascii="Calibri" w:hAnsi="Calibri" w:cs="Calibri"/>
                <w:b/>
                <w:bCs/>
                <w:color w:val="741B47"/>
              </w:rPr>
              <w:t>Data Types</w:t>
            </w:r>
          </w:p>
        </w:tc>
        <w:tc>
          <w:tcPr>
            <w:tcW w:w="31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0783C1" w14:textId="77777777" w:rsidR="00247C36" w:rsidRDefault="007B2224">
            <w:pPr>
              <w:pStyle w:val="NormalWeb"/>
              <w:spacing w:before="0" w:beforeAutospacing="0" w:after="0" w:afterAutospacing="0"/>
              <w:ind w:left="720"/>
              <w:jc w:val="center"/>
            </w:pPr>
            <w:r>
              <w:rPr>
                <w:rFonts w:ascii="Calibri" w:hAnsi="Calibri" w:cs="Calibri"/>
                <w:b/>
                <w:bCs/>
                <w:color w:val="741B47"/>
              </w:rPr>
              <w:t>Constraints</w:t>
            </w:r>
          </w:p>
        </w:tc>
      </w:tr>
      <w:tr w:rsidR="00247C36" w14:paraId="79271DE7"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D8F25" w14:textId="77777777" w:rsidR="00247C36" w:rsidRDefault="007B2224">
            <w:pPr>
              <w:pStyle w:val="NormalWeb"/>
              <w:spacing w:before="0" w:beforeAutospacing="0" w:after="0" w:afterAutospacing="0"/>
              <w:ind w:left="-244" w:firstLine="254"/>
            </w:pPr>
            <w:r>
              <w:rPr>
                <w:rFonts w:ascii="Calibri" w:hAnsi="Calibri" w:cs="Calibri"/>
                <w:color w:val="000000"/>
              </w:rPr>
              <w:t>contact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95C19" w14:textId="77777777" w:rsidR="00247C36" w:rsidRDefault="007B2224">
            <w:pPr>
              <w:pStyle w:val="NormalWeb"/>
              <w:spacing w:before="0" w:beforeAutospacing="0" w:after="0" w:afterAutospacing="0"/>
              <w:ind w:left="-242" w:firstLine="254"/>
            </w:pPr>
            <w:r>
              <w:rPr>
                <w:rFonts w:ascii="Calibri" w:hAnsi="Calibri" w:cs="Calibri"/>
                <w:color w:val="000000"/>
                <w:shd w:val="clear" w:color="auto" w:fill="FFFFFF"/>
              </w:rPr>
              <w:t>BIGINT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F2D3C" w14:textId="77777777" w:rsidR="00247C36" w:rsidRDefault="007B2224">
            <w:pPr>
              <w:pStyle w:val="NormalWeb"/>
              <w:spacing w:before="0" w:beforeAutospacing="0" w:after="0" w:afterAutospacing="0"/>
              <w:ind w:left="-241" w:firstLine="254"/>
            </w:pPr>
            <w:r>
              <w:rPr>
                <w:rFonts w:ascii="Calibri" w:hAnsi="Calibri" w:cs="Calibri"/>
                <w:color w:val="000000"/>
              </w:rPr>
              <w:t>PRIMARY KEY</w:t>
            </w:r>
          </w:p>
        </w:tc>
      </w:tr>
      <w:tr w:rsidR="00247C36" w14:paraId="02B52666"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0F37" w14:textId="77777777" w:rsidR="00247C36" w:rsidRDefault="007B2224">
            <w:pPr>
              <w:pStyle w:val="NormalWeb"/>
              <w:spacing w:before="0" w:beforeAutospacing="0" w:after="0" w:afterAutospacing="0"/>
              <w:ind w:left="-244" w:firstLine="254"/>
            </w:pPr>
            <w:r>
              <w:rPr>
                <w:rFonts w:ascii="Calibri" w:hAnsi="Calibri" w:cs="Calibri"/>
                <w:color w:val="000000"/>
              </w:rPr>
              <w:t>name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BAB31" w14:textId="77777777" w:rsidR="00247C36" w:rsidRDefault="007B2224">
            <w:pPr>
              <w:pStyle w:val="NormalWeb"/>
              <w:spacing w:before="0" w:beforeAutospacing="0" w:after="0" w:afterAutospacing="0"/>
              <w:ind w:left="-242" w:firstLine="254"/>
            </w:pPr>
            <w:r>
              <w:rPr>
                <w:rFonts w:ascii="Calibri" w:hAnsi="Calibri" w:cs="Calibri"/>
                <w:color w:val="000000"/>
              </w:rPr>
              <w:t>VARCHAR (30)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3342B" w14:textId="77777777" w:rsidR="00247C36" w:rsidRDefault="007B2224">
            <w:pPr>
              <w:pStyle w:val="NormalWeb"/>
              <w:spacing w:before="0" w:beforeAutospacing="0" w:after="0" w:afterAutospacing="0"/>
              <w:ind w:left="-241" w:firstLine="254"/>
            </w:pPr>
            <w:r>
              <w:rPr>
                <w:rFonts w:ascii="Calibri" w:hAnsi="Calibri" w:cs="Calibri"/>
                <w:color w:val="000000"/>
              </w:rPr>
              <w:t>NOT NULL</w:t>
            </w:r>
          </w:p>
        </w:tc>
      </w:tr>
      <w:tr w:rsidR="00247C36" w14:paraId="5788148D"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EC32F" w14:textId="77777777" w:rsidR="00247C36" w:rsidRDefault="007B2224">
            <w:pPr>
              <w:pStyle w:val="NormalWeb"/>
              <w:spacing w:before="0" w:beforeAutospacing="0" w:after="0" w:afterAutospacing="0"/>
              <w:ind w:left="-244" w:firstLine="254"/>
            </w:pPr>
            <w:proofErr w:type="spellStart"/>
            <w:r>
              <w:rPr>
                <w:rFonts w:ascii="Calibri" w:hAnsi="Calibri" w:cs="Calibri"/>
                <w:color w:val="000000"/>
              </w:rPr>
              <w:t>shop_name</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2E1C1" w14:textId="77777777" w:rsidR="00247C36" w:rsidRDefault="007B2224">
            <w:pPr>
              <w:pStyle w:val="NormalWeb"/>
              <w:spacing w:before="0" w:beforeAutospacing="0" w:after="0" w:afterAutospacing="0"/>
              <w:ind w:left="-242" w:firstLine="254"/>
            </w:pPr>
            <w:r>
              <w:rPr>
                <w:rFonts w:ascii="Calibri" w:hAnsi="Calibri" w:cs="Calibri"/>
                <w:color w:val="000000"/>
              </w:rPr>
              <w:t>VARCHAR (30)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8774" w14:textId="77777777" w:rsidR="00247C36" w:rsidRDefault="007B2224">
            <w:pPr>
              <w:pStyle w:val="NormalWeb"/>
              <w:spacing w:before="0" w:beforeAutospacing="0" w:after="0" w:afterAutospacing="0"/>
              <w:ind w:left="-241" w:firstLine="254"/>
            </w:pPr>
            <w:r>
              <w:rPr>
                <w:rFonts w:ascii="Calibri" w:hAnsi="Calibri" w:cs="Calibri"/>
                <w:color w:val="000000"/>
              </w:rPr>
              <w:t>NOT NULL</w:t>
            </w:r>
          </w:p>
        </w:tc>
      </w:tr>
      <w:tr w:rsidR="00247C36" w14:paraId="632F0F48"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953E5" w14:textId="77777777" w:rsidR="00247C36" w:rsidRDefault="007B2224">
            <w:pPr>
              <w:pStyle w:val="NormalWeb"/>
              <w:spacing w:before="0" w:beforeAutospacing="0" w:after="0" w:afterAutospacing="0"/>
              <w:ind w:left="-244" w:firstLine="254"/>
            </w:pPr>
            <w:proofErr w:type="spellStart"/>
            <w:r>
              <w:rPr>
                <w:rFonts w:ascii="Calibri" w:hAnsi="Calibri" w:cs="Calibri"/>
                <w:color w:val="000000"/>
              </w:rPr>
              <w:t>shop_address</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43689" w14:textId="77777777" w:rsidR="00247C36" w:rsidRDefault="007B2224">
            <w:pPr>
              <w:pStyle w:val="NormalWeb"/>
              <w:spacing w:before="0" w:beforeAutospacing="0" w:after="0" w:afterAutospacing="0"/>
              <w:ind w:left="-242" w:firstLine="254"/>
            </w:pPr>
            <w:r>
              <w:rPr>
                <w:rFonts w:ascii="Calibri" w:hAnsi="Calibri" w:cs="Calibri"/>
                <w:color w:val="000000"/>
              </w:rPr>
              <w:t>VARCHAR (50)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CDE0B" w14:textId="77777777" w:rsidR="00247C36" w:rsidRDefault="007B2224">
            <w:pPr>
              <w:pStyle w:val="NormalWeb"/>
              <w:spacing w:before="0" w:beforeAutospacing="0" w:after="0" w:afterAutospacing="0"/>
              <w:ind w:left="-241" w:firstLine="254"/>
            </w:pPr>
            <w:r>
              <w:rPr>
                <w:rFonts w:ascii="Calibri" w:hAnsi="Calibri" w:cs="Calibri"/>
                <w:color w:val="000000"/>
              </w:rPr>
              <w:t>NOT NULL</w:t>
            </w:r>
          </w:p>
        </w:tc>
      </w:tr>
      <w:tr w:rsidR="00247C36" w14:paraId="7CAE1256"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A1B58" w14:textId="77777777" w:rsidR="00247C36" w:rsidRDefault="007B2224">
            <w:pPr>
              <w:pStyle w:val="NormalWeb"/>
              <w:spacing w:before="0" w:beforeAutospacing="0" w:after="0" w:afterAutospacing="0"/>
              <w:ind w:left="-244" w:firstLine="254"/>
            </w:pPr>
            <w:r>
              <w:rPr>
                <w:rFonts w:ascii="Calibri" w:hAnsi="Calibri" w:cs="Calibri"/>
                <w:color w:val="000000"/>
              </w:rPr>
              <w:t>password</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7BECF" w14:textId="77777777" w:rsidR="00247C36" w:rsidRDefault="007B2224">
            <w:pPr>
              <w:pStyle w:val="NormalWeb"/>
              <w:spacing w:before="0" w:beforeAutospacing="0" w:after="0" w:afterAutospacing="0"/>
              <w:ind w:left="-242" w:firstLine="254"/>
            </w:pPr>
            <w:r>
              <w:rPr>
                <w:rFonts w:ascii="Calibri" w:hAnsi="Calibri" w:cs="Calibri"/>
                <w:color w:val="000000"/>
              </w:rPr>
              <w:t>VARCHAR (20)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FDBBF" w14:textId="77777777" w:rsidR="00247C36" w:rsidRDefault="007B2224">
            <w:pPr>
              <w:pStyle w:val="NormalWeb"/>
              <w:spacing w:before="0" w:beforeAutospacing="0" w:after="0" w:afterAutospacing="0"/>
              <w:ind w:left="-241" w:firstLine="254"/>
            </w:pPr>
            <w:r>
              <w:rPr>
                <w:rFonts w:ascii="Calibri" w:hAnsi="Calibri" w:cs="Calibri"/>
                <w:color w:val="000000"/>
              </w:rPr>
              <w:t>NOT NULL</w:t>
            </w:r>
          </w:p>
        </w:tc>
      </w:tr>
    </w:tbl>
    <w:p w14:paraId="3D02796F" w14:textId="77777777" w:rsidR="00247C36" w:rsidRDefault="007B2224" w:rsidP="007B2224">
      <w:pPr>
        <w:pStyle w:val="DocumentText"/>
        <w:numPr>
          <w:ilvl w:val="0"/>
          <w:numId w:val="73"/>
        </w:numPr>
      </w:pPr>
      <w:r>
        <w:t>consumer</w:t>
      </w:r>
    </w:p>
    <w:p w14:paraId="22F96B79" w14:textId="77777777" w:rsidR="00247C36" w:rsidRDefault="007B2224">
      <w:pPr>
        <w:pStyle w:val="DocumentText"/>
        <w:ind w:left="0"/>
      </w:pPr>
      <w:r>
        <w:t xml:space="preserve">This database table stores the details of all registered consumers. Each row is identifiable via contact number which is used as the primary key for the user. Consumer’s </w:t>
      </w:r>
      <w:r>
        <w:t>name, address and password are also required fields. </w:t>
      </w:r>
    </w:p>
    <w:p w14:paraId="559CB3C2" w14:textId="77777777" w:rsidR="00247C36" w:rsidRDefault="00247C36">
      <w:pPr>
        <w:pStyle w:val="TableCaption"/>
      </w:pPr>
    </w:p>
    <w:p w14:paraId="77A8F928" w14:textId="77777777" w:rsidR="00247C36" w:rsidRDefault="007B2224">
      <w:pPr>
        <w:pStyle w:val="TableCaption"/>
      </w:pPr>
      <w:bookmarkStart w:id="118" w:name="_Toc73284673"/>
      <w:r>
        <w:t>Table 6.2</w:t>
      </w:r>
      <w:r>
        <w:t xml:space="preserve"> </w:t>
      </w:r>
      <w:r>
        <w:t>consumer</w:t>
      </w:r>
      <w:bookmarkEnd w:id="118"/>
    </w:p>
    <w:p w14:paraId="286B7203"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552"/>
        <w:gridCol w:w="3260"/>
        <w:gridCol w:w="3119"/>
      </w:tblGrid>
      <w:tr w:rsidR="00247C36" w14:paraId="38AB15B2" w14:textId="77777777">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01A7F2" w14:textId="77777777" w:rsidR="00247C36" w:rsidRDefault="007B2224">
            <w:pPr>
              <w:pStyle w:val="NormalWeb"/>
              <w:spacing w:before="0" w:beforeAutospacing="0" w:after="0" w:afterAutospacing="0"/>
              <w:ind w:left="720"/>
              <w:jc w:val="center"/>
            </w:pPr>
            <w:r>
              <w:rPr>
                <w:rFonts w:ascii="Calibri" w:hAnsi="Calibri" w:cs="Calibri"/>
                <w:b/>
                <w:bCs/>
                <w:color w:val="741B47"/>
              </w:rPr>
              <w:t>Attributes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94B401" w14:textId="77777777" w:rsidR="00247C36" w:rsidRDefault="007B2224">
            <w:pPr>
              <w:pStyle w:val="NormalWeb"/>
              <w:spacing w:before="0" w:beforeAutospacing="0" w:after="0" w:afterAutospacing="0"/>
              <w:ind w:left="720"/>
              <w:jc w:val="center"/>
            </w:pPr>
            <w:r>
              <w:rPr>
                <w:rFonts w:ascii="Calibri" w:hAnsi="Calibri" w:cs="Calibri"/>
                <w:b/>
                <w:bCs/>
                <w:color w:val="741B47"/>
              </w:rPr>
              <w:t>Data Types</w:t>
            </w:r>
          </w:p>
        </w:tc>
        <w:tc>
          <w:tcPr>
            <w:tcW w:w="31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CA299B" w14:textId="77777777" w:rsidR="00247C36" w:rsidRDefault="007B2224">
            <w:pPr>
              <w:pStyle w:val="NormalWeb"/>
              <w:spacing w:before="0" w:beforeAutospacing="0" w:after="0" w:afterAutospacing="0"/>
              <w:ind w:left="720"/>
              <w:jc w:val="center"/>
            </w:pPr>
            <w:r>
              <w:rPr>
                <w:rFonts w:ascii="Calibri" w:hAnsi="Calibri" w:cs="Calibri"/>
                <w:b/>
                <w:bCs/>
                <w:color w:val="741B47"/>
              </w:rPr>
              <w:t>Constraints</w:t>
            </w:r>
          </w:p>
        </w:tc>
      </w:tr>
      <w:tr w:rsidR="00247C36" w14:paraId="5348884F"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C2735" w14:textId="77777777" w:rsidR="00247C36" w:rsidRDefault="007B2224">
            <w:pPr>
              <w:pStyle w:val="NormalWeb"/>
              <w:spacing w:before="0" w:beforeAutospacing="0" w:after="0" w:afterAutospacing="0"/>
              <w:ind w:left="40"/>
            </w:pPr>
            <w:r>
              <w:rPr>
                <w:rFonts w:ascii="Calibri" w:hAnsi="Calibri" w:cs="Calibri"/>
                <w:color w:val="000000"/>
              </w:rPr>
              <w:t>contact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8D20D" w14:textId="77777777" w:rsidR="00247C36" w:rsidRDefault="007B2224">
            <w:pPr>
              <w:pStyle w:val="NormalWeb"/>
              <w:spacing w:before="0" w:beforeAutospacing="0" w:after="0" w:afterAutospacing="0"/>
              <w:ind w:left="-667" w:firstLine="678"/>
            </w:pPr>
            <w:r>
              <w:rPr>
                <w:rFonts w:ascii="Calibri" w:hAnsi="Calibri" w:cs="Calibri"/>
                <w:color w:val="000000"/>
              </w:rPr>
              <w:t>BIGINT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F269A" w14:textId="77777777" w:rsidR="00247C36" w:rsidRDefault="007B2224">
            <w:pPr>
              <w:pStyle w:val="NormalWeb"/>
              <w:spacing w:before="0" w:beforeAutospacing="0" w:after="0" w:afterAutospacing="0"/>
            </w:pPr>
            <w:r>
              <w:rPr>
                <w:rFonts w:ascii="Calibri" w:hAnsi="Calibri" w:cs="Calibri"/>
                <w:color w:val="000000"/>
              </w:rPr>
              <w:t>PRIMARY KEY</w:t>
            </w:r>
          </w:p>
        </w:tc>
      </w:tr>
      <w:tr w:rsidR="00247C36" w14:paraId="4E41864B"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2188A" w14:textId="77777777" w:rsidR="00247C36" w:rsidRDefault="007B2224">
            <w:pPr>
              <w:pStyle w:val="NormalWeb"/>
              <w:spacing w:before="0" w:beforeAutospacing="0" w:after="0" w:afterAutospacing="0"/>
              <w:ind w:left="40"/>
            </w:pPr>
            <w:r>
              <w:rPr>
                <w:rFonts w:ascii="Calibri" w:hAnsi="Calibri" w:cs="Calibri"/>
                <w:color w:val="000000"/>
              </w:rPr>
              <w:t>name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437CF" w14:textId="77777777" w:rsidR="00247C36" w:rsidRDefault="007B2224">
            <w:pPr>
              <w:pStyle w:val="NormalWeb"/>
              <w:spacing w:before="0" w:beforeAutospacing="0" w:after="0" w:afterAutospacing="0"/>
              <w:ind w:left="-667" w:firstLine="678"/>
            </w:pPr>
            <w:r>
              <w:rPr>
                <w:rFonts w:ascii="Calibri" w:hAnsi="Calibri" w:cs="Calibri"/>
                <w:color w:val="000000"/>
              </w:rPr>
              <w:t>VARCHAR (30)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B33A" w14:textId="77777777" w:rsidR="00247C36" w:rsidRDefault="007B2224">
            <w:pPr>
              <w:pStyle w:val="NormalWeb"/>
              <w:spacing w:before="0" w:beforeAutospacing="0" w:after="0" w:afterAutospacing="0"/>
            </w:pPr>
            <w:r>
              <w:rPr>
                <w:rFonts w:ascii="Calibri" w:hAnsi="Calibri" w:cs="Calibri"/>
                <w:color w:val="000000"/>
              </w:rPr>
              <w:t>NOT NULL</w:t>
            </w:r>
          </w:p>
        </w:tc>
      </w:tr>
      <w:tr w:rsidR="00247C36" w14:paraId="6BCEC6B9"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9DD5D" w14:textId="77777777" w:rsidR="00247C36" w:rsidRDefault="007B2224">
            <w:pPr>
              <w:pStyle w:val="NormalWeb"/>
              <w:spacing w:before="0" w:beforeAutospacing="0" w:after="0" w:afterAutospacing="0"/>
              <w:ind w:left="40"/>
            </w:pPr>
            <w:r>
              <w:rPr>
                <w:rFonts w:ascii="Calibri" w:hAnsi="Calibri" w:cs="Calibri"/>
                <w:color w:val="000000"/>
              </w:rPr>
              <w:t>address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04C3" w14:textId="77777777" w:rsidR="00247C36" w:rsidRDefault="007B2224">
            <w:pPr>
              <w:pStyle w:val="NormalWeb"/>
              <w:spacing w:before="0" w:beforeAutospacing="0" w:after="0" w:afterAutospacing="0"/>
              <w:ind w:left="-667" w:firstLine="678"/>
            </w:pPr>
            <w:r>
              <w:rPr>
                <w:rFonts w:ascii="Calibri" w:hAnsi="Calibri" w:cs="Calibri"/>
                <w:color w:val="000000"/>
                <w:shd w:val="clear" w:color="auto" w:fill="FFFFFF"/>
              </w:rPr>
              <w:t>VARCHAR (50)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98DB9" w14:textId="77777777" w:rsidR="00247C36" w:rsidRDefault="007B2224">
            <w:pPr>
              <w:pStyle w:val="NormalWeb"/>
              <w:spacing w:before="0" w:beforeAutospacing="0" w:after="0" w:afterAutospacing="0"/>
            </w:pPr>
            <w:r>
              <w:rPr>
                <w:rFonts w:ascii="Calibri" w:hAnsi="Calibri" w:cs="Calibri"/>
                <w:color w:val="000000"/>
              </w:rPr>
              <w:t>NOT NULL</w:t>
            </w:r>
          </w:p>
        </w:tc>
      </w:tr>
      <w:tr w:rsidR="00247C36" w14:paraId="176F470F"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AA336" w14:textId="77777777" w:rsidR="00247C36" w:rsidRDefault="007B2224">
            <w:pPr>
              <w:pStyle w:val="NormalWeb"/>
              <w:spacing w:before="0" w:beforeAutospacing="0" w:after="0" w:afterAutospacing="0"/>
              <w:ind w:left="40"/>
            </w:pPr>
            <w:r>
              <w:rPr>
                <w:rFonts w:ascii="Calibri" w:hAnsi="Calibri" w:cs="Calibri"/>
                <w:color w:val="000000"/>
              </w:rPr>
              <w:t>password</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44023" w14:textId="77777777" w:rsidR="00247C36" w:rsidRDefault="007B2224">
            <w:pPr>
              <w:pStyle w:val="NormalWeb"/>
              <w:spacing w:before="0" w:beforeAutospacing="0" w:after="0" w:afterAutospacing="0"/>
              <w:ind w:left="-667" w:firstLine="678"/>
            </w:pPr>
            <w:r>
              <w:rPr>
                <w:rFonts w:ascii="Calibri" w:hAnsi="Calibri" w:cs="Calibri"/>
                <w:color w:val="000000"/>
              </w:rPr>
              <w:t>VARCHAR (20)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D3962" w14:textId="77777777" w:rsidR="00247C36" w:rsidRDefault="007B2224">
            <w:pPr>
              <w:pStyle w:val="NormalWeb"/>
              <w:spacing w:before="0" w:beforeAutospacing="0" w:after="0" w:afterAutospacing="0"/>
            </w:pPr>
            <w:r>
              <w:rPr>
                <w:rFonts w:ascii="Calibri" w:hAnsi="Calibri" w:cs="Calibri"/>
                <w:color w:val="000000"/>
              </w:rPr>
              <w:t>NOT NULL</w:t>
            </w:r>
          </w:p>
        </w:tc>
      </w:tr>
    </w:tbl>
    <w:p w14:paraId="2305D7DA" w14:textId="77777777" w:rsidR="00247C36" w:rsidRDefault="00247C36">
      <w:pPr>
        <w:pStyle w:val="DocumentText"/>
      </w:pPr>
    </w:p>
    <w:p w14:paraId="32369206" w14:textId="77777777" w:rsidR="00247C36" w:rsidRDefault="007B2224" w:rsidP="007B2224">
      <w:pPr>
        <w:pStyle w:val="ListParagraph"/>
        <w:numPr>
          <w:ilvl w:val="0"/>
          <w:numId w:val="73"/>
        </w:numPr>
        <w:spacing w:after="160" w:line="259" w:lineRule="auto"/>
      </w:pPr>
      <w:r>
        <w:lastRenderedPageBreak/>
        <w:t xml:space="preserve">vendor </w:t>
      </w:r>
      <w:r>
        <w:t>(shopkeeper)_consumer</w:t>
      </w:r>
    </w:p>
    <w:p w14:paraId="728CC31F" w14:textId="0B5A7C6A" w:rsidR="00247C36" w:rsidRDefault="007B2224">
      <w:pPr>
        <w:pStyle w:val="DocumentText"/>
        <w:ind w:left="0"/>
      </w:pPr>
      <w:r>
        <w:t xml:space="preserve">This database table stores the details of all Udhaari accounts created by vendors and consumers by many to many relation i.e. any vendor (shopkeeper) can have any consumer’s Udhaari and vice-versa. Since it has many to many relations </w:t>
      </w:r>
      <w:r>
        <w:t xml:space="preserve">it consists of two foreign keys: </w:t>
      </w:r>
      <w:r>
        <w:t>vendor's</w:t>
      </w:r>
      <w:r w:rsidR="00E70AB9">
        <w:t xml:space="preserve"> </w:t>
      </w:r>
      <w:r>
        <w:t>contact number from vendor</w:t>
      </w:r>
      <w:r w:rsidR="00E70AB9">
        <w:t xml:space="preserve"> </w:t>
      </w:r>
      <w:r>
        <w:t>table and consumer’s contact number from consumer table. Threshold and balance are set to 0 by default and the vendor</w:t>
      </w:r>
      <w:r w:rsidR="00E70AB9">
        <w:t xml:space="preserve"> </w:t>
      </w:r>
      <w:r>
        <w:t>can store any value between 0</w:t>
      </w:r>
      <w:r>
        <w:t xml:space="preserve"> and 1 for threshold and any other value for balance in it. Start date and due date of the consumer's account are also stored.  </w:t>
      </w:r>
    </w:p>
    <w:p w14:paraId="1D267F64" w14:textId="77777777" w:rsidR="00247C36" w:rsidRDefault="00247C36">
      <w:pPr>
        <w:pStyle w:val="TableCaption"/>
      </w:pPr>
    </w:p>
    <w:p w14:paraId="68F1CE02" w14:textId="77777777" w:rsidR="00247C36" w:rsidRDefault="007B2224">
      <w:pPr>
        <w:pStyle w:val="TableCaption"/>
      </w:pPr>
      <w:bookmarkStart w:id="119" w:name="_Toc73284674"/>
      <w:r>
        <w:t>Table 6.3</w:t>
      </w:r>
      <w:r>
        <w:t xml:space="preserve"> </w:t>
      </w:r>
      <w:proofErr w:type="spellStart"/>
      <w:r>
        <w:t>vendor_consumer</w:t>
      </w:r>
      <w:bookmarkEnd w:id="119"/>
      <w:proofErr w:type="spellEnd"/>
    </w:p>
    <w:p w14:paraId="1F7902C9"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552"/>
        <w:gridCol w:w="3260"/>
        <w:gridCol w:w="3119"/>
      </w:tblGrid>
      <w:tr w:rsidR="00247C36" w14:paraId="187EB72C" w14:textId="77777777">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6CAD9E" w14:textId="77777777" w:rsidR="00247C36" w:rsidRDefault="007B2224">
            <w:pPr>
              <w:spacing w:line="240" w:lineRule="auto"/>
              <w:ind w:left="720"/>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Attributes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4D3CA5" w14:textId="77777777" w:rsidR="00247C36" w:rsidRDefault="007B2224">
            <w:pPr>
              <w:spacing w:line="240" w:lineRule="auto"/>
              <w:ind w:left="720"/>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Data Types</w:t>
            </w:r>
          </w:p>
        </w:tc>
        <w:tc>
          <w:tcPr>
            <w:tcW w:w="31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1C7344" w14:textId="77777777" w:rsidR="00247C36" w:rsidRDefault="007B2224">
            <w:pPr>
              <w:spacing w:line="240" w:lineRule="auto"/>
              <w:ind w:left="720"/>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Constraints</w:t>
            </w:r>
          </w:p>
        </w:tc>
      </w:tr>
      <w:tr w:rsidR="00247C36" w14:paraId="465528BA"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5C0B1" w14:textId="77777777" w:rsidR="00247C36" w:rsidRDefault="007B2224">
            <w:pPr>
              <w:spacing w:line="240" w:lineRule="auto"/>
              <w:rPr>
                <w:rFonts w:eastAsia="Times New Roman" w:cs="Times New Roman"/>
                <w:szCs w:val="24"/>
                <w:lang w:val="en-IN" w:eastAsia="en-IN"/>
              </w:rPr>
            </w:pPr>
            <w:r>
              <w:rPr>
                <w:rFonts w:ascii="Calibri" w:eastAsia="Times New Roman" w:hAnsi="Calibri" w:cs="Calibri"/>
                <w:color w:val="000000"/>
                <w:szCs w:val="24"/>
                <w:lang w:val="en-IN" w:eastAsia="en-IN"/>
              </w:rPr>
              <w:t>vendor (shopkeeper)_contact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E2F81"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BIGINT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11C3E"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FOREIGN KEY</w:t>
            </w:r>
          </w:p>
        </w:tc>
      </w:tr>
      <w:tr w:rsidR="00247C36" w14:paraId="1F134B81"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835DF" w14:textId="77777777" w:rsidR="00247C36" w:rsidRDefault="007B2224">
            <w:pPr>
              <w:spacing w:line="240" w:lineRule="auto"/>
              <w:rPr>
                <w:rFonts w:eastAsia="Times New Roman" w:cs="Times New Roman"/>
                <w:szCs w:val="24"/>
                <w:lang w:val="en-IN" w:eastAsia="en-IN"/>
              </w:rPr>
            </w:pPr>
            <w:proofErr w:type="spellStart"/>
            <w:r>
              <w:rPr>
                <w:rFonts w:ascii="Calibri" w:eastAsia="Times New Roman" w:hAnsi="Calibri" w:cs="Calibri"/>
                <w:color w:val="000000"/>
                <w:szCs w:val="24"/>
                <w:lang w:val="en-IN" w:eastAsia="en-IN"/>
              </w:rPr>
              <w:t>consumer_contact</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77EBB"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BIGINT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5BA28"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FOREIGN KEY</w:t>
            </w:r>
          </w:p>
        </w:tc>
      </w:tr>
      <w:tr w:rsidR="00247C36" w14:paraId="077FC33C"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44577" w14:textId="77777777" w:rsidR="00247C36" w:rsidRDefault="007B2224">
            <w:pPr>
              <w:spacing w:line="240" w:lineRule="auto"/>
              <w:rPr>
                <w:rFonts w:eastAsia="Times New Roman" w:cs="Times New Roman"/>
                <w:szCs w:val="24"/>
                <w:lang w:val="en-IN" w:eastAsia="en-IN"/>
              </w:rPr>
            </w:pPr>
            <w:r>
              <w:rPr>
                <w:rFonts w:ascii="Calibri" w:eastAsia="Times New Roman" w:hAnsi="Calibri" w:cs="Calibri"/>
                <w:color w:val="000000"/>
                <w:szCs w:val="24"/>
                <w:lang w:val="en-IN" w:eastAsia="en-IN"/>
              </w:rPr>
              <w:t>balance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9C983"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shd w:val="clear" w:color="auto" w:fill="FFFFFF"/>
                <w:lang w:val="en-IN" w:eastAsia="en-IN"/>
              </w:rPr>
              <w:t>FLOAT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73EA"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DEFAULT 0</w:t>
            </w:r>
          </w:p>
        </w:tc>
      </w:tr>
      <w:tr w:rsidR="00247C36" w14:paraId="24D24DAB"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18593" w14:textId="77777777" w:rsidR="00247C36" w:rsidRDefault="007B2224">
            <w:pPr>
              <w:spacing w:line="240" w:lineRule="auto"/>
              <w:rPr>
                <w:rFonts w:eastAsia="Times New Roman" w:cs="Times New Roman"/>
                <w:szCs w:val="24"/>
                <w:lang w:val="en-IN" w:eastAsia="en-IN"/>
              </w:rPr>
            </w:pPr>
            <w:r>
              <w:rPr>
                <w:rFonts w:ascii="Calibri" w:eastAsia="Times New Roman" w:hAnsi="Calibri" w:cs="Calibri"/>
                <w:color w:val="000000"/>
                <w:szCs w:val="24"/>
                <w:lang w:val="en-IN" w:eastAsia="en-IN"/>
              </w:rPr>
              <w:t>threshold</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E3BC1"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FLOAT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755C5"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CHECK (0&lt;threshold&lt;1), DEFAULT 0</w:t>
            </w:r>
          </w:p>
        </w:tc>
      </w:tr>
      <w:tr w:rsidR="00247C36" w14:paraId="5E19A3EA"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A7090" w14:textId="77777777" w:rsidR="00247C36" w:rsidRDefault="007B2224">
            <w:pPr>
              <w:spacing w:line="240" w:lineRule="auto"/>
              <w:rPr>
                <w:rFonts w:eastAsia="Times New Roman" w:cs="Times New Roman"/>
                <w:szCs w:val="24"/>
                <w:lang w:val="en-IN" w:eastAsia="en-IN"/>
              </w:rPr>
            </w:pPr>
            <w:proofErr w:type="spellStart"/>
            <w:r>
              <w:rPr>
                <w:rFonts w:ascii="Calibri" w:eastAsia="Times New Roman" w:hAnsi="Calibri" w:cs="Calibri"/>
                <w:color w:val="000000"/>
                <w:szCs w:val="24"/>
                <w:lang w:val="en-IN" w:eastAsia="en-IN"/>
              </w:rPr>
              <w:t>start_date</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D1D2D"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DATE</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53186"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NOT NULL</w:t>
            </w:r>
          </w:p>
        </w:tc>
      </w:tr>
      <w:tr w:rsidR="00247C36" w14:paraId="50FFE80C"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237BB" w14:textId="77777777" w:rsidR="00247C36" w:rsidRDefault="007B2224">
            <w:pPr>
              <w:spacing w:line="240" w:lineRule="auto"/>
              <w:rPr>
                <w:rFonts w:eastAsia="Times New Roman" w:cs="Times New Roman"/>
                <w:szCs w:val="24"/>
                <w:lang w:val="en-IN" w:eastAsia="en-IN"/>
              </w:rPr>
            </w:pPr>
            <w:proofErr w:type="spellStart"/>
            <w:r>
              <w:rPr>
                <w:rFonts w:ascii="Calibri" w:eastAsia="Times New Roman" w:hAnsi="Calibri" w:cs="Calibri"/>
                <w:color w:val="000000"/>
                <w:szCs w:val="24"/>
                <w:lang w:val="en-IN" w:eastAsia="en-IN"/>
              </w:rPr>
              <w:t>due_date</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0ADBF"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DATE</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61D55"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NOT NULL</w:t>
            </w:r>
          </w:p>
        </w:tc>
      </w:tr>
      <w:tr w:rsidR="00247C36" w14:paraId="62D1252F"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5E79C" w14:textId="77777777" w:rsidR="00247C36" w:rsidRDefault="007B2224">
            <w:pPr>
              <w:spacing w:line="240" w:lineRule="auto"/>
              <w:rPr>
                <w:rFonts w:eastAsia="Times New Roman" w:cs="Times New Roman"/>
                <w:szCs w:val="24"/>
                <w:lang w:val="en-IN" w:eastAsia="en-IN"/>
              </w:rPr>
            </w:pPr>
            <w:proofErr w:type="spellStart"/>
            <w:r>
              <w:rPr>
                <w:rFonts w:ascii="Calibri" w:eastAsia="Times New Roman" w:hAnsi="Calibri" w:cs="Calibri"/>
                <w:color w:val="000000"/>
                <w:szCs w:val="24"/>
                <w:lang w:val="en-IN" w:eastAsia="en-IN"/>
              </w:rPr>
              <w:t>billing_start_date</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30E95"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DATE</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34BD6"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NOT NULL</w:t>
            </w:r>
          </w:p>
        </w:tc>
      </w:tr>
      <w:tr w:rsidR="00247C36" w14:paraId="2D1D72C7"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C711E" w14:textId="77777777" w:rsidR="00247C36" w:rsidRDefault="007B2224">
            <w:pPr>
              <w:spacing w:line="240" w:lineRule="auto"/>
              <w:rPr>
                <w:rFonts w:eastAsia="Times New Roman" w:cs="Times New Roman"/>
                <w:szCs w:val="24"/>
                <w:lang w:val="en-IN" w:eastAsia="en-IN"/>
              </w:rPr>
            </w:pPr>
            <w:proofErr w:type="spellStart"/>
            <w:r>
              <w:rPr>
                <w:rFonts w:ascii="Calibri" w:eastAsia="Times New Roman" w:hAnsi="Calibri" w:cs="Calibri"/>
                <w:color w:val="000000"/>
                <w:szCs w:val="24"/>
                <w:lang w:val="en-IN" w:eastAsia="en-IN"/>
              </w:rPr>
              <w:t>consumer_name</w:t>
            </w:r>
            <w:proofErr w:type="spellEnd"/>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C34BD" w14:textId="77777777" w:rsidR="00247C36" w:rsidRDefault="007B2224">
            <w:pPr>
              <w:spacing w:line="240" w:lineRule="auto"/>
              <w:ind w:left="184" w:hanging="142"/>
              <w:rPr>
                <w:rFonts w:eastAsia="Times New Roman" w:cs="Times New Roman"/>
                <w:szCs w:val="24"/>
                <w:lang w:val="en-IN" w:eastAsia="en-IN"/>
              </w:rPr>
            </w:pPr>
            <w:r>
              <w:rPr>
                <w:rFonts w:ascii="Calibri" w:eastAsia="Times New Roman" w:hAnsi="Calibri" w:cs="Calibri"/>
                <w:color w:val="000000"/>
                <w:szCs w:val="24"/>
                <w:lang w:val="en-IN" w:eastAsia="en-IN"/>
              </w:rPr>
              <w:t>VARCHAR (30)</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FE9E9" w14:textId="77777777" w:rsidR="00247C36" w:rsidRDefault="007B2224">
            <w:pPr>
              <w:spacing w:line="240" w:lineRule="auto"/>
              <w:ind w:left="42"/>
              <w:rPr>
                <w:rFonts w:eastAsia="Times New Roman" w:cs="Times New Roman"/>
                <w:szCs w:val="24"/>
                <w:lang w:val="en-IN" w:eastAsia="en-IN"/>
              </w:rPr>
            </w:pPr>
            <w:r>
              <w:rPr>
                <w:rFonts w:ascii="Calibri" w:eastAsia="Times New Roman" w:hAnsi="Calibri" w:cs="Calibri"/>
                <w:color w:val="000000"/>
                <w:szCs w:val="24"/>
                <w:lang w:val="en-IN" w:eastAsia="en-IN"/>
              </w:rPr>
              <w:t>NOT NULL</w:t>
            </w:r>
          </w:p>
        </w:tc>
      </w:tr>
    </w:tbl>
    <w:p w14:paraId="5DC912AF" w14:textId="77777777" w:rsidR="00247C36" w:rsidRDefault="00247C36">
      <w:pPr>
        <w:pStyle w:val="DocumentText"/>
        <w:ind w:left="1440"/>
      </w:pPr>
    </w:p>
    <w:p w14:paraId="05DEADFA" w14:textId="77777777" w:rsidR="00247C36" w:rsidRDefault="007B2224">
      <w:pPr>
        <w:spacing w:after="160" w:line="259" w:lineRule="auto"/>
        <w:rPr>
          <w:rFonts w:asciiTheme="minorHAnsi" w:hAnsiTheme="minorHAnsi" w:cstheme="minorHAnsi"/>
        </w:rPr>
      </w:pPr>
      <w:r>
        <w:br w:type="page"/>
      </w:r>
    </w:p>
    <w:p w14:paraId="4AC50099" w14:textId="77777777" w:rsidR="00247C36" w:rsidRDefault="007B2224" w:rsidP="007B2224">
      <w:pPr>
        <w:pStyle w:val="DocumentText"/>
        <w:numPr>
          <w:ilvl w:val="0"/>
          <w:numId w:val="73"/>
        </w:numPr>
      </w:pPr>
      <w:r>
        <w:lastRenderedPageBreak/>
        <w:t>product</w:t>
      </w:r>
    </w:p>
    <w:p w14:paraId="02B4D0F1" w14:textId="77777777" w:rsidR="00247C36" w:rsidRDefault="007B2224">
      <w:pPr>
        <w:pStyle w:val="DocumentText"/>
        <w:ind w:left="0"/>
      </w:pPr>
      <w:r>
        <w:t xml:space="preserve">This </w:t>
      </w:r>
      <w:r>
        <w:t>database table stores the details of all products. Each row is  identifiable via id which is used as the primary key for each product. Name and base price of products are also required fields. </w:t>
      </w:r>
    </w:p>
    <w:p w14:paraId="6DC05B7B" w14:textId="77777777" w:rsidR="00247C36" w:rsidRDefault="00247C36">
      <w:pPr>
        <w:pStyle w:val="TableCaption"/>
      </w:pPr>
    </w:p>
    <w:p w14:paraId="078264CB" w14:textId="77777777" w:rsidR="00247C36" w:rsidRDefault="007B2224">
      <w:pPr>
        <w:pStyle w:val="TableCaption"/>
      </w:pPr>
      <w:bookmarkStart w:id="120" w:name="_Toc73284675"/>
      <w:r>
        <w:t>Table 6.4</w:t>
      </w:r>
      <w:r>
        <w:t xml:space="preserve"> </w:t>
      </w:r>
      <w:r>
        <w:t>product</w:t>
      </w:r>
      <w:bookmarkEnd w:id="120"/>
    </w:p>
    <w:p w14:paraId="3061618A"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552"/>
        <w:gridCol w:w="3206"/>
        <w:gridCol w:w="3173"/>
      </w:tblGrid>
      <w:tr w:rsidR="00247C36" w14:paraId="1498C427" w14:textId="77777777">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E7C1E7" w14:textId="77777777" w:rsidR="00247C36" w:rsidRDefault="007B2224">
            <w:pPr>
              <w:pStyle w:val="NormalWeb"/>
              <w:spacing w:before="0" w:beforeAutospacing="0" w:after="0" w:afterAutospacing="0"/>
              <w:ind w:left="720"/>
            </w:pPr>
            <w:r>
              <w:rPr>
                <w:rFonts w:ascii="Calibri" w:hAnsi="Calibri" w:cs="Calibri"/>
                <w:b/>
                <w:bCs/>
                <w:color w:val="741B47"/>
              </w:rPr>
              <w:t>Attributes</w:t>
            </w:r>
          </w:p>
        </w:tc>
        <w:tc>
          <w:tcPr>
            <w:tcW w:w="320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0067B6F" w14:textId="77777777" w:rsidR="00247C36" w:rsidRDefault="007B2224">
            <w:pPr>
              <w:pStyle w:val="NormalWeb"/>
              <w:spacing w:before="0" w:beforeAutospacing="0" w:after="0" w:afterAutospacing="0"/>
              <w:ind w:left="720"/>
            </w:pPr>
            <w:r>
              <w:rPr>
                <w:rFonts w:ascii="Calibri" w:hAnsi="Calibri" w:cs="Calibri"/>
                <w:b/>
                <w:bCs/>
                <w:color w:val="741B47"/>
              </w:rPr>
              <w:t>Data Types</w:t>
            </w:r>
          </w:p>
        </w:tc>
        <w:tc>
          <w:tcPr>
            <w:tcW w:w="317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BA13DD" w14:textId="77777777" w:rsidR="00247C36" w:rsidRDefault="007B2224">
            <w:pPr>
              <w:pStyle w:val="NormalWeb"/>
              <w:spacing w:before="0" w:beforeAutospacing="0" w:after="0" w:afterAutospacing="0"/>
              <w:ind w:left="720"/>
            </w:pPr>
            <w:r>
              <w:rPr>
                <w:rFonts w:ascii="Calibri" w:hAnsi="Calibri" w:cs="Calibri"/>
                <w:b/>
                <w:bCs/>
                <w:color w:val="741B47"/>
              </w:rPr>
              <w:t>Constraints</w:t>
            </w:r>
          </w:p>
        </w:tc>
      </w:tr>
      <w:tr w:rsidR="00247C36" w14:paraId="14B97AFD"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9CEDB" w14:textId="77777777" w:rsidR="00247C36" w:rsidRDefault="007B2224">
            <w:pPr>
              <w:pStyle w:val="NormalWeb"/>
              <w:spacing w:before="0" w:beforeAutospacing="0" w:after="0" w:afterAutospacing="0"/>
              <w:ind w:left="40"/>
            </w:pPr>
            <w:r>
              <w:rPr>
                <w:rFonts w:ascii="Calibri" w:hAnsi="Calibri" w:cs="Calibri"/>
                <w:color w:val="000000"/>
              </w:rPr>
              <w:t>Id</w:t>
            </w:r>
          </w:p>
        </w:tc>
        <w:tc>
          <w:tcPr>
            <w:tcW w:w="3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745C" w14:textId="77777777" w:rsidR="00247C36" w:rsidRDefault="007B2224">
            <w:pPr>
              <w:pStyle w:val="NormalWeb"/>
              <w:spacing w:before="0" w:beforeAutospacing="0" w:after="0" w:afterAutospacing="0"/>
            </w:pPr>
            <w:r>
              <w:rPr>
                <w:rFonts w:ascii="Calibri" w:hAnsi="Calibri" w:cs="Calibri"/>
                <w:color w:val="000000"/>
              </w:rPr>
              <w:t>INT</w:t>
            </w:r>
          </w:p>
        </w:tc>
        <w:tc>
          <w:tcPr>
            <w:tcW w:w="3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9CE3A" w14:textId="77777777" w:rsidR="00247C36" w:rsidRDefault="007B2224">
            <w:pPr>
              <w:pStyle w:val="NormalWeb"/>
              <w:spacing w:before="0" w:beforeAutospacing="0" w:after="0" w:afterAutospacing="0"/>
            </w:pPr>
            <w:r>
              <w:rPr>
                <w:rFonts w:ascii="Calibri" w:hAnsi="Calibri" w:cs="Calibri"/>
                <w:color w:val="000000"/>
              </w:rPr>
              <w:t>PRIMARY KEY, AUTO_INCREMENT</w:t>
            </w:r>
          </w:p>
        </w:tc>
      </w:tr>
      <w:tr w:rsidR="00247C36" w14:paraId="113B4089"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FEF63" w14:textId="77777777" w:rsidR="00247C36" w:rsidRDefault="007B2224">
            <w:pPr>
              <w:pStyle w:val="NormalWeb"/>
              <w:spacing w:before="0" w:beforeAutospacing="0" w:after="0" w:afterAutospacing="0"/>
              <w:ind w:left="40"/>
            </w:pPr>
            <w:r>
              <w:rPr>
                <w:rFonts w:ascii="Calibri" w:hAnsi="Calibri" w:cs="Calibri"/>
                <w:color w:val="000000"/>
              </w:rPr>
              <w:t>Name</w:t>
            </w:r>
          </w:p>
        </w:tc>
        <w:tc>
          <w:tcPr>
            <w:tcW w:w="3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F7AA3" w14:textId="77777777" w:rsidR="00247C36" w:rsidRDefault="007B2224">
            <w:pPr>
              <w:pStyle w:val="NormalWeb"/>
              <w:spacing w:before="0" w:beforeAutospacing="0" w:after="0" w:afterAutospacing="0"/>
            </w:pPr>
            <w:r>
              <w:rPr>
                <w:rFonts w:ascii="Calibri" w:hAnsi="Calibri" w:cs="Calibri"/>
                <w:color w:val="000000"/>
              </w:rPr>
              <w:t>VARCHAR (50)</w:t>
            </w:r>
          </w:p>
        </w:tc>
        <w:tc>
          <w:tcPr>
            <w:tcW w:w="3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0989B" w14:textId="77777777" w:rsidR="00247C36" w:rsidRDefault="007B2224">
            <w:pPr>
              <w:pStyle w:val="NormalWeb"/>
              <w:spacing w:before="0" w:beforeAutospacing="0" w:after="0" w:afterAutospacing="0"/>
            </w:pPr>
            <w:r>
              <w:rPr>
                <w:rFonts w:ascii="Calibri" w:hAnsi="Calibri" w:cs="Calibri"/>
                <w:color w:val="000000"/>
              </w:rPr>
              <w:t>NOT NULL</w:t>
            </w:r>
          </w:p>
        </w:tc>
      </w:tr>
      <w:tr w:rsidR="00247C36" w14:paraId="31BE5D9A"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79386" w14:textId="77777777" w:rsidR="00247C36" w:rsidRDefault="007B2224">
            <w:pPr>
              <w:pStyle w:val="NormalWeb"/>
              <w:spacing w:before="0" w:beforeAutospacing="0" w:after="0" w:afterAutospacing="0"/>
              <w:ind w:left="40"/>
            </w:pPr>
            <w:proofErr w:type="spellStart"/>
            <w:r>
              <w:rPr>
                <w:rFonts w:ascii="Calibri" w:hAnsi="Calibri" w:cs="Calibri"/>
                <w:color w:val="000000"/>
              </w:rPr>
              <w:t>base_price</w:t>
            </w:r>
            <w:proofErr w:type="spellEnd"/>
          </w:p>
        </w:tc>
        <w:tc>
          <w:tcPr>
            <w:tcW w:w="3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47A8" w14:textId="77777777" w:rsidR="00247C36" w:rsidRDefault="007B2224">
            <w:pPr>
              <w:pStyle w:val="NormalWeb"/>
              <w:spacing w:before="0" w:beforeAutospacing="0" w:after="0" w:afterAutospacing="0"/>
            </w:pPr>
            <w:r>
              <w:rPr>
                <w:rFonts w:ascii="Calibri" w:hAnsi="Calibri" w:cs="Calibri"/>
                <w:color w:val="000000"/>
              </w:rPr>
              <w:t>FLOAT</w:t>
            </w:r>
          </w:p>
        </w:tc>
        <w:tc>
          <w:tcPr>
            <w:tcW w:w="3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0D8EB" w14:textId="77777777" w:rsidR="00247C36" w:rsidRDefault="007B2224">
            <w:pPr>
              <w:pStyle w:val="NormalWeb"/>
              <w:spacing w:before="0" w:beforeAutospacing="0" w:after="0" w:afterAutospacing="0"/>
            </w:pPr>
            <w:r>
              <w:rPr>
                <w:rFonts w:ascii="Calibri" w:hAnsi="Calibri" w:cs="Calibri"/>
                <w:color w:val="000000"/>
              </w:rPr>
              <w:t>NOT NULL</w:t>
            </w:r>
          </w:p>
        </w:tc>
      </w:tr>
    </w:tbl>
    <w:p w14:paraId="6F19B98E" w14:textId="77777777" w:rsidR="00247C36" w:rsidRDefault="00247C36">
      <w:pPr>
        <w:pStyle w:val="DocumentText"/>
        <w:ind w:left="1440"/>
      </w:pPr>
    </w:p>
    <w:p w14:paraId="48F069E8" w14:textId="3A089433" w:rsidR="00247C36" w:rsidRDefault="007B2224" w:rsidP="007B2224">
      <w:pPr>
        <w:pStyle w:val="DocumentText"/>
        <w:numPr>
          <w:ilvl w:val="0"/>
          <w:numId w:val="73"/>
        </w:numPr>
      </w:pPr>
      <w:r>
        <w:t>consumer_product_vendor</w:t>
      </w:r>
    </w:p>
    <w:p w14:paraId="4A1BC3B8" w14:textId="0EE2D3A9" w:rsidR="00247C36" w:rsidRDefault="007B2224">
      <w:pPr>
        <w:pStyle w:val="DocumentText"/>
        <w:ind w:left="0"/>
        <w:rPr>
          <w:rFonts w:ascii="Times New Roman" w:hAnsi="Times New Roman" w:cs="Times New Roman"/>
        </w:rPr>
      </w:pPr>
      <w:r>
        <w:t>This database table stores the records of all purchase history. Each row is  identifiable via id which is used as the primary key</w:t>
      </w:r>
      <w:r>
        <w:t xml:space="preserve"> for each purchase. There is a many to many relation between three entities i.e. any consumer buys product/s from any vendor (shopkeeper). Since it has many to many relations it consists of three foreign keys: </w:t>
      </w:r>
      <w:r>
        <w:t>vendor's</w:t>
      </w:r>
      <w:r w:rsidR="00983C28">
        <w:t xml:space="preserve"> </w:t>
      </w:r>
      <w:r>
        <w:t>contact number from ven</w:t>
      </w:r>
      <w:r>
        <w:t>dor</w:t>
      </w:r>
      <w:r w:rsidR="00983C28">
        <w:t xml:space="preserve"> </w:t>
      </w:r>
      <w:r>
        <w:t>table, consumer’s contact number from consumer table and product id from product table. It also stores the quantity and date-time of the purchase.</w:t>
      </w:r>
    </w:p>
    <w:p w14:paraId="26304CE7" w14:textId="77777777" w:rsidR="00247C36" w:rsidRDefault="00247C36">
      <w:pPr>
        <w:pStyle w:val="TableCaption"/>
      </w:pPr>
    </w:p>
    <w:p w14:paraId="2602F257" w14:textId="77777777" w:rsidR="00247C36" w:rsidRDefault="007B2224">
      <w:pPr>
        <w:pStyle w:val="TableCaption"/>
      </w:pPr>
      <w:bookmarkStart w:id="121" w:name="_Toc73284676"/>
      <w:r>
        <w:t>Table 6.5</w:t>
      </w:r>
      <w:r>
        <w:t xml:space="preserve"> </w:t>
      </w:r>
      <w:proofErr w:type="spellStart"/>
      <w:r>
        <w:t>consumer_product_vendor</w:t>
      </w:r>
      <w:bookmarkEnd w:id="121"/>
      <w:proofErr w:type="spellEnd"/>
    </w:p>
    <w:p w14:paraId="5A17C4D4" w14:textId="77777777" w:rsidR="00247C36" w:rsidRDefault="00247C36">
      <w:pPr>
        <w:pStyle w:val="TableCaption"/>
      </w:pPr>
    </w:p>
    <w:tbl>
      <w:tblPr>
        <w:tblW w:w="8931" w:type="dxa"/>
        <w:tblInd w:w="-152" w:type="dxa"/>
        <w:tblLayout w:type="fixed"/>
        <w:tblCellMar>
          <w:top w:w="15" w:type="dxa"/>
          <w:left w:w="15" w:type="dxa"/>
          <w:bottom w:w="15" w:type="dxa"/>
          <w:right w:w="15" w:type="dxa"/>
        </w:tblCellMar>
        <w:tblLook w:val="04A0" w:firstRow="1" w:lastRow="0" w:firstColumn="1" w:lastColumn="0" w:noHBand="0" w:noVBand="1"/>
      </w:tblPr>
      <w:tblGrid>
        <w:gridCol w:w="2552"/>
        <w:gridCol w:w="3119"/>
        <w:gridCol w:w="3260"/>
      </w:tblGrid>
      <w:tr w:rsidR="00247C36" w14:paraId="5E6B2755" w14:textId="77777777">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E6CEF5" w14:textId="77777777" w:rsidR="00247C36" w:rsidRDefault="007B2224">
            <w:pPr>
              <w:pStyle w:val="NormalWeb"/>
              <w:spacing w:before="0" w:beforeAutospacing="0" w:after="0" w:afterAutospacing="0"/>
              <w:ind w:left="720"/>
              <w:jc w:val="center"/>
            </w:pPr>
            <w:r>
              <w:rPr>
                <w:rFonts w:ascii="Calibri" w:hAnsi="Calibri" w:cs="Calibri"/>
                <w:b/>
                <w:bCs/>
                <w:color w:val="741B47"/>
              </w:rPr>
              <w:t>Attributes</w:t>
            </w:r>
          </w:p>
        </w:tc>
        <w:tc>
          <w:tcPr>
            <w:tcW w:w="31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D9E73F5" w14:textId="77777777" w:rsidR="00247C36" w:rsidRDefault="007B2224">
            <w:pPr>
              <w:pStyle w:val="NormalWeb"/>
              <w:spacing w:before="0" w:beforeAutospacing="0" w:after="0" w:afterAutospacing="0"/>
              <w:ind w:left="720"/>
              <w:jc w:val="center"/>
            </w:pPr>
            <w:r>
              <w:rPr>
                <w:rFonts w:ascii="Calibri" w:hAnsi="Calibri" w:cs="Calibri"/>
                <w:b/>
                <w:bCs/>
                <w:color w:val="741B47"/>
              </w:rPr>
              <w:t>Data Types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D34782" w14:textId="77777777" w:rsidR="00247C36" w:rsidRDefault="007B2224">
            <w:pPr>
              <w:pStyle w:val="NormalWeb"/>
              <w:spacing w:before="0" w:beforeAutospacing="0" w:after="0" w:afterAutospacing="0"/>
              <w:ind w:left="720"/>
              <w:jc w:val="center"/>
            </w:pPr>
            <w:r>
              <w:rPr>
                <w:rFonts w:ascii="Calibri" w:hAnsi="Calibri" w:cs="Calibri"/>
                <w:b/>
                <w:bCs/>
                <w:color w:val="741B47"/>
              </w:rPr>
              <w:t>Constraints</w:t>
            </w:r>
          </w:p>
        </w:tc>
      </w:tr>
      <w:tr w:rsidR="00247C36" w14:paraId="7541EE5E"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0D14D" w14:textId="77777777" w:rsidR="00247C36" w:rsidRDefault="007B2224">
            <w:pPr>
              <w:pStyle w:val="NormalWeb"/>
              <w:spacing w:before="0" w:beforeAutospacing="0" w:after="0" w:afterAutospacing="0"/>
              <w:ind w:left="40"/>
            </w:pPr>
            <w:r>
              <w:rPr>
                <w:rFonts w:ascii="Calibri" w:hAnsi="Calibri" w:cs="Calibri"/>
                <w:color w:val="000000"/>
              </w:rPr>
              <w:t>Id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A669E" w14:textId="77777777" w:rsidR="00247C36" w:rsidRDefault="007B2224">
            <w:pPr>
              <w:pStyle w:val="NormalWeb"/>
              <w:spacing w:before="0" w:beforeAutospacing="0" w:after="0" w:afterAutospacing="0"/>
            </w:pPr>
            <w:r>
              <w:rPr>
                <w:rFonts w:ascii="Calibri" w:hAnsi="Calibri" w:cs="Calibri"/>
                <w:color w:val="000000"/>
              </w:rPr>
              <w:t>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F8799" w14:textId="77777777" w:rsidR="00247C36" w:rsidRDefault="007B2224">
            <w:pPr>
              <w:pStyle w:val="NormalWeb"/>
              <w:spacing w:before="0" w:beforeAutospacing="0" w:after="0" w:afterAutospacing="0"/>
            </w:pPr>
            <w:r>
              <w:rPr>
                <w:rFonts w:ascii="Calibri" w:hAnsi="Calibri" w:cs="Calibri"/>
                <w:color w:val="000000"/>
              </w:rPr>
              <w:t xml:space="preserve">PRIMARY </w:t>
            </w:r>
            <w:r>
              <w:rPr>
                <w:rFonts w:ascii="Calibri" w:hAnsi="Calibri" w:cs="Calibri"/>
                <w:color w:val="000000"/>
              </w:rPr>
              <w:t>KEY, AUTO_INCREMENT</w:t>
            </w:r>
          </w:p>
        </w:tc>
      </w:tr>
      <w:tr w:rsidR="00247C36" w14:paraId="10DDA345"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27AAA" w14:textId="77777777" w:rsidR="00247C36" w:rsidRDefault="007B2224">
            <w:pPr>
              <w:pStyle w:val="NormalWeb"/>
              <w:spacing w:before="0" w:beforeAutospacing="0" w:after="0" w:afterAutospacing="0"/>
              <w:ind w:left="40"/>
            </w:pPr>
            <w:r>
              <w:rPr>
                <w:rFonts w:ascii="Calibri" w:hAnsi="Calibri" w:cs="Calibri"/>
                <w:color w:val="000000"/>
              </w:rPr>
              <w:t>vendor (shopkeeper)_contact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C8F7" w14:textId="77777777" w:rsidR="00247C36" w:rsidRDefault="007B2224">
            <w:pPr>
              <w:pStyle w:val="NormalWeb"/>
              <w:spacing w:before="0" w:beforeAutospacing="0" w:after="0" w:afterAutospacing="0"/>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27349" w14:textId="77777777" w:rsidR="00247C36" w:rsidRDefault="007B2224">
            <w:pPr>
              <w:pStyle w:val="NormalWeb"/>
              <w:spacing w:before="0" w:beforeAutospacing="0" w:after="0" w:afterAutospacing="0"/>
            </w:pPr>
            <w:r>
              <w:rPr>
                <w:rFonts w:ascii="Calibri" w:hAnsi="Calibri" w:cs="Calibri"/>
                <w:color w:val="000000"/>
              </w:rPr>
              <w:t>FOREIGN KEY</w:t>
            </w:r>
          </w:p>
        </w:tc>
      </w:tr>
      <w:tr w:rsidR="00247C36" w14:paraId="345D1000"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4930" w14:textId="77777777" w:rsidR="00247C36" w:rsidRDefault="007B2224">
            <w:pPr>
              <w:pStyle w:val="NormalWeb"/>
              <w:spacing w:before="0" w:beforeAutospacing="0" w:after="0" w:afterAutospacing="0"/>
              <w:ind w:left="40"/>
            </w:pPr>
            <w:proofErr w:type="spellStart"/>
            <w:r>
              <w:rPr>
                <w:rFonts w:ascii="Calibri" w:hAnsi="Calibri" w:cs="Calibri"/>
                <w:color w:val="000000"/>
              </w:rPr>
              <w:t>consumer_contact</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D75FA" w14:textId="77777777" w:rsidR="00247C36" w:rsidRDefault="007B2224">
            <w:pPr>
              <w:pStyle w:val="NormalWeb"/>
              <w:spacing w:before="0" w:beforeAutospacing="0" w:after="0" w:afterAutospacing="0"/>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3D2DB" w14:textId="77777777" w:rsidR="00247C36" w:rsidRDefault="007B2224">
            <w:pPr>
              <w:pStyle w:val="NormalWeb"/>
              <w:spacing w:before="0" w:beforeAutospacing="0" w:after="0" w:afterAutospacing="0"/>
            </w:pPr>
            <w:r>
              <w:rPr>
                <w:rFonts w:ascii="Calibri" w:hAnsi="Calibri" w:cs="Calibri"/>
                <w:color w:val="000000"/>
              </w:rPr>
              <w:t>FOREIGN KEY</w:t>
            </w:r>
          </w:p>
        </w:tc>
      </w:tr>
      <w:tr w:rsidR="00247C36" w14:paraId="6E5DB91C"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B8DF7" w14:textId="77777777" w:rsidR="00247C36" w:rsidRDefault="007B2224">
            <w:pPr>
              <w:pStyle w:val="NormalWeb"/>
              <w:spacing w:before="0" w:beforeAutospacing="0" w:after="0" w:afterAutospacing="0"/>
              <w:ind w:left="40"/>
            </w:pPr>
            <w:proofErr w:type="spellStart"/>
            <w:r>
              <w:rPr>
                <w:rFonts w:ascii="Calibri" w:hAnsi="Calibri" w:cs="Calibri"/>
                <w:color w:val="000000"/>
              </w:rPr>
              <w:lastRenderedPageBreak/>
              <w:t>product_id</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21EE4" w14:textId="77777777" w:rsidR="00247C36" w:rsidRDefault="007B2224">
            <w:pPr>
              <w:pStyle w:val="NormalWeb"/>
              <w:spacing w:before="0" w:beforeAutospacing="0" w:after="0" w:afterAutospacing="0"/>
            </w:pPr>
            <w:r>
              <w:rPr>
                <w:rFonts w:ascii="Calibri" w:hAnsi="Calibri" w:cs="Calibri"/>
                <w:color w:val="000000"/>
              </w:rPr>
              <w:t>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7C281" w14:textId="77777777" w:rsidR="00247C36" w:rsidRDefault="007B2224">
            <w:pPr>
              <w:pStyle w:val="NormalWeb"/>
              <w:spacing w:before="0" w:beforeAutospacing="0" w:after="0" w:afterAutospacing="0"/>
            </w:pPr>
            <w:r>
              <w:rPr>
                <w:rFonts w:ascii="Calibri" w:hAnsi="Calibri" w:cs="Calibri"/>
                <w:color w:val="000000"/>
              </w:rPr>
              <w:t>FOREIGN KEY</w:t>
            </w:r>
          </w:p>
        </w:tc>
      </w:tr>
      <w:tr w:rsidR="00247C36" w14:paraId="5AA2BDC2"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356E4" w14:textId="77777777" w:rsidR="00247C36" w:rsidRDefault="007B2224">
            <w:pPr>
              <w:pStyle w:val="NormalWeb"/>
              <w:spacing w:before="0" w:beforeAutospacing="0" w:after="0" w:afterAutospacing="0"/>
              <w:ind w:left="40"/>
            </w:pPr>
            <w:proofErr w:type="spellStart"/>
            <w:r>
              <w:rPr>
                <w:rFonts w:ascii="Calibri" w:hAnsi="Calibri" w:cs="Calibri"/>
                <w:color w:val="000000"/>
              </w:rPr>
              <w:t>tr_id</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93C12" w14:textId="77777777" w:rsidR="00247C36" w:rsidRDefault="007B2224">
            <w:pPr>
              <w:pStyle w:val="NormalWeb"/>
              <w:spacing w:before="0" w:beforeAutospacing="0" w:after="0" w:afterAutospacing="0"/>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2772C" w14:textId="77777777" w:rsidR="00247C36" w:rsidRDefault="007B2224">
            <w:pPr>
              <w:pStyle w:val="NormalWeb"/>
              <w:spacing w:before="0" w:beforeAutospacing="0" w:after="0" w:afterAutospacing="0"/>
            </w:pPr>
            <w:r>
              <w:rPr>
                <w:rFonts w:ascii="Calibri" w:hAnsi="Calibri" w:cs="Calibri"/>
                <w:color w:val="000000"/>
              </w:rPr>
              <w:t>FOREIGN KEY</w:t>
            </w:r>
          </w:p>
        </w:tc>
      </w:tr>
      <w:tr w:rsidR="00247C36" w14:paraId="388A6D5A" w14:textId="77777777">
        <w:trPr>
          <w:trHeight w:val="448"/>
        </w:trPr>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68F19" w14:textId="77777777" w:rsidR="00247C36" w:rsidRDefault="007B2224">
            <w:pPr>
              <w:pStyle w:val="NormalWeb"/>
              <w:spacing w:before="0" w:beforeAutospacing="0" w:after="0" w:afterAutospacing="0"/>
              <w:ind w:left="40"/>
            </w:pPr>
            <w:r>
              <w:rPr>
                <w:rFonts w:ascii="Calibri" w:hAnsi="Calibri" w:cs="Calibri"/>
                <w:color w:val="000000"/>
              </w:rPr>
              <w:t>quantity</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C80D6" w14:textId="77777777" w:rsidR="00247C36" w:rsidRDefault="007B2224">
            <w:pPr>
              <w:pStyle w:val="NormalWeb"/>
              <w:spacing w:before="0" w:beforeAutospacing="0" w:after="0" w:afterAutospacing="0"/>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418B" w14:textId="77777777" w:rsidR="00247C36" w:rsidRDefault="007B2224">
            <w:pPr>
              <w:pStyle w:val="NormalWeb"/>
              <w:spacing w:before="0" w:beforeAutospacing="0" w:after="0" w:afterAutospacing="0"/>
            </w:pPr>
            <w:r>
              <w:rPr>
                <w:rFonts w:ascii="Calibri" w:hAnsi="Calibri" w:cs="Calibri"/>
                <w:color w:val="000000"/>
              </w:rPr>
              <w:t>NOT NULL</w:t>
            </w:r>
          </w:p>
        </w:tc>
      </w:tr>
      <w:tr w:rsidR="00247C36" w14:paraId="57D5ABA2"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1F947" w14:textId="77777777" w:rsidR="00247C36" w:rsidRDefault="007B2224">
            <w:pPr>
              <w:pStyle w:val="NormalWeb"/>
              <w:spacing w:before="0" w:beforeAutospacing="0" w:after="0" w:afterAutospacing="0"/>
              <w:ind w:left="40"/>
            </w:pPr>
            <w:proofErr w:type="spellStart"/>
            <w:r>
              <w:rPr>
                <w:rFonts w:ascii="Calibri" w:hAnsi="Calibri" w:cs="Calibri"/>
                <w:color w:val="000000"/>
              </w:rPr>
              <w:t>date_purchase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4DBA1" w14:textId="77777777" w:rsidR="00247C36" w:rsidRDefault="007B2224">
            <w:pPr>
              <w:pStyle w:val="NormalWeb"/>
              <w:spacing w:before="0" w:beforeAutospacing="0" w:after="0" w:afterAutospacing="0"/>
            </w:pPr>
            <w:r>
              <w:rPr>
                <w:rFonts w:ascii="Calibri" w:hAnsi="Calibri" w:cs="Calibri"/>
                <w:color w:val="000000"/>
              </w:rPr>
              <w:t>DATE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8A3A" w14:textId="77777777" w:rsidR="00247C36" w:rsidRDefault="007B2224">
            <w:pPr>
              <w:pStyle w:val="NormalWeb"/>
              <w:spacing w:before="0" w:beforeAutospacing="0" w:after="0" w:afterAutospacing="0"/>
            </w:pPr>
            <w:proofErr w:type="gramStart"/>
            <w:r>
              <w:rPr>
                <w:rFonts w:ascii="Calibri" w:hAnsi="Calibri" w:cs="Calibri"/>
                <w:color w:val="000000"/>
              </w:rPr>
              <w:t>now(</w:t>
            </w:r>
            <w:proofErr w:type="gramEnd"/>
            <w:r>
              <w:rPr>
                <w:rFonts w:ascii="Calibri" w:hAnsi="Calibri" w:cs="Calibri"/>
                <w:color w:val="000000"/>
              </w:rPr>
              <w:t>), NOT NULL</w:t>
            </w:r>
          </w:p>
        </w:tc>
      </w:tr>
      <w:tr w:rsidR="00247C36" w14:paraId="4749EAA6"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65A84" w14:textId="77777777" w:rsidR="00247C36" w:rsidRDefault="007B2224">
            <w:pPr>
              <w:pStyle w:val="NormalWeb"/>
              <w:spacing w:before="0" w:beforeAutospacing="0" w:after="0" w:afterAutospacing="0"/>
              <w:ind w:left="40"/>
            </w:pPr>
            <w:proofErr w:type="spellStart"/>
            <w:r>
              <w:rPr>
                <w:rFonts w:ascii="Calibri" w:hAnsi="Calibri" w:cs="Calibri"/>
                <w:color w:val="000000"/>
              </w:rPr>
              <w:t>time_purchase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B4CAC" w14:textId="77777777" w:rsidR="00247C36" w:rsidRDefault="007B2224">
            <w:pPr>
              <w:pStyle w:val="NormalWeb"/>
              <w:spacing w:before="0" w:beforeAutospacing="0" w:after="0" w:afterAutospacing="0"/>
            </w:pPr>
            <w:r>
              <w:rPr>
                <w:rFonts w:ascii="Calibri" w:hAnsi="Calibri" w:cs="Calibri"/>
                <w:color w:val="000000"/>
              </w:rPr>
              <w:t>DATETIME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950B4" w14:textId="77777777" w:rsidR="00247C36" w:rsidRDefault="007B2224">
            <w:pPr>
              <w:pStyle w:val="NormalWeb"/>
              <w:spacing w:before="0" w:beforeAutospacing="0" w:after="0" w:afterAutospacing="0"/>
            </w:pPr>
            <w:proofErr w:type="gramStart"/>
            <w:r>
              <w:rPr>
                <w:rFonts w:ascii="Calibri" w:hAnsi="Calibri" w:cs="Calibri"/>
                <w:color w:val="000000"/>
              </w:rPr>
              <w:t>now(</w:t>
            </w:r>
            <w:proofErr w:type="gramEnd"/>
            <w:r>
              <w:rPr>
                <w:rFonts w:ascii="Calibri" w:hAnsi="Calibri" w:cs="Calibri"/>
                <w:color w:val="000000"/>
              </w:rPr>
              <w:t xml:space="preserve">), </w:t>
            </w:r>
            <w:r>
              <w:rPr>
                <w:rFonts w:ascii="Calibri" w:hAnsi="Calibri" w:cs="Calibri"/>
                <w:color w:val="000000"/>
              </w:rPr>
              <w:t>NOT NULL</w:t>
            </w:r>
          </w:p>
        </w:tc>
      </w:tr>
      <w:tr w:rsidR="00247C36" w14:paraId="2B26D866" w14:textId="77777777">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BB34D" w14:textId="77777777" w:rsidR="00247C36" w:rsidRDefault="007B2224">
            <w:pPr>
              <w:pStyle w:val="NormalWeb"/>
              <w:spacing w:before="0" w:beforeAutospacing="0" w:after="0" w:afterAutospacing="0"/>
              <w:ind w:left="40"/>
            </w:pPr>
            <w:proofErr w:type="spellStart"/>
            <w:r>
              <w:rPr>
                <w:rFonts w:ascii="Calibri" w:hAnsi="Calibri" w:cs="Calibri"/>
                <w:color w:val="000000"/>
              </w:rPr>
              <w:t>total_price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A7860" w14:textId="77777777" w:rsidR="00247C36" w:rsidRDefault="007B2224">
            <w:pPr>
              <w:pStyle w:val="NormalWeb"/>
              <w:spacing w:before="0" w:beforeAutospacing="0" w:after="0" w:afterAutospacing="0"/>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8C7D4" w14:textId="77777777" w:rsidR="00247C36" w:rsidRDefault="007B2224">
            <w:pPr>
              <w:pStyle w:val="NormalWeb"/>
              <w:spacing w:before="0" w:beforeAutospacing="0" w:after="0" w:afterAutospacing="0"/>
            </w:pPr>
            <w:r>
              <w:rPr>
                <w:rFonts w:ascii="Calibri" w:hAnsi="Calibri" w:cs="Calibri"/>
                <w:color w:val="000000"/>
              </w:rPr>
              <w:t>NOT NULL</w:t>
            </w:r>
          </w:p>
        </w:tc>
      </w:tr>
    </w:tbl>
    <w:p w14:paraId="0C48865E" w14:textId="77777777" w:rsidR="00247C36" w:rsidRDefault="00247C36">
      <w:pPr>
        <w:pStyle w:val="DocumentText"/>
        <w:ind w:left="0"/>
      </w:pPr>
    </w:p>
    <w:p w14:paraId="5557784C" w14:textId="77777777" w:rsidR="00247C36" w:rsidRDefault="007B2224" w:rsidP="007B2224">
      <w:pPr>
        <w:pStyle w:val="DocumentText"/>
        <w:numPr>
          <w:ilvl w:val="0"/>
          <w:numId w:val="73"/>
        </w:numPr>
      </w:pPr>
      <w:r>
        <w:t>payment_history</w:t>
      </w:r>
    </w:p>
    <w:p w14:paraId="17AEE5A3" w14:textId="4E136A38" w:rsidR="00247C36" w:rsidRDefault="007B2224">
      <w:pPr>
        <w:pStyle w:val="DocumentText"/>
        <w:ind w:left="0"/>
      </w:pPr>
      <w:r>
        <w:t>This database table stores the details of all transactions done by the consumers through vendors by many to many relation i.e. any vendor (shopkeeper) can add payment of any consumer’s Udhaari to updat</w:t>
      </w:r>
      <w:r>
        <w:t xml:space="preserve">e balance. Each row is identifiable via id which is used as the primary key for each payment. Since it has many to many relations it consists of two foreign keys: </w:t>
      </w:r>
      <w:r>
        <w:t>vendor's</w:t>
      </w:r>
      <w:r w:rsidR="00983C28">
        <w:t xml:space="preserve"> </w:t>
      </w:r>
      <w:r>
        <w:t>contact number from vendor</w:t>
      </w:r>
      <w:r w:rsidR="00983C28">
        <w:t xml:space="preserve"> </w:t>
      </w:r>
      <w:r>
        <w:t>table and consumer’s contact n</w:t>
      </w:r>
      <w:r>
        <w:t>umber from consumer table. It also stores the payment details like total amount, paid amount, remaining amount and date-time of the transaction.</w:t>
      </w:r>
    </w:p>
    <w:p w14:paraId="2BAC5284" w14:textId="77777777" w:rsidR="00247C36" w:rsidRDefault="00247C36">
      <w:pPr>
        <w:pStyle w:val="TableCaption"/>
      </w:pPr>
    </w:p>
    <w:p w14:paraId="0CE6638E" w14:textId="77777777" w:rsidR="00247C36" w:rsidRDefault="007B2224">
      <w:pPr>
        <w:pStyle w:val="TableCaption"/>
      </w:pPr>
      <w:bookmarkStart w:id="122" w:name="_Toc73284677"/>
      <w:r>
        <w:t>Table 6.6</w:t>
      </w:r>
      <w:r>
        <w:t xml:space="preserve"> </w:t>
      </w:r>
      <w:proofErr w:type="spellStart"/>
      <w:r>
        <w:t>payment_history</w:t>
      </w:r>
      <w:bookmarkEnd w:id="122"/>
      <w:proofErr w:type="spellEnd"/>
    </w:p>
    <w:p w14:paraId="7D85EAA4"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845"/>
        <w:gridCol w:w="2826"/>
        <w:gridCol w:w="3260"/>
      </w:tblGrid>
      <w:tr w:rsidR="00247C36" w14:paraId="27267E1F" w14:textId="77777777">
        <w:tc>
          <w:tcPr>
            <w:tcW w:w="28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878E4A" w14:textId="77777777" w:rsidR="00247C36" w:rsidRDefault="007B2224">
            <w:pPr>
              <w:pStyle w:val="NormalWeb"/>
              <w:spacing w:before="0" w:beforeAutospacing="0" w:after="0" w:afterAutospacing="0"/>
              <w:ind w:left="720"/>
              <w:jc w:val="center"/>
            </w:pPr>
            <w:r>
              <w:rPr>
                <w:rFonts w:ascii="Calibri" w:hAnsi="Calibri" w:cs="Calibri"/>
                <w:b/>
                <w:bCs/>
                <w:color w:val="741B47"/>
              </w:rPr>
              <w:t>Attributes</w:t>
            </w:r>
          </w:p>
        </w:tc>
        <w:tc>
          <w:tcPr>
            <w:tcW w:w="282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6A7857" w14:textId="77777777" w:rsidR="00247C36" w:rsidRDefault="007B2224">
            <w:pPr>
              <w:pStyle w:val="NormalWeb"/>
              <w:spacing w:before="0" w:beforeAutospacing="0" w:after="0" w:afterAutospacing="0"/>
              <w:ind w:left="720"/>
              <w:jc w:val="center"/>
            </w:pPr>
            <w:r>
              <w:rPr>
                <w:rFonts w:ascii="Calibri" w:hAnsi="Calibri" w:cs="Calibri"/>
                <w:b/>
                <w:bCs/>
                <w:color w:val="741B47"/>
              </w:rPr>
              <w:t>Data Types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9751B5" w14:textId="77777777" w:rsidR="00247C36" w:rsidRDefault="007B2224">
            <w:pPr>
              <w:pStyle w:val="NormalWeb"/>
              <w:spacing w:before="0" w:beforeAutospacing="0" w:after="0" w:afterAutospacing="0"/>
              <w:ind w:left="720"/>
              <w:jc w:val="center"/>
            </w:pPr>
            <w:r>
              <w:rPr>
                <w:rFonts w:ascii="Calibri" w:hAnsi="Calibri" w:cs="Calibri"/>
                <w:b/>
                <w:bCs/>
                <w:color w:val="741B47"/>
              </w:rPr>
              <w:t>Constraints</w:t>
            </w:r>
          </w:p>
        </w:tc>
      </w:tr>
      <w:tr w:rsidR="00247C36" w14:paraId="0D89B2DD"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13E5C" w14:textId="77777777" w:rsidR="00247C36" w:rsidRDefault="007B2224">
            <w:pPr>
              <w:pStyle w:val="NormalWeb"/>
              <w:spacing w:before="0" w:beforeAutospacing="0" w:after="0" w:afterAutospacing="0"/>
              <w:ind w:left="40"/>
            </w:pPr>
            <w:r>
              <w:rPr>
                <w:rFonts w:ascii="Calibri" w:hAnsi="Calibri" w:cs="Calibri"/>
                <w:color w:val="000000"/>
              </w:rPr>
              <w:t>id</w:t>
            </w:r>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213C2" w14:textId="77777777" w:rsidR="00247C36" w:rsidRDefault="007B2224">
            <w:pPr>
              <w:pStyle w:val="NormalWeb"/>
              <w:spacing w:before="0" w:beforeAutospacing="0" w:after="0" w:afterAutospacing="0"/>
              <w:ind w:left="177" w:hanging="142"/>
            </w:pPr>
            <w:r>
              <w:rPr>
                <w:rFonts w:ascii="Calibri" w:hAnsi="Calibri" w:cs="Calibri"/>
                <w:color w:val="000000"/>
              </w:rPr>
              <w:t>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C621" w14:textId="77777777" w:rsidR="00247C36" w:rsidRDefault="007B2224">
            <w:pPr>
              <w:pStyle w:val="NormalWeb"/>
              <w:spacing w:before="0" w:beforeAutospacing="0" w:after="0" w:afterAutospacing="0"/>
              <w:ind w:left="40"/>
            </w:pPr>
            <w:r>
              <w:rPr>
                <w:rFonts w:ascii="Calibri" w:hAnsi="Calibri" w:cs="Calibri"/>
                <w:color w:val="000000"/>
              </w:rPr>
              <w:t>PRIMARY KEY, AUTO_INCREMENT</w:t>
            </w:r>
          </w:p>
        </w:tc>
      </w:tr>
      <w:tr w:rsidR="00247C36" w14:paraId="339B1376"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F77B6" w14:textId="77777777" w:rsidR="00247C36" w:rsidRDefault="007B2224">
            <w:pPr>
              <w:pStyle w:val="NormalWeb"/>
              <w:spacing w:before="0" w:beforeAutospacing="0" w:after="0" w:afterAutospacing="0"/>
              <w:ind w:left="40"/>
            </w:pPr>
            <w:proofErr w:type="spellStart"/>
            <w:r>
              <w:rPr>
                <w:rFonts w:ascii="Calibri" w:hAnsi="Calibri" w:cs="Calibri"/>
                <w:color w:val="000000"/>
              </w:rPr>
              <w:t>consumer_contact</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0807E" w14:textId="77777777" w:rsidR="00247C36" w:rsidRDefault="007B2224">
            <w:pPr>
              <w:pStyle w:val="NormalWeb"/>
              <w:spacing w:before="0" w:beforeAutospacing="0" w:after="0" w:afterAutospacing="0"/>
              <w:ind w:left="177" w:hanging="142"/>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E59E3" w14:textId="77777777" w:rsidR="00247C36" w:rsidRDefault="007B2224">
            <w:pPr>
              <w:pStyle w:val="NormalWeb"/>
              <w:spacing w:before="0" w:beforeAutospacing="0" w:after="0" w:afterAutospacing="0"/>
              <w:ind w:left="40"/>
            </w:pPr>
            <w:r>
              <w:rPr>
                <w:rFonts w:ascii="Calibri" w:hAnsi="Calibri" w:cs="Calibri"/>
                <w:color w:val="000000"/>
              </w:rPr>
              <w:t>FOREIGN KEY</w:t>
            </w:r>
          </w:p>
        </w:tc>
      </w:tr>
      <w:tr w:rsidR="00247C36" w14:paraId="1368078F"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5FF8" w14:textId="77777777" w:rsidR="00247C36" w:rsidRDefault="007B2224">
            <w:pPr>
              <w:pStyle w:val="NormalWeb"/>
              <w:spacing w:before="0" w:beforeAutospacing="0" w:after="0" w:afterAutospacing="0"/>
              <w:ind w:left="40"/>
            </w:pPr>
            <w:r>
              <w:rPr>
                <w:rFonts w:ascii="Calibri" w:hAnsi="Calibri" w:cs="Calibri"/>
                <w:color w:val="000000"/>
              </w:rPr>
              <w:t>vendor (shopkeeper)_contact</w:t>
            </w:r>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C9F96" w14:textId="77777777" w:rsidR="00247C36" w:rsidRDefault="007B2224">
            <w:pPr>
              <w:pStyle w:val="NormalWeb"/>
              <w:spacing w:before="0" w:beforeAutospacing="0" w:after="0" w:afterAutospacing="0"/>
              <w:ind w:left="177" w:hanging="142"/>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05F3" w14:textId="77777777" w:rsidR="00247C36" w:rsidRDefault="007B2224">
            <w:pPr>
              <w:pStyle w:val="NormalWeb"/>
              <w:spacing w:before="0" w:beforeAutospacing="0" w:after="0" w:afterAutospacing="0"/>
              <w:ind w:left="40"/>
            </w:pPr>
            <w:r>
              <w:rPr>
                <w:rFonts w:ascii="Calibri" w:hAnsi="Calibri" w:cs="Calibri"/>
                <w:color w:val="000000"/>
              </w:rPr>
              <w:t>FOREIGN KEY</w:t>
            </w:r>
          </w:p>
        </w:tc>
      </w:tr>
      <w:tr w:rsidR="00247C36" w14:paraId="2BD45867"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6A8FB" w14:textId="77777777" w:rsidR="00247C36" w:rsidRDefault="007B2224">
            <w:pPr>
              <w:pStyle w:val="NormalWeb"/>
              <w:spacing w:before="0" w:beforeAutospacing="0" w:after="0" w:afterAutospacing="0"/>
              <w:ind w:left="40"/>
            </w:pPr>
            <w:proofErr w:type="spellStart"/>
            <w:r>
              <w:rPr>
                <w:rFonts w:ascii="Calibri" w:hAnsi="Calibri" w:cs="Calibri"/>
                <w:color w:val="000000"/>
              </w:rPr>
              <w:t>tr_id</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D6938" w14:textId="77777777" w:rsidR="00247C36" w:rsidRDefault="007B2224">
            <w:pPr>
              <w:pStyle w:val="NormalWeb"/>
              <w:spacing w:before="0" w:beforeAutospacing="0" w:after="0" w:afterAutospacing="0"/>
              <w:ind w:left="177" w:hanging="142"/>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607D" w14:textId="77777777" w:rsidR="00247C36" w:rsidRDefault="007B2224">
            <w:pPr>
              <w:pStyle w:val="NormalWeb"/>
              <w:spacing w:before="0" w:beforeAutospacing="0" w:after="0" w:afterAutospacing="0"/>
              <w:ind w:left="40"/>
            </w:pPr>
            <w:r>
              <w:rPr>
                <w:rFonts w:ascii="Calibri" w:hAnsi="Calibri" w:cs="Calibri"/>
                <w:color w:val="000000"/>
              </w:rPr>
              <w:t>FOREIGN KEY</w:t>
            </w:r>
          </w:p>
        </w:tc>
      </w:tr>
      <w:tr w:rsidR="00247C36" w14:paraId="7281DF77"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3BB8" w14:textId="77777777" w:rsidR="00247C36" w:rsidRDefault="007B2224">
            <w:pPr>
              <w:pStyle w:val="NormalWeb"/>
              <w:spacing w:before="0" w:beforeAutospacing="0" w:after="0" w:afterAutospacing="0"/>
              <w:ind w:left="40"/>
            </w:pPr>
            <w:proofErr w:type="spellStart"/>
            <w:r>
              <w:rPr>
                <w:rFonts w:ascii="Calibri" w:hAnsi="Calibri" w:cs="Calibri"/>
                <w:color w:val="000000"/>
              </w:rPr>
              <w:t>total_amount</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FB338" w14:textId="77777777" w:rsidR="00247C36" w:rsidRDefault="007B2224">
            <w:pPr>
              <w:pStyle w:val="NormalWeb"/>
              <w:spacing w:before="0" w:beforeAutospacing="0" w:after="0" w:afterAutospacing="0"/>
              <w:ind w:left="177" w:hanging="142"/>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6015" w14:textId="77777777" w:rsidR="00247C36" w:rsidRDefault="007B2224">
            <w:pPr>
              <w:pStyle w:val="NormalWeb"/>
              <w:spacing w:before="0" w:beforeAutospacing="0" w:after="0" w:afterAutospacing="0"/>
              <w:ind w:left="40"/>
            </w:pPr>
            <w:r>
              <w:rPr>
                <w:rFonts w:ascii="Calibri" w:hAnsi="Calibri" w:cs="Calibri"/>
                <w:color w:val="000000"/>
              </w:rPr>
              <w:t>NOT NULL</w:t>
            </w:r>
          </w:p>
        </w:tc>
      </w:tr>
      <w:tr w:rsidR="00247C36" w14:paraId="24D4BB52" w14:textId="77777777">
        <w:trPr>
          <w:trHeight w:val="448"/>
        </w:trPr>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6D043" w14:textId="77777777" w:rsidR="00247C36" w:rsidRDefault="007B2224">
            <w:pPr>
              <w:pStyle w:val="NormalWeb"/>
              <w:spacing w:before="0" w:beforeAutospacing="0" w:after="0" w:afterAutospacing="0"/>
              <w:ind w:left="40"/>
            </w:pPr>
            <w:proofErr w:type="spellStart"/>
            <w:r>
              <w:rPr>
                <w:rFonts w:ascii="Calibri" w:hAnsi="Calibri" w:cs="Calibri"/>
                <w:color w:val="000000"/>
              </w:rPr>
              <w:t>payed_amount</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09A3E" w14:textId="77777777" w:rsidR="00247C36" w:rsidRDefault="007B2224">
            <w:pPr>
              <w:pStyle w:val="NormalWeb"/>
              <w:spacing w:before="0" w:beforeAutospacing="0" w:after="0" w:afterAutospacing="0"/>
              <w:ind w:left="177" w:hanging="142"/>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A18C2" w14:textId="77777777" w:rsidR="00247C36" w:rsidRDefault="007B2224">
            <w:pPr>
              <w:pStyle w:val="NormalWeb"/>
              <w:spacing w:before="0" w:beforeAutospacing="0" w:after="0" w:afterAutospacing="0"/>
              <w:ind w:left="40"/>
            </w:pPr>
            <w:r>
              <w:rPr>
                <w:rFonts w:ascii="Calibri" w:hAnsi="Calibri" w:cs="Calibri"/>
                <w:color w:val="000000"/>
              </w:rPr>
              <w:t>NOT NULL</w:t>
            </w:r>
          </w:p>
        </w:tc>
      </w:tr>
      <w:tr w:rsidR="00247C36" w14:paraId="7D8D521B"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30166" w14:textId="77777777" w:rsidR="00247C36" w:rsidRDefault="007B2224">
            <w:pPr>
              <w:pStyle w:val="NormalWeb"/>
              <w:spacing w:before="0" w:beforeAutospacing="0" w:after="0" w:afterAutospacing="0"/>
              <w:ind w:left="40"/>
            </w:pPr>
            <w:proofErr w:type="spellStart"/>
            <w:r>
              <w:rPr>
                <w:rFonts w:ascii="Calibri" w:hAnsi="Calibri" w:cs="Calibri"/>
                <w:color w:val="000000"/>
              </w:rPr>
              <w:lastRenderedPageBreak/>
              <w:t>remaining_amount</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959E8" w14:textId="77777777" w:rsidR="00247C36" w:rsidRDefault="007B2224">
            <w:pPr>
              <w:pStyle w:val="NormalWeb"/>
              <w:spacing w:before="0" w:beforeAutospacing="0" w:after="0" w:afterAutospacing="0"/>
              <w:ind w:left="177" w:hanging="142"/>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AE76E" w14:textId="77777777" w:rsidR="00247C36" w:rsidRDefault="007B2224">
            <w:pPr>
              <w:pStyle w:val="NormalWeb"/>
              <w:spacing w:before="0" w:beforeAutospacing="0" w:after="0" w:afterAutospacing="0"/>
              <w:ind w:left="40"/>
            </w:pPr>
            <w:r>
              <w:rPr>
                <w:rFonts w:ascii="Calibri" w:hAnsi="Calibri" w:cs="Calibri"/>
                <w:color w:val="000000"/>
              </w:rPr>
              <w:t>NOT NULL</w:t>
            </w:r>
          </w:p>
        </w:tc>
      </w:tr>
      <w:tr w:rsidR="00247C36" w14:paraId="17417131"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3CC45" w14:textId="77777777" w:rsidR="00247C36" w:rsidRDefault="007B2224">
            <w:pPr>
              <w:pStyle w:val="NormalWeb"/>
              <w:spacing w:before="0" w:beforeAutospacing="0" w:after="0" w:afterAutospacing="0"/>
              <w:ind w:left="40"/>
            </w:pPr>
            <w:proofErr w:type="spellStart"/>
            <w:r>
              <w:rPr>
                <w:rFonts w:ascii="Calibri" w:hAnsi="Calibri" w:cs="Calibri"/>
                <w:color w:val="000000"/>
              </w:rPr>
              <w:t>transaction_date</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053A7" w14:textId="77777777" w:rsidR="00247C36" w:rsidRDefault="007B2224">
            <w:pPr>
              <w:pStyle w:val="NormalWeb"/>
              <w:spacing w:before="0" w:beforeAutospacing="0" w:after="0" w:afterAutospacing="0"/>
              <w:ind w:left="177" w:hanging="142"/>
            </w:pPr>
            <w:r>
              <w:rPr>
                <w:rFonts w:ascii="Calibri" w:hAnsi="Calibri" w:cs="Calibri"/>
                <w:color w:val="000000"/>
              </w:rPr>
              <w:t>DATE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5E651" w14:textId="77777777" w:rsidR="00247C36" w:rsidRDefault="007B2224">
            <w:pPr>
              <w:pStyle w:val="NormalWeb"/>
              <w:spacing w:before="0" w:beforeAutospacing="0" w:after="0" w:afterAutospacing="0"/>
              <w:ind w:left="40"/>
            </w:pPr>
            <w:proofErr w:type="gramStart"/>
            <w:r>
              <w:rPr>
                <w:rFonts w:ascii="Calibri" w:hAnsi="Calibri" w:cs="Calibri"/>
                <w:color w:val="000000"/>
              </w:rPr>
              <w:t>now(</w:t>
            </w:r>
            <w:proofErr w:type="gramEnd"/>
            <w:r>
              <w:rPr>
                <w:rFonts w:ascii="Calibri" w:hAnsi="Calibri" w:cs="Calibri"/>
                <w:color w:val="000000"/>
              </w:rPr>
              <w:t>)</w:t>
            </w:r>
          </w:p>
        </w:tc>
      </w:tr>
      <w:tr w:rsidR="00247C36" w14:paraId="63BA98CD" w14:textId="77777777">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02E61" w14:textId="77777777" w:rsidR="00247C36" w:rsidRDefault="007B2224">
            <w:pPr>
              <w:pStyle w:val="NormalWeb"/>
              <w:spacing w:before="0" w:beforeAutospacing="0" w:after="0" w:afterAutospacing="0"/>
              <w:ind w:left="40"/>
            </w:pPr>
            <w:proofErr w:type="spellStart"/>
            <w:r>
              <w:rPr>
                <w:rFonts w:ascii="Calibri" w:hAnsi="Calibri" w:cs="Calibri"/>
                <w:color w:val="000000"/>
              </w:rPr>
              <w:t>transaction_time</w:t>
            </w:r>
            <w:proofErr w:type="spellEnd"/>
          </w:p>
        </w:tc>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02750" w14:textId="77777777" w:rsidR="00247C36" w:rsidRDefault="007B2224">
            <w:pPr>
              <w:pStyle w:val="NormalWeb"/>
              <w:spacing w:before="0" w:beforeAutospacing="0" w:after="0" w:afterAutospacing="0"/>
              <w:ind w:left="177" w:hanging="142"/>
            </w:pPr>
            <w:r>
              <w:rPr>
                <w:rFonts w:ascii="Calibri" w:hAnsi="Calibri" w:cs="Calibri"/>
                <w:color w:val="000000"/>
              </w:rPr>
              <w:t>DATETIME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10D5D" w14:textId="77777777" w:rsidR="00247C36" w:rsidRDefault="007B2224">
            <w:pPr>
              <w:pStyle w:val="NormalWeb"/>
              <w:spacing w:before="0" w:beforeAutospacing="0" w:after="0" w:afterAutospacing="0"/>
              <w:ind w:left="40"/>
            </w:pPr>
            <w:proofErr w:type="gramStart"/>
            <w:r>
              <w:rPr>
                <w:rFonts w:ascii="Calibri" w:hAnsi="Calibri" w:cs="Calibri"/>
                <w:color w:val="000000"/>
              </w:rPr>
              <w:t>now(</w:t>
            </w:r>
            <w:proofErr w:type="gramEnd"/>
            <w:r>
              <w:rPr>
                <w:rFonts w:ascii="Calibri" w:hAnsi="Calibri" w:cs="Calibri"/>
                <w:color w:val="000000"/>
              </w:rPr>
              <w:t>)</w:t>
            </w:r>
          </w:p>
        </w:tc>
      </w:tr>
    </w:tbl>
    <w:p w14:paraId="0884DF98" w14:textId="77777777" w:rsidR="00247C36" w:rsidRDefault="00247C36"/>
    <w:p w14:paraId="6C828C01" w14:textId="77777777" w:rsidR="00247C36" w:rsidRDefault="007B2224" w:rsidP="007B2224">
      <w:pPr>
        <w:pStyle w:val="DocumentText"/>
        <w:numPr>
          <w:ilvl w:val="0"/>
          <w:numId w:val="73"/>
        </w:numPr>
      </w:pPr>
      <w:r>
        <w:t xml:space="preserve">transaction_history </w:t>
      </w:r>
    </w:p>
    <w:p w14:paraId="6741EEA2" w14:textId="32921B7F" w:rsidR="00247C36" w:rsidRDefault="007B2224">
      <w:pPr>
        <w:pStyle w:val="DocumentText"/>
        <w:ind w:left="0"/>
        <w:rPr>
          <w:rFonts w:ascii="Times New Roman" w:hAnsi="Times New Roman" w:cs="Times New Roman"/>
        </w:rPr>
      </w:pPr>
      <w:r>
        <w:t>This database table stores the details of all transactions such as payment history or purchase history done by the consumers through vendors by many to many relation i.e. any vendor (shopkeeper) can ad</w:t>
      </w:r>
      <w:r>
        <w:t>d payment of any consumer’s Udhaari to update balance or vendor</w:t>
      </w:r>
      <w:r w:rsidR="00E70AB9">
        <w:t xml:space="preserve"> </w:t>
      </w:r>
      <w:r>
        <w:t>can see the list of purchase products. Each row is identifiable via id which is used as the primary key for each payment. Since it has many to many relations it consists of two fo</w:t>
      </w:r>
      <w:r>
        <w:t xml:space="preserve">reign keys: </w:t>
      </w:r>
      <w:r>
        <w:t>vendor's</w:t>
      </w:r>
      <w:r w:rsidR="006676F1">
        <w:t xml:space="preserve"> </w:t>
      </w:r>
      <w:r>
        <w:t>contact number from vendor</w:t>
      </w:r>
      <w:r w:rsidR="00F14E8A">
        <w:t xml:space="preserve"> </w:t>
      </w:r>
      <w:r>
        <w:t>table and consumer’s contact number from consumer table. It also stores the payment details like  type , transaction amount and date-time of the transaction.</w:t>
      </w:r>
    </w:p>
    <w:p w14:paraId="676CA8D2" w14:textId="77777777" w:rsidR="00247C36" w:rsidRDefault="00247C36">
      <w:pPr>
        <w:pStyle w:val="TableCaption"/>
      </w:pPr>
    </w:p>
    <w:p w14:paraId="4E9576AD" w14:textId="77777777" w:rsidR="00247C36" w:rsidRDefault="007B2224">
      <w:pPr>
        <w:pStyle w:val="TableCaption"/>
      </w:pPr>
      <w:bookmarkStart w:id="123" w:name="_Toc73284678"/>
      <w:r>
        <w:t>Table 6.7</w:t>
      </w:r>
      <w:r>
        <w:t xml:space="preserve"> </w:t>
      </w:r>
      <w:proofErr w:type="spellStart"/>
      <w:r>
        <w:t>transaction_</w:t>
      </w:r>
      <w:r>
        <w:t>history</w:t>
      </w:r>
      <w:bookmarkEnd w:id="123"/>
      <w:proofErr w:type="spellEnd"/>
    </w:p>
    <w:p w14:paraId="56F6A463"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2892"/>
        <w:gridCol w:w="2779"/>
        <w:gridCol w:w="3260"/>
      </w:tblGrid>
      <w:tr w:rsidR="00247C36" w14:paraId="2F7034E9" w14:textId="77777777">
        <w:tc>
          <w:tcPr>
            <w:tcW w:w="289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0D4620" w14:textId="77777777" w:rsidR="00247C36" w:rsidRDefault="007B2224">
            <w:pPr>
              <w:pStyle w:val="NormalWeb"/>
              <w:spacing w:before="0" w:beforeAutospacing="0" w:after="0" w:afterAutospacing="0"/>
              <w:ind w:left="720"/>
              <w:jc w:val="center"/>
            </w:pPr>
            <w:r>
              <w:rPr>
                <w:rFonts w:ascii="Calibri" w:hAnsi="Calibri" w:cs="Calibri"/>
                <w:b/>
                <w:bCs/>
                <w:color w:val="741B47"/>
              </w:rPr>
              <w:t>Attributes</w:t>
            </w:r>
          </w:p>
        </w:tc>
        <w:tc>
          <w:tcPr>
            <w:tcW w:w="277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482380" w14:textId="77777777" w:rsidR="00247C36" w:rsidRDefault="007B2224">
            <w:pPr>
              <w:pStyle w:val="NormalWeb"/>
              <w:spacing w:before="0" w:beforeAutospacing="0" w:after="0" w:afterAutospacing="0"/>
              <w:ind w:left="720"/>
              <w:jc w:val="center"/>
            </w:pPr>
            <w:r>
              <w:rPr>
                <w:rFonts w:ascii="Calibri" w:hAnsi="Calibri" w:cs="Calibri"/>
                <w:b/>
                <w:bCs/>
                <w:color w:val="741B47"/>
              </w:rPr>
              <w:t>Data Types</w:t>
            </w:r>
          </w:p>
        </w:tc>
        <w:tc>
          <w:tcPr>
            <w:tcW w:w="3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86B23A" w14:textId="77777777" w:rsidR="00247C36" w:rsidRDefault="007B2224">
            <w:pPr>
              <w:pStyle w:val="NormalWeb"/>
              <w:spacing w:before="0" w:beforeAutospacing="0" w:after="0" w:afterAutospacing="0"/>
              <w:ind w:left="720"/>
              <w:jc w:val="center"/>
            </w:pPr>
            <w:r>
              <w:rPr>
                <w:rFonts w:ascii="Calibri" w:hAnsi="Calibri" w:cs="Calibri"/>
                <w:b/>
                <w:bCs/>
                <w:color w:val="741B47"/>
              </w:rPr>
              <w:t>Constraints</w:t>
            </w:r>
          </w:p>
        </w:tc>
      </w:tr>
      <w:tr w:rsidR="00247C36" w14:paraId="69DC1FDD"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AA050" w14:textId="77777777" w:rsidR="00247C36" w:rsidRDefault="007B2224">
            <w:pPr>
              <w:pStyle w:val="NormalWeb"/>
              <w:spacing w:before="0" w:beforeAutospacing="0" w:after="0" w:afterAutospacing="0"/>
              <w:ind w:left="182" w:hanging="182"/>
            </w:pPr>
            <w:r>
              <w:rPr>
                <w:rFonts w:ascii="Calibri" w:hAnsi="Calibri" w:cs="Calibri"/>
                <w:color w:val="000000"/>
              </w:rPr>
              <w:t>id</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51CD0" w14:textId="77777777" w:rsidR="00247C36" w:rsidRDefault="007B2224">
            <w:pPr>
              <w:pStyle w:val="NormalWeb"/>
              <w:spacing w:before="0" w:beforeAutospacing="0" w:after="0" w:afterAutospacing="0"/>
              <w:ind w:left="720" w:hanging="720"/>
            </w:pPr>
            <w:r>
              <w:rPr>
                <w:rFonts w:ascii="Calibri" w:hAnsi="Calibri" w:cs="Calibri"/>
                <w:color w:val="000000"/>
              </w:rPr>
              <w:t>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F4C39" w14:textId="77777777" w:rsidR="00247C36" w:rsidRDefault="007B2224">
            <w:pPr>
              <w:pStyle w:val="NormalWeb"/>
              <w:spacing w:before="0" w:beforeAutospacing="0" w:after="0" w:afterAutospacing="0"/>
              <w:ind w:left="40"/>
            </w:pPr>
            <w:r>
              <w:rPr>
                <w:rFonts w:ascii="Calibri" w:hAnsi="Calibri" w:cs="Calibri"/>
                <w:color w:val="000000"/>
              </w:rPr>
              <w:t>PRIMARY KEY, AUTO_INCREMENT</w:t>
            </w:r>
          </w:p>
        </w:tc>
      </w:tr>
      <w:tr w:rsidR="00247C36" w14:paraId="5E950D70"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F568C" w14:textId="77777777" w:rsidR="00247C36" w:rsidRDefault="007B2224">
            <w:pPr>
              <w:pStyle w:val="NormalWeb"/>
              <w:spacing w:before="0" w:beforeAutospacing="0" w:after="0" w:afterAutospacing="0"/>
              <w:ind w:left="182" w:hanging="182"/>
            </w:pPr>
            <w:proofErr w:type="spellStart"/>
            <w:r>
              <w:rPr>
                <w:rFonts w:ascii="Calibri" w:hAnsi="Calibri" w:cs="Calibri"/>
                <w:color w:val="000000"/>
              </w:rPr>
              <w:t>consumer_contact</w:t>
            </w:r>
            <w:proofErr w:type="spellEnd"/>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1CF7" w14:textId="77777777" w:rsidR="00247C36" w:rsidRDefault="007B2224">
            <w:pPr>
              <w:pStyle w:val="NormalWeb"/>
              <w:spacing w:before="0" w:beforeAutospacing="0" w:after="0" w:afterAutospacing="0"/>
              <w:ind w:left="720" w:hanging="720"/>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FCFC" w14:textId="77777777" w:rsidR="00247C36" w:rsidRDefault="007B2224">
            <w:pPr>
              <w:pStyle w:val="NormalWeb"/>
              <w:spacing w:before="0" w:beforeAutospacing="0" w:after="0" w:afterAutospacing="0"/>
              <w:ind w:left="40"/>
            </w:pPr>
            <w:r>
              <w:rPr>
                <w:rFonts w:ascii="Calibri" w:hAnsi="Calibri" w:cs="Calibri"/>
                <w:color w:val="000000"/>
              </w:rPr>
              <w:t>FOREIGN KEY</w:t>
            </w:r>
          </w:p>
        </w:tc>
      </w:tr>
      <w:tr w:rsidR="00247C36" w14:paraId="594820E3"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15CE1" w14:textId="77777777" w:rsidR="00247C36" w:rsidRDefault="007B2224">
            <w:pPr>
              <w:pStyle w:val="NormalWeb"/>
              <w:spacing w:before="0" w:beforeAutospacing="0" w:after="0" w:afterAutospacing="0"/>
              <w:ind w:left="182" w:hanging="182"/>
            </w:pPr>
            <w:r>
              <w:rPr>
                <w:rFonts w:ascii="Calibri" w:hAnsi="Calibri" w:cs="Calibri"/>
                <w:color w:val="000000"/>
              </w:rPr>
              <w:t>vendor (shopkeeper)_contact</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4D963" w14:textId="77777777" w:rsidR="00247C36" w:rsidRDefault="007B2224">
            <w:pPr>
              <w:pStyle w:val="NormalWeb"/>
              <w:spacing w:before="0" w:beforeAutospacing="0" w:after="0" w:afterAutospacing="0"/>
              <w:ind w:left="720" w:hanging="720"/>
            </w:pPr>
            <w:r>
              <w:rPr>
                <w:rFonts w:ascii="Calibri" w:hAnsi="Calibri" w:cs="Calibri"/>
                <w:color w:val="000000"/>
              </w:rPr>
              <w:t>BIGINT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86E7" w14:textId="77777777" w:rsidR="00247C36" w:rsidRDefault="007B2224">
            <w:pPr>
              <w:pStyle w:val="NormalWeb"/>
              <w:spacing w:before="0" w:beforeAutospacing="0" w:after="0" w:afterAutospacing="0"/>
              <w:ind w:left="40"/>
            </w:pPr>
            <w:r>
              <w:rPr>
                <w:rFonts w:ascii="Calibri" w:hAnsi="Calibri" w:cs="Calibri"/>
                <w:color w:val="000000"/>
              </w:rPr>
              <w:t>FOREIGN KEY</w:t>
            </w:r>
          </w:p>
        </w:tc>
      </w:tr>
      <w:tr w:rsidR="00247C36" w14:paraId="25D58119"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27D8E" w14:textId="77777777" w:rsidR="00247C36" w:rsidRDefault="007B2224">
            <w:pPr>
              <w:pStyle w:val="NormalWeb"/>
              <w:spacing w:before="0" w:beforeAutospacing="0" w:after="0" w:afterAutospacing="0"/>
              <w:ind w:left="182" w:hanging="182"/>
            </w:pPr>
            <w:r>
              <w:rPr>
                <w:rFonts w:ascii="Calibri" w:hAnsi="Calibri" w:cs="Calibri"/>
                <w:color w:val="000000"/>
              </w:rPr>
              <w:t>type</w:t>
            </w:r>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7894E" w14:textId="77777777" w:rsidR="00247C36" w:rsidRDefault="007B2224">
            <w:pPr>
              <w:pStyle w:val="NormalWeb"/>
              <w:spacing w:before="0" w:beforeAutospacing="0" w:after="0" w:afterAutospacing="0"/>
              <w:ind w:hanging="720"/>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20)</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2B35" w14:textId="77777777" w:rsidR="00247C36" w:rsidRDefault="007B2224">
            <w:pPr>
              <w:pStyle w:val="NormalWeb"/>
              <w:spacing w:before="0" w:beforeAutospacing="0" w:after="0" w:afterAutospacing="0"/>
              <w:ind w:left="40"/>
            </w:pPr>
            <w:r>
              <w:rPr>
                <w:rFonts w:ascii="Calibri" w:hAnsi="Calibri" w:cs="Calibri"/>
                <w:color w:val="000000"/>
              </w:rPr>
              <w:t>NOT NULL</w:t>
            </w:r>
          </w:p>
        </w:tc>
      </w:tr>
      <w:tr w:rsidR="00247C36" w14:paraId="6321DAA5"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664B1" w14:textId="77777777" w:rsidR="00247C36" w:rsidRDefault="007B2224">
            <w:pPr>
              <w:pStyle w:val="NormalWeb"/>
              <w:spacing w:before="0" w:beforeAutospacing="0" w:after="0" w:afterAutospacing="0"/>
              <w:ind w:left="182" w:hanging="182"/>
            </w:pPr>
            <w:proofErr w:type="spellStart"/>
            <w:r>
              <w:rPr>
                <w:rFonts w:ascii="Calibri" w:hAnsi="Calibri" w:cs="Calibri"/>
                <w:color w:val="000000"/>
              </w:rPr>
              <w:t>transaction_amount</w:t>
            </w:r>
            <w:proofErr w:type="spellEnd"/>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18E26" w14:textId="77777777" w:rsidR="00247C36" w:rsidRDefault="007B2224">
            <w:pPr>
              <w:pStyle w:val="NormalWeb"/>
              <w:spacing w:before="0" w:beforeAutospacing="0" w:after="0" w:afterAutospacing="0"/>
              <w:ind w:left="720" w:hanging="720"/>
            </w:pPr>
            <w:r>
              <w:rPr>
                <w:rFonts w:ascii="Calibri" w:hAnsi="Calibri" w:cs="Calibri"/>
                <w:color w:val="000000"/>
              </w:rPr>
              <w:t>FLOAT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73C51" w14:textId="77777777" w:rsidR="00247C36" w:rsidRDefault="007B2224">
            <w:pPr>
              <w:pStyle w:val="NormalWeb"/>
              <w:spacing w:before="0" w:beforeAutospacing="0" w:after="0" w:afterAutospacing="0"/>
              <w:ind w:left="40"/>
            </w:pPr>
            <w:r>
              <w:rPr>
                <w:rFonts w:ascii="Calibri" w:hAnsi="Calibri" w:cs="Calibri"/>
                <w:color w:val="000000"/>
              </w:rPr>
              <w:t>NOT NULL</w:t>
            </w:r>
          </w:p>
        </w:tc>
      </w:tr>
      <w:tr w:rsidR="00247C36" w14:paraId="532728D2"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DE960" w14:textId="77777777" w:rsidR="00247C36" w:rsidRDefault="007B2224">
            <w:pPr>
              <w:pStyle w:val="NormalWeb"/>
              <w:spacing w:before="0" w:beforeAutospacing="0" w:after="0" w:afterAutospacing="0"/>
              <w:ind w:left="182" w:hanging="182"/>
            </w:pPr>
            <w:proofErr w:type="spellStart"/>
            <w:r>
              <w:rPr>
                <w:rFonts w:ascii="Calibri" w:hAnsi="Calibri" w:cs="Calibri"/>
                <w:color w:val="000000"/>
              </w:rPr>
              <w:t>transaction_date</w:t>
            </w:r>
            <w:proofErr w:type="spellEnd"/>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EBDE7" w14:textId="77777777" w:rsidR="00247C36" w:rsidRDefault="007B2224">
            <w:pPr>
              <w:pStyle w:val="NormalWeb"/>
              <w:spacing w:before="0" w:beforeAutospacing="0" w:after="0" w:afterAutospacing="0"/>
              <w:ind w:left="720" w:hanging="720"/>
            </w:pPr>
            <w:r>
              <w:rPr>
                <w:rFonts w:ascii="Calibri" w:hAnsi="Calibri" w:cs="Calibri"/>
                <w:color w:val="000000"/>
              </w:rPr>
              <w:t>DATE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7F8F8" w14:textId="77777777" w:rsidR="00247C36" w:rsidRDefault="007B2224">
            <w:pPr>
              <w:pStyle w:val="NormalWeb"/>
              <w:spacing w:before="0" w:beforeAutospacing="0" w:after="0" w:afterAutospacing="0"/>
              <w:ind w:left="40"/>
            </w:pPr>
            <w:proofErr w:type="gramStart"/>
            <w:r>
              <w:rPr>
                <w:rFonts w:ascii="Calibri" w:hAnsi="Calibri" w:cs="Calibri"/>
                <w:color w:val="000000"/>
              </w:rPr>
              <w:t>now(</w:t>
            </w:r>
            <w:proofErr w:type="gramEnd"/>
            <w:r>
              <w:rPr>
                <w:rFonts w:ascii="Calibri" w:hAnsi="Calibri" w:cs="Calibri"/>
                <w:color w:val="000000"/>
              </w:rPr>
              <w:t>)</w:t>
            </w:r>
          </w:p>
        </w:tc>
      </w:tr>
      <w:tr w:rsidR="00247C36" w14:paraId="10EFF94A" w14:textId="77777777">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DB41" w14:textId="77777777" w:rsidR="00247C36" w:rsidRDefault="007B2224">
            <w:pPr>
              <w:pStyle w:val="NormalWeb"/>
              <w:spacing w:before="0" w:beforeAutospacing="0" w:after="0" w:afterAutospacing="0"/>
              <w:ind w:left="182" w:hanging="182"/>
            </w:pPr>
            <w:proofErr w:type="spellStart"/>
            <w:r>
              <w:rPr>
                <w:rFonts w:ascii="Calibri" w:hAnsi="Calibri" w:cs="Calibri"/>
                <w:color w:val="000000"/>
              </w:rPr>
              <w:t>transaction_time</w:t>
            </w:r>
            <w:proofErr w:type="spellEnd"/>
          </w:p>
        </w:tc>
        <w:tc>
          <w:tcPr>
            <w:tcW w:w="2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913B9" w14:textId="77777777" w:rsidR="00247C36" w:rsidRDefault="007B2224">
            <w:pPr>
              <w:pStyle w:val="NormalWeb"/>
              <w:spacing w:before="0" w:beforeAutospacing="0" w:after="0" w:afterAutospacing="0"/>
              <w:ind w:left="720" w:hanging="720"/>
            </w:pPr>
            <w:r>
              <w:rPr>
                <w:rFonts w:ascii="Calibri" w:hAnsi="Calibri" w:cs="Calibri"/>
                <w:color w:val="000000"/>
              </w:rPr>
              <w:t>DATETIME</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66224" w14:textId="77777777" w:rsidR="00247C36" w:rsidRDefault="007B2224">
            <w:pPr>
              <w:pStyle w:val="NormalWeb"/>
              <w:spacing w:before="0" w:beforeAutospacing="0" w:after="0" w:afterAutospacing="0"/>
              <w:ind w:left="40"/>
            </w:pPr>
            <w:proofErr w:type="gramStart"/>
            <w:r>
              <w:rPr>
                <w:rFonts w:ascii="Calibri" w:hAnsi="Calibri" w:cs="Calibri"/>
                <w:color w:val="000000"/>
              </w:rPr>
              <w:t>now(</w:t>
            </w:r>
            <w:proofErr w:type="gramEnd"/>
            <w:r>
              <w:rPr>
                <w:rFonts w:ascii="Calibri" w:hAnsi="Calibri" w:cs="Calibri"/>
                <w:color w:val="000000"/>
              </w:rPr>
              <w:t>)</w:t>
            </w:r>
          </w:p>
        </w:tc>
      </w:tr>
    </w:tbl>
    <w:p w14:paraId="613B493F" w14:textId="77777777" w:rsidR="00247C36" w:rsidRDefault="00247C36">
      <w:pPr>
        <w:pStyle w:val="HeadingsL2"/>
      </w:pPr>
    </w:p>
    <w:p w14:paraId="3A75ED06" w14:textId="77777777" w:rsidR="00247C36" w:rsidRDefault="007B2224">
      <w:pPr>
        <w:spacing w:line="240" w:lineRule="auto"/>
        <w:rPr>
          <w:rFonts w:asciiTheme="majorHAnsi" w:hAnsiTheme="majorHAnsi"/>
          <w:b/>
          <w:color w:val="404040" w:themeColor="text1" w:themeTint="BF"/>
          <w:sz w:val="28"/>
          <w:szCs w:val="18"/>
        </w:rPr>
      </w:pPr>
      <w:r>
        <w:br w:type="page"/>
      </w:r>
    </w:p>
    <w:p w14:paraId="5912D1AD" w14:textId="77777777" w:rsidR="00247C36" w:rsidRDefault="007B2224">
      <w:pPr>
        <w:pStyle w:val="HeadingsL2"/>
      </w:pPr>
      <w:bookmarkStart w:id="124" w:name="_Toc73284588"/>
      <w:proofErr w:type="gramStart"/>
      <w:r>
        <w:lastRenderedPageBreak/>
        <w:t>Work Flow</w:t>
      </w:r>
      <w:proofErr w:type="gramEnd"/>
      <w:r>
        <w:t xml:space="preserve"> Diagram</w:t>
      </w:r>
      <w:bookmarkEnd w:id="124"/>
    </w:p>
    <w:p w14:paraId="4202B32A" w14:textId="77777777" w:rsidR="00247C36" w:rsidRDefault="007B2224">
      <w:pPr>
        <w:pStyle w:val="DocumentText"/>
        <w:rPr>
          <w:rFonts w:ascii="Calibri" w:hAnsi="Calibri" w:cs="Calibri"/>
          <w:color w:val="000000"/>
        </w:rPr>
      </w:pPr>
      <w:r>
        <w:rPr>
          <w:rFonts w:ascii="Calibri" w:hAnsi="Calibri" w:cs="Calibri"/>
          <w:color w:val="000000"/>
        </w:rPr>
        <w:t xml:space="preserve">This diagram shows the graphical view of the system. It highlights step by step and linear representation of the project from start to finish and also depicts the exact </w:t>
      </w:r>
      <w:r>
        <w:rPr>
          <w:rFonts w:ascii="Calibri" w:hAnsi="Calibri" w:cs="Calibri"/>
          <w:color w:val="000000"/>
        </w:rPr>
        <w:t>steps required to complete a project</w:t>
      </w:r>
    </w:p>
    <w:p w14:paraId="7CA01983" w14:textId="77777777" w:rsidR="00247C36" w:rsidRDefault="007B2224">
      <w:pPr>
        <w:pStyle w:val="DocumentText"/>
        <w:rPr>
          <w:rFonts w:ascii="Calibri" w:hAnsi="Calibri" w:cs="Calibri"/>
          <w:color w:val="000000"/>
        </w:rPr>
      </w:pPr>
      <w:r>
        <w:rPr>
          <w:rFonts w:ascii="Calibri" w:hAnsi="Calibri" w:cs="Calibri"/>
          <w:color w:val="000000"/>
        </w:rPr>
        <w:drawing>
          <wp:anchor distT="0" distB="0" distL="114300" distR="114300" simplePos="0" relativeHeight="251651584" behindDoc="0" locked="0" layoutInCell="1" allowOverlap="0" wp14:anchorId="607C5FE3" wp14:editId="1E777071">
            <wp:simplePos x="0" y="0"/>
            <wp:positionH relativeFrom="margin">
              <wp:align>left</wp:align>
            </wp:positionH>
            <wp:positionV relativeFrom="page">
              <wp:posOffset>2525395</wp:posOffset>
            </wp:positionV>
            <wp:extent cx="5411470" cy="6186170"/>
            <wp:effectExtent l="0" t="0" r="0" b="5715"/>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13366" cy="6188282"/>
                    </a:xfrm>
                    <a:prstGeom prst="rect">
                      <a:avLst/>
                    </a:prstGeom>
                  </pic:spPr>
                </pic:pic>
              </a:graphicData>
            </a:graphic>
          </wp:anchor>
        </w:drawing>
      </w:r>
    </w:p>
    <w:p w14:paraId="24FFACD4" w14:textId="77777777" w:rsidR="00247C36" w:rsidRDefault="00247C36">
      <w:pPr>
        <w:pStyle w:val="DocumentText"/>
        <w:rPr>
          <w:rFonts w:ascii="Calibri" w:hAnsi="Calibri" w:cs="Calibri"/>
          <w:color w:val="000000"/>
        </w:rPr>
      </w:pPr>
    </w:p>
    <w:p w14:paraId="7F960CC4" w14:textId="77777777" w:rsidR="00247C36" w:rsidRDefault="00247C36">
      <w:pPr>
        <w:pStyle w:val="DocumentText"/>
        <w:rPr>
          <w:rFonts w:ascii="Calibri" w:hAnsi="Calibri" w:cs="Calibri"/>
          <w:color w:val="000000"/>
        </w:rPr>
      </w:pPr>
    </w:p>
    <w:p w14:paraId="3A74AD8B" w14:textId="77777777" w:rsidR="00247C36" w:rsidRDefault="00247C36">
      <w:pPr>
        <w:pStyle w:val="DocumentText"/>
        <w:rPr>
          <w:rFonts w:ascii="Calibri" w:hAnsi="Calibri" w:cs="Calibri"/>
          <w:color w:val="000000"/>
        </w:rPr>
      </w:pPr>
    </w:p>
    <w:p w14:paraId="29328E88" w14:textId="77777777" w:rsidR="00247C36" w:rsidRDefault="00247C36">
      <w:pPr>
        <w:pStyle w:val="DocumentText"/>
        <w:rPr>
          <w:rFonts w:ascii="Calibri" w:hAnsi="Calibri" w:cs="Calibri"/>
          <w:color w:val="000000"/>
        </w:rPr>
      </w:pPr>
    </w:p>
    <w:p w14:paraId="1392B380" w14:textId="77777777" w:rsidR="00247C36" w:rsidRDefault="00247C36">
      <w:pPr>
        <w:pStyle w:val="DocumentText"/>
        <w:rPr>
          <w:rFonts w:ascii="Calibri" w:hAnsi="Calibri" w:cs="Calibri"/>
          <w:color w:val="000000"/>
        </w:rPr>
      </w:pPr>
    </w:p>
    <w:p w14:paraId="7DFD02E6" w14:textId="77777777" w:rsidR="00247C36" w:rsidRDefault="00247C36">
      <w:pPr>
        <w:pStyle w:val="DocumentText"/>
        <w:rPr>
          <w:rFonts w:ascii="Calibri" w:hAnsi="Calibri" w:cs="Calibri"/>
          <w:color w:val="000000"/>
        </w:rPr>
      </w:pPr>
    </w:p>
    <w:p w14:paraId="6E6523BE" w14:textId="77777777" w:rsidR="00247C36" w:rsidRDefault="00247C36">
      <w:pPr>
        <w:pStyle w:val="DocumentText"/>
        <w:rPr>
          <w:rFonts w:ascii="Calibri" w:hAnsi="Calibri" w:cs="Calibri"/>
          <w:color w:val="000000"/>
        </w:rPr>
      </w:pPr>
    </w:p>
    <w:p w14:paraId="39192955" w14:textId="77777777" w:rsidR="00247C36" w:rsidRDefault="00247C36">
      <w:pPr>
        <w:pStyle w:val="DocumentText"/>
        <w:rPr>
          <w:rFonts w:ascii="Calibri" w:hAnsi="Calibri" w:cs="Calibri"/>
          <w:color w:val="000000"/>
        </w:rPr>
      </w:pPr>
    </w:p>
    <w:p w14:paraId="15537EB8" w14:textId="77777777" w:rsidR="00247C36" w:rsidRDefault="00247C36">
      <w:pPr>
        <w:pStyle w:val="DocumentText"/>
        <w:rPr>
          <w:rFonts w:ascii="Calibri" w:hAnsi="Calibri" w:cs="Calibri"/>
          <w:color w:val="000000"/>
        </w:rPr>
      </w:pPr>
    </w:p>
    <w:p w14:paraId="3F310E58" w14:textId="77777777" w:rsidR="00247C36" w:rsidRDefault="00247C36">
      <w:pPr>
        <w:pStyle w:val="DocumentText"/>
        <w:rPr>
          <w:rFonts w:ascii="Calibri" w:hAnsi="Calibri" w:cs="Calibri"/>
          <w:color w:val="000000"/>
        </w:rPr>
      </w:pPr>
    </w:p>
    <w:p w14:paraId="580013F8" w14:textId="77777777" w:rsidR="00247C36" w:rsidRDefault="00247C36">
      <w:pPr>
        <w:pStyle w:val="DocumentText"/>
        <w:rPr>
          <w:rFonts w:ascii="Calibri" w:hAnsi="Calibri" w:cs="Calibri"/>
          <w:color w:val="000000"/>
        </w:rPr>
      </w:pPr>
    </w:p>
    <w:p w14:paraId="160AEE4F" w14:textId="77777777" w:rsidR="00247C36" w:rsidRDefault="00247C36">
      <w:pPr>
        <w:pStyle w:val="DocumentText"/>
        <w:rPr>
          <w:rFonts w:ascii="Calibri" w:hAnsi="Calibri" w:cs="Calibri"/>
          <w:color w:val="000000"/>
        </w:rPr>
      </w:pPr>
    </w:p>
    <w:p w14:paraId="3C64FEAD" w14:textId="77777777" w:rsidR="00247C36" w:rsidRDefault="00247C36">
      <w:pPr>
        <w:pStyle w:val="DocumentText"/>
        <w:rPr>
          <w:rFonts w:ascii="Calibri" w:hAnsi="Calibri" w:cs="Calibri"/>
          <w:color w:val="000000"/>
        </w:rPr>
      </w:pPr>
    </w:p>
    <w:p w14:paraId="098B129C" w14:textId="77777777" w:rsidR="00247C36" w:rsidRDefault="00247C36">
      <w:pPr>
        <w:pStyle w:val="DocumentText"/>
        <w:rPr>
          <w:rFonts w:ascii="Calibri" w:hAnsi="Calibri" w:cs="Calibri"/>
          <w:color w:val="000000"/>
        </w:rPr>
      </w:pPr>
    </w:p>
    <w:p w14:paraId="3755A365" w14:textId="77777777" w:rsidR="00247C36" w:rsidRDefault="00247C36">
      <w:pPr>
        <w:pStyle w:val="DocumentText"/>
        <w:rPr>
          <w:rFonts w:ascii="Calibri" w:hAnsi="Calibri" w:cs="Calibri"/>
          <w:color w:val="000000"/>
        </w:rPr>
      </w:pPr>
    </w:p>
    <w:p w14:paraId="6B6A206C" w14:textId="77777777" w:rsidR="00247C36" w:rsidRDefault="00247C36">
      <w:pPr>
        <w:pStyle w:val="DocumentText"/>
        <w:rPr>
          <w:rFonts w:ascii="Calibri" w:hAnsi="Calibri" w:cs="Calibri"/>
          <w:color w:val="000000"/>
        </w:rPr>
      </w:pPr>
    </w:p>
    <w:p w14:paraId="616ABB0E" w14:textId="77777777" w:rsidR="00247C36" w:rsidRDefault="00247C36">
      <w:pPr>
        <w:pStyle w:val="DocumentText"/>
        <w:rPr>
          <w:rFonts w:ascii="Calibri" w:hAnsi="Calibri" w:cs="Calibri"/>
          <w:color w:val="000000"/>
        </w:rPr>
      </w:pPr>
    </w:p>
    <w:p w14:paraId="5696F09C" w14:textId="77777777" w:rsidR="00247C36" w:rsidRDefault="00247C36">
      <w:pPr>
        <w:pStyle w:val="DocumentText"/>
        <w:rPr>
          <w:rFonts w:ascii="Calibri" w:hAnsi="Calibri" w:cs="Calibri"/>
          <w:color w:val="000000"/>
        </w:rPr>
      </w:pPr>
    </w:p>
    <w:p w14:paraId="7799796B" w14:textId="77777777" w:rsidR="00247C36" w:rsidRDefault="00247C36">
      <w:pPr>
        <w:pStyle w:val="DocumentText"/>
        <w:rPr>
          <w:rFonts w:ascii="Calibri" w:hAnsi="Calibri" w:cs="Calibri"/>
          <w:color w:val="000000"/>
        </w:rPr>
      </w:pPr>
    </w:p>
    <w:p w14:paraId="55D3FB86" w14:textId="77777777" w:rsidR="00247C36" w:rsidRDefault="00247C36">
      <w:pPr>
        <w:pStyle w:val="FigureCaption"/>
        <w:jc w:val="center"/>
      </w:pPr>
    </w:p>
    <w:p w14:paraId="4065350C" w14:textId="77777777" w:rsidR="00247C36" w:rsidRDefault="00247C36">
      <w:pPr>
        <w:pStyle w:val="FigureCaption"/>
        <w:jc w:val="center"/>
      </w:pPr>
    </w:p>
    <w:p w14:paraId="05B0E062" w14:textId="77777777" w:rsidR="00247C36" w:rsidRDefault="00247C36">
      <w:pPr>
        <w:pStyle w:val="FigureCaption"/>
        <w:jc w:val="center"/>
      </w:pPr>
    </w:p>
    <w:p w14:paraId="6D9CCCF7" w14:textId="77777777" w:rsidR="00247C36" w:rsidRDefault="007B2224">
      <w:pPr>
        <w:pStyle w:val="FigureCaption"/>
        <w:jc w:val="center"/>
      </w:pPr>
      <w:bookmarkStart w:id="125" w:name="_Toc73284738"/>
      <w:r>
        <w:t>Figure 3</w:t>
      </w:r>
      <w:r>
        <w:t xml:space="preserve"> </w:t>
      </w:r>
      <w:r>
        <w:t>Workflow Diagram</w:t>
      </w:r>
      <w:bookmarkEnd w:id="125"/>
    </w:p>
    <w:p w14:paraId="337016DE" w14:textId="77777777" w:rsidR="00247C36" w:rsidRDefault="00247C36">
      <w:pPr>
        <w:pStyle w:val="HeadingsL2"/>
      </w:pPr>
    </w:p>
    <w:p w14:paraId="6E2A154B" w14:textId="77777777" w:rsidR="00247C36" w:rsidRDefault="007B2224">
      <w:pPr>
        <w:pStyle w:val="HeadingsL2"/>
      </w:pPr>
      <w:bookmarkStart w:id="126" w:name="_Toc73284589"/>
      <w:r>
        <w:lastRenderedPageBreak/>
        <w:t>Component Diagram</w:t>
      </w:r>
      <w:bookmarkEnd w:id="126"/>
    </w:p>
    <w:p w14:paraId="5F7FC57F" w14:textId="77777777" w:rsidR="00247C36" w:rsidRDefault="007B2224">
      <w:pPr>
        <w:pStyle w:val="DocumentText"/>
        <w:rPr>
          <w:rFonts w:cs="Times New Roman"/>
          <w:lang w:val="en-IN" w:eastAsia="en-IN"/>
        </w:rPr>
      </w:pPr>
      <w:r>
        <w:rPr>
          <w:lang w:val="en-IN" w:eastAsia="en-IN"/>
        </w:rPr>
        <w:t>This diagram consists of all the components required for the system. The user interface components in the system are as follows,</w:t>
      </w:r>
    </w:p>
    <w:p w14:paraId="43C87EAA" w14:textId="77777777" w:rsidR="00247C36" w:rsidRDefault="007B2224" w:rsidP="007B2224">
      <w:pPr>
        <w:pStyle w:val="DocumentText"/>
        <w:numPr>
          <w:ilvl w:val="0"/>
          <w:numId w:val="73"/>
        </w:numPr>
        <w:rPr>
          <w:lang w:val="en-IN" w:eastAsia="en-IN"/>
        </w:rPr>
      </w:pPr>
      <w:r>
        <w:rPr>
          <w:lang w:val="en-IN" w:eastAsia="en-IN"/>
        </w:rPr>
        <w:t xml:space="preserve">Vendor </w:t>
      </w:r>
      <w:r>
        <w:rPr>
          <w:lang w:val="en-IN" w:eastAsia="en-IN"/>
        </w:rPr>
        <w:t>(shopkeeper)</w:t>
      </w:r>
    </w:p>
    <w:p w14:paraId="7DB01E50" w14:textId="77777777" w:rsidR="00247C36" w:rsidRDefault="007B2224" w:rsidP="007B2224">
      <w:pPr>
        <w:pStyle w:val="DocumentText"/>
        <w:numPr>
          <w:ilvl w:val="0"/>
          <w:numId w:val="73"/>
        </w:numPr>
        <w:rPr>
          <w:lang w:val="en-IN" w:eastAsia="en-IN"/>
        </w:rPr>
      </w:pPr>
      <w:r>
        <w:rPr>
          <w:lang w:val="en-IN" w:eastAsia="en-IN"/>
        </w:rPr>
        <w:t>Consumer</w:t>
      </w:r>
    </w:p>
    <w:p w14:paraId="6887EC1B" w14:textId="77777777" w:rsidR="00247C36" w:rsidRDefault="007B2224" w:rsidP="007B2224">
      <w:pPr>
        <w:pStyle w:val="DocumentText"/>
        <w:numPr>
          <w:ilvl w:val="0"/>
          <w:numId w:val="73"/>
        </w:numPr>
        <w:rPr>
          <w:lang w:val="en-IN" w:eastAsia="en-IN"/>
        </w:rPr>
      </w:pPr>
      <w:r>
        <w:rPr>
          <w:lang w:val="en-IN" w:eastAsia="en-IN"/>
        </w:rPr>
        <w:t>Product</w:t>
      </w:r>
    </w:p>
    <w:p w14:paraId="4179AA31" w14:textId="77777777" w:rsidR="00247C36" w:rsidRDefault="007B2224" w:rsidP="007B2224">
      <w:pPr>
        <w:pStyle w:val="DocumentText"/>
        <w:numPr>
          <w:ilvl w:val="0"/>
          <w:numId w:val="73"/>
        </w:numPr>
        <w:rPr>
          <w:lang w:val="en-IN" w:eastAsia="en-IN"/>
        </w:rPr>
      </w:pPr>
      <w:r>
        <w:rPr>
          <w:lang w:val="en-IN" w:eastAsia="en-IN"/>
        </w:rPr>
        <w:t>Udhaari Records</w:t>
      </w:r>
    </w:p>
    <w:p w14:paraId="7382E03B" w14:textId="77777777" w:rsidR="00247C36" w:rsidRDefault="007B2224" w:rsidP="007B2224">
      <w:pPr>
        <w:pStyle w:val="DocumentText"/>
        <w:numPr>
          <w:ilvl w:val="0"/>
          <w:numId w:val="73"/>
        </w:numPr>
        <w:rPr>
          <w:lang w:val="en-IN" w:eastAsia="en-IN"/>
        </w:rPr>
      </w:pPr>
      <w:r>
        <w:rPr>
          <w:lang w:val="en-IN" w:eastAsia="en-IN"/>
        </w:rPr>
        <w:t>Payment</w:t>
      </w:r>
    </w:p>
    <w:p w14:paraId="7EE12DBE" w14:textId="77777777" w:rsidR="00247C36" w:rsidRDefault="007B2224" w:rsidP="007B2224">
      <w:pPr>
        <w:pStyle w:val="DocumentText"/>
        <w:numPr>
          <w:ilvl w:val="0"/>
          <w:numId w:val="73"/>
        </w:numPr>
        <w:rPr>
          <w:lang w:val="en-IN" w:eastAsia="en-IN"/>
        </w:rPr>
      </w:pPr>
      <w:r>
        <w:rPr>
          <w:lang w:val="en-IN" w:eastAsia="en-IN"/>
        </w:rPr>
        <w:t>Details</w:t>
      </w:r>
    </w:p>
    <w:p w14:paraId="1FA4CB09" w14:textId="77777777" w:rsidR="00247C36" w:rsidRDefault="007B2224">
      <w:pPr>
        <w:pStyle w:val="DocumentText"/>
        <w:rPr>
          <w:lang w:val="en-IN" w:eastAsia="en-IN"/>
        </w:rPr>
      </w:pPr>
      <w:r>
        <w:rPr>
          <w:lang w:val="en-IN" w:eastAsia="en-IN"/>
        </w:rPr>
        <w:t>It also contains a Database component. This diagram shows the relation between all the components derived.</w:t>
      </w:r>
    </w:p>
    <w:p w14:paraId="100DD93C" w14:textId="77777777" w:rsidR="00247C36" w:rsidRDefault="007B2224">
      <w:pPr>
        <w:pStyle w:val="DocumentText"/>
        <w:rPr>
          <w:lang w:val="en-IN" w:eastAsia="en-IN"/>
        </w:rPr>
      </w:pPr>
      <w:r>
        <w:rPr>
          <w:rFonts w:ascii="Calibri" w:hAnsi="Calibri" w:cs="Calibri"/>
          <w:color w:val="000000"/>
        </w:rPr>
        <w:drawing>
          <wp:anchor distT="0" distB="0" distL="114300" distR="114300" simplePos="0" relativeHeight="251652608" behindDoc="0" locked="0" layoutInCell="1" allowOverlap="1" wp14:anchorId="672164E2" wp14:editId="07281709">
            <wp:simplePos x="0" y="0"/>
            <wp:positionH relativeFrom="margin">
              <wp:posOffset>122555</wp:posOffset>
            </wp:positionH>
            <wp:positionV relativeFrom="page">
              <wp:posOffset>4840605</wp:posOffset>
            </wp:positionV>
            <wp:extent cx="5412105" cy="411099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414840" cy="4112901"/>
                    </a:xfrm>
                    <a:prstGeom prst="rect">
                      <a:avLst/>
                    </a:prstGeom>
                    <a:noFill/>
                    <a:ln>
                      <a:noFill/>
                    </a:ln>
                  </pic:spPr>
                </pic:pic>
              </a:graphicData>
            </a:graphic>
          </wp:anchor>
        </w:drawing>
      </w:r>
    </w:p>
    <w:p w14:paraId="7E5398C7" w14:textId="77777777" w:rsidR="00247C36" w:rsidRDefault="00247C36">
      <w:pPr>
        <w:pStyle w:val="DocumentText"/>
        <w:rPr>
          <w:lang w:val="en-IN" w:eastAsia="en-IN"/>
        </w:rPr>
      </w:pPr>
    </w:p>
    <w:p w14:paraId="6818FD28" w14:textId="77777777" w:rsidR="00247C36" w:rsidRDefault="00247C36">
      <w:pPr>
        <w:pStyle w:val="DocumentText"/>
        <w:rPr>
          <w:lang w:val="en-IN" w:eastAsia="en-IN"/>
        </w:rPr>
      </w:pPr>
    </w:p>
    <w:p w14:paraId="21B4D2E8" w14:textId="77777777" w:rsidR="00247C36" w:rsidRDefault="00247C36">
      <w:pPr>
        <w:pStyle w:val="DocumentText"/>
        <w:rPr>
          <w:lang w:val="en-IN" w:eastAsia="en-IN"/>
        </w:rPr>
      </w:pPr>
    </w:p>
    <w:p w14:paraId="310BCCEC" w14:textId="77777777" w:rsidR="00247C36" w:rsidRDefault="00247C36">
      <w:pPr>
        <w:pStyle w:val="DocumentText"/>
        <w:rPr>
          <w:lang w:val="en-IN" w:eastAsia="en-IN"/>
        </w:rPr>
      </w:pPr>
    </w:p>
    <w:p w14:paraId="2CC14DE1" w14:textId="77777777" w:rsidR="00247C36" w:rsidRDefault="00247C36">
      <w:pPr>
        <w:pStyle w:val="DocumentText"/>
        <w:rPr>
          <w:lang w:val="en-IN" w:eastAsia="en-IN"/>
        </w:rPr>
      </w:pPr>
    </w:p>
    <w:p w14:paraId="0ED589E8" w14:textId="77777777" w:rsidR="00247C36" w:rsidRDefault="00247C36">
      <w:pPr>
        <w:pStyle w:val="DocumentText"/>
        <w:rPr>
          <w:lang w:val="en-IN" w:eastAsia="en-IN"/>
        </w:rPr>
      </w:pPr>
    </w:p>
    <w:p w14:paraId="3118429A" w14:textId="77777777" w:rsidR="00247C36" w:rsidRDefault="00247C36">
      <w:pPr>
        <w:pStyle w:val="DocumentText"/>
        <w:rPr>
          <w:lang w:val="en-IN" w:eastAsia="en-IN"/>
        </w:rPr>
      </w:pPr>
    </w:p>
    <w:p w14:paraId="0ABFE611" w14:textId="77777777" w:rsidR="00247C36" w:rsidRDefault="00247C36">
      <w:pPr>
        <w:pStyle w:val="DocumentText"/>
        <w:rPr>
          <w:lang w:val="en-IN" w:eastAsia="en-IN"/>
        </w:rPr>
      </w:pPr>
    </w:p>
    <w:p w14:paraId="7EE9BEAA" w14:textId="77777777" w:rsidR="00247C36" w:rsidRDefault="00247C36">
      <w:pPr>
        <w:pStyle w:val="FigureCaption"/>
        <w:jc w:val="center"/>
        <w:rPr>
          <w:lang w:val="en-IN" w:eastAsia="en-IN"/>
        </w:rPr>
      </w:pPr>
    </w:p>
    <w:p w14:paraId="68446B34" w14:textId="77777777" w:rsidR="00247C36" w:rsidRDefault="00247C36">
      <w:pPr>
        <w:pStyle w:val="FigureCaption"/>
        <w:jc w:val="center"/>
        <w:rPr>
          <w:lang w:val="en-IN" w:eastAsia="en-IN"/>
        </w:rPr>
      </w:pPr>
    </w:p>
    <w:p w14:paraId="23D19604" w14:textId="77777777" w:rsidR="00247C36" w:rsidRDefault="00247C36">
      <w:pPr>
        <w:pStyle w:val="FigureCaption"/>
        <w:jc w:val="center"/>
        <w:rPr>
          <w:lang w:val="en-IN" w:eastAsia="en-IN"/>
        </w:rPr>
      </w:pPr>
    </w:p>
    <w:p w14:paraId="3A74CF0D" w14:textId="77777777" w:rsidR="00247C36" w:rsidRDefault="00247C36">
      <w:pPr>
        <w:pStyle w:val="FigureCaption"/>
        <w:jc w:val="center"/>
        <w:rPr>
          <w:lang w:val="en-IN" w:eastAsia="en-IN"/>
        </w:rPr>
      </w:pPr>
    </w:p>
    <w:p w14:paraId="2E37F705" w14:textId="77777777" w:rsidR="00247C36" w:rsidRDefault="00247C36">
      <w:pPr>
        <w:pStyle w:val="FigureCaption"/>
        <w:jc w:val="center"/>
        <w:rPr>
          <w:lang w:val="en-IN" w:eastAsia="en-IN"/>
        </w:rPr>
      </w:pPr>
    </w:p>
    <w:p w14:paraId="340C57BB" w14:textId="77777777" w:rsidR="00247C36" w:rsidRDefault="00247C36">
      <w:pPr>
        <w:pStyle w:val="FigureCaption"/>
        <w:jc w:val="center"/>
        <w:rPr>
          <w:lang w:val="en-IN" w:eastAsia="en-IN"/>
        </w:rPr>
      </w:pPr>
    </w:p>
    <w:p w14:paraId="588E5D66" w14:textId="77777777" w:rsidR="00247C36" w:rsidRDefault="00247C36">
      <w:pPr>
        <w:pStyle w:val="FigureCaption"/>
        <w:jc w:val="center"/>
        <w:rPr>
          <w:lang w:val="en-IN" w:eastAsia="en-IN"/>
        </w:rPr>
      </w:pPr>
    </w:p>
    <w:p w14:paraId="68A2024C" w14:textId="77777777" w:rsidR="00247C36" w:rsidRDefault="00247C36">
      <w:pPr>
        <w:pStyle w:val="FigureCaption"/>
        <w:jc w:val="center"/>
        <w:rPr>
          <w:lang w:val="en-IN" w:eastAsia="en-IN"/>
        </w:rPr>
      </w:pPr>
    </w:p>
    <w:p w14:paraId="2A3EFB32" w14:textId="77777777" w:rsidR="00247C36" w:rsidRDefault="00247C36">
      <w:pPr>
        <w:pStyle w:val="FigureCaption"/>
        <w:jc w:val="center"/>
        <w:rPr>
          <w:lang w:val="en-IN" w:eastAsia="en-IN"/>
        </w:rPr>
      </w:pPr>
    </w:p>
    <w:p w14:paraId="4D3781FB" w14:textId="77777777" w:rsidR="00247C36" w:rsidRDefault="00247C36">
      <w:pPr>
        <w:pStyle w:val="FigureCaption"/>
        <w:jc w:val="center"/>
        <w:rPr>
          <w:lang w:val="en-IN" w:eastAsia="en-IN"/>
        </w:rPr>
      </w:pPr>
    </w:p>
    <w:p w14:paraId="65826BB3" w14:textId="77777777" w:rsidR="00247C36" w:rsidRDefault="007B2224">
      <w:pPr>
        <w:pStyle w:val="FigureCaption"/>
        <w:jc w:val="center"/>
        <w:rPr>
          <w:lang w:val="en-IN" w:eastAsia="en-IN"/>
        </w:rPr>
      </w:pPr>
      <w:bookmarkStart w:id="127" w:name="_Toc73284739"/>
      <w:r>
        <w:rPr>
          <w:lang w:val="en-IN" w:eastAsia="en-IN"/>
        </w:rPr>
        <w:t>Figure 4</w:t>
      </w:r>
      <w:r>
        <w:rPr>
          <w:lang w:eastAsia="en-IN"/>
        </w:rPr>
        <w:t xml:space="preserve"> </w:t>
      </w:r>
      <w:r>
        <w:rPr>
          <w:lang w:val="en-IN" w:eastAsia="en-IN"/>
        </w:rPr>
        <w:t>Component Diagram</w:t>
      </w:r>
      <w:bookmarkEnd w:id="127"/>
    </w:p>
    <w:p w14:paraId="576A92FC" w14:textId="77777777" w:rsidR="00247C36" w:rsidRDefault="00247C36">
      <w:pPr>
        <w:pStyle w:val="DocumentText"/>
        <w:rPr>
          <w:lang w:val="en-IN" w:eastAsia="en-IN"/>
        </w:rPr>
      </w:pPr>
    </w:p>
    <w:p w14:paraId="2E95A909" w14:textId="77777777" w:rsidR="00247C36" w:rsidRDefault="007B2224">
      <w:pPr>
        <w:pStyle w:val="HeadingsL2"/>
      </w:pPr>
      <w:bookmarkStart w:id="128" w:name="_Toc73284590"/>
      <w:r>
        <w:lastRenderedPageBreak/>
        <w:t>Sequence diagrams</w:t>
      </w:r>
      <w:bookmarkEnd w:id="128"/>
    </w:p>
    <w:p w14:paraId="3E828FCB" w14:textId="77777777" w:rsidR="00247C36" w:rsidRDefault="007B2224" w:rsidP="007B2224">
      <w:pPr>
        <w:pStyle w:val="DocumentText"/>
        <w:numPr>
          <w:ilvl w:val="0"/>
          <w:numId w:val="81"/>
        </w:numPr>
        <w:rPr>
          <w:sz w:val="15"/>
        </w:rPr>
      </w:pPr>
      <w:r>
        <w:t xml:space="preserve">Vendor </w:t>
      </w:r>
      <w:r>
        <w:t>(shopkeeper)</w:t>
      </w:r>
    </w:p>
    <w:p w14:paraId="31D32A33" w14:textId="77777777" w:rsidR="00247C36" w:rsidRDefault="007B2224">
      <w:pPr>
        <w:pStyle w:val="DocumentText"/>
      </w:pPr>
      <w:r>
        <w:t xml:space="preserve">These diagrams are used to represent the flow and messages among each component  and also depicts the dynamic scenarios of the project. This diagram describes how vendors and other components are related with each other and in what order they </w:t>
      </w:r>
      <w:r>
        <w:t>communicate with each other.</w:t>
      </w:r>
    </w:p>
    <w:p w14:paraId="0D06BCFF" w14:textId="77777777" w:rsidR="00247C36" w:rsidRDefault="007B2224">
      <w:pPr>
        <w:spacing w:line="240" w:lineRule="auto"/>
        <w:rPr>
          <w:rFonts w:asciiTheme="minorHAnsi" w:hAnsiTheme="minorHAnsi" w:cstheme="minorHAnsi"/>
        </w:rPr>
      </w:pPr>
      <w:r>
        <w:br w:type="page"/>
      </w:r>
    </w:p>
    <w:p w14:paraId="568D4DA4" w14:textId="77777777" w:rsidR="00247C36" w:rsidRDefault="00247C36">
      <w:pPr>
        <w:pStyle w:val="DocumentText"/>
        <w:sectPr w:rsidR="00247C36">
          <w:pgSz w:w="11906" w:h="16838"/>
          <w:pgMar w:top="1876" w:right="1558" w:bottom="1800" w:left="1800" w:header="720" w:footer="550" w:gutter="0"/>
          <w:cols w:space="720"/>
          <w:docGrid w:linePitch="360"/>
        </w:sectPr>
      </w:pPr>
    </w:p>
    <w:p w14:paraId="05E85F9A" w14:textId="77777777" w:rsidR="00247C36" w:rsidRDefault="007B2224">
      <w:pPr>
        <w:pStyle w:val="DocumentText"/>
      </w:pPr>
      <w:r>
        <w:rPr>
          <w:rFonts w:cs="Times New Roman"/>
        </w:rPr>
        <w:lastRenderedPageBreak/>
        <w:drawing>
          <wp:anchor distT="0" distB="0" distL="114300" distR="114300" simplePos="0" relativeHeight="251653632" behindDoc="0" locked="0" layoutInCell="1" allowOverlap="1" wp14:anchorId="28085B16" wp14:editId="639B11EA">
            <wp:simplePos x="0" y="0"/>
            <wp:positionH relativeFrom="margin">
              <wp:align>right</wp:align>
            </wp:positionH>
            <wp:positionV relativeFrom="margin">
              <wp:posOffset>-123190</wp:posOffset>
            </wp:positionV>
            <wp:extent cx="8347710" cy="4913630"/>
            <wp:effectExtent l="0" t="0" r="0" b="1270"/>
            <wp:wrapNone/>
            <wp:docPr id="11" name="Picture 11"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 rectangl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8352796" cy="4916798"/>
                    </a:xfrm>
                    <a:prstGeom prst="rect">
                      <a:avLst/>
                    </a:prstGeom>
                  </pic:spPr>
                </pic:pic>
              </a:graphicData>
            </a:graphic>
          </wp:anchor>
        </w:drawing>
      </w:r>
    </w:p>
    <w:p w14:paraId="3EA85450" w14:textId="77777777" w:rsidR="00247C36" w:rsidRDefault="00247C36">
      <w:pPr>
        <w:pStyle w:val="DocumentText"/>
      </w:pPr>
    </w:p>
    <w:p w14:paraId="5AB751D5" w14:textId="77777777" w:rsidR="00247C36" w:rsidRDefault="00247C36">
      <w:pPr>
        <w:pStyle w:val="DocumentText"/>
      </w:pPr>
    </w:p>
    <w:p w14:paraId="45CB513D" w14:textId="77777777" w:rsidR="00247C36" w:rsidRDefault="00247C36">
      <w:pPr>
        <w:pStyle w:val="DocumentText"/>
      </w:pPr>
    </w:p>
    <w:p w14:paraId="23F86A7A" w14:textId="77777777" w:rsidR="00247C36" w:rsidRDefault="00247C36">
      <w:pPr>
        <w:pStyle w:val="DocumentText"/>
      </w:pPr>
    </w:p>
    <w:p w14:paraId="0C199195" w14:textId="77777777" w:rsidR="00247C36" w:rsidRDefault="00247C36">
      <w:pPr>
        <w:pStyle w:val="DocumentText"/>
      </w:pPr>
    </w:p>
    <w:p w14:paraId="4BF2AAA4" w14:textId="77777777" w:rsidR="00247C36" w:rsidRDefault="00247C36">
      <w:pPr>
        <w:pStyle w:val="DocumentText"/>
      </w:pPr>
    </w:p>
    <w:p w14:paraId="3789212E" w14:textId="77777777" w:rsidR="00247C36" w:rsidRDefault="00247C36">
      <w:pPr>
        <w:pStyle w:val="DocumentText"/>
      </w:pPr>
    </w:p>
    <w:p w14:paraId="22CAC61E" w14:textId="77777777" w:rsidR="00247C36" w:rsidRDefault="00247C36">
      <w:pPr>
        <w:pStyle w:val="DocumentText"/>
      </w:pPr>
    </w:p>
    <w:p w14:paraId="581F2FA9" w14:textId="77777777" w:rsidR="00247C36" w:rsidRDefault="00247C36">
      <w:pPr>
        <w:pStyle w:val="DocumentText"/>
      </w:pPr>
    </w:p>
    <w:p w14:paraId="3F743A2A" w14:textId="77777777" w:rsidR="00247C36" w:rsidRDefault="00247C36">
      <w:pPr>
        <w:pStyle w:val="DocumentText"/>
      </w:pPr>
    </w:p>
    <w:p w14:paraId="68E839F1" w14:textId="77777777" w:rsidR="00247C36" w:rsidRDefault="00247C36">
      <w:pPr>
        <w:pStyle w:val="DocumentText"/>
      </w:pPr>
    </w:p>
    <w:p w14:paraId="3003C6D7" w14:textId="77777777" w:rsidR="00247C36" w:rsidRDefault="00247C36">
      <w:pPr>
        <w:pStyle w:val="DocumentText"/>
      </w:pPr>
    </w:p>
    <w:p w14:paraId="1BEFFC5A" w14:textId="77777777" w:rsidR="00247C36" w:rsidRDefault="00247C36">
      <w:pPr>
        <w:pStyle w:val="DocumentText"/>
      </w:pPr>
    </w:p>
    <w:p w14:paraId="60B0BECB" w14:textId="77777777" w:rsidR="00247C36" w:rsidRDefault="00247C36">
      <w:pPr>
        <w:pStyle w:val="DocumentText"/>
      </w:pPr>
    </w:p>
    <w:p w14:paraId="77945120" w14:textId="77777777" w:rsidR="00247C36" w:rsidRDefault="00247C36">
      <w:pPr>
        <w:pStyle w:val="FigureCaption"/>
        <w:jc w:val="center"/>
      </w:pPr>
    </w:p>
    <w:p w14:paraId="0FF94199" w14:textId="77777777" w:rsidR="00247C36" w:rsidRDefault="00247C36">
      <w:pPr>
        <w:pStyle w:val="FigureCaption"/>
        <w:jc w:val="center"/>
      </w:pPr>
    </w:p>
    <w:p w14:paraId="68563F8E" w14:textId="77777777" w:rsidR="00247C36" w:rsidRDefault="007B2224">
      <w:pPr>
        <w:pStyle w:val="FigureCaption"/>
        <w:jc w:val="center"/>
      </w:pPr>
      <w:bookmarkStart w:id="129" w:name="_Toc73284740"/>
      <w:r>
        <w:t>Figure 5.1</w:t>
      </w:r>
      <w:r>
        <w:t xml:space="preserve"> </w:t>
      </w:r>
      <w:r>
        <w:t>Vendor Sequence Diagram</w:t>
      </w:r>
      <w:bookmarkEnd w:id="129"/>
    </w:p>
    <w:p w14:paraId="4FD11489" w14:textId="77777777" w:rsidR="00247C36" w:rsidRDefault="00247C36">
      <w:pPr>
        <w:pStyle w:val="DocumentText"/>
        <w:sectPr w:rsidR="00247C36">
          <w:pgSz w:w="16838" w:h="11906" w:orient="landscape"/>
          <w:pgMar w:top="1797" w:right="1877" w:bottom="1559" w:left="1797" w:header="720" w:footer="550" w:gutter="0"/>
          <w:cols w:space="720"/>
          <w:docGrid w:linePitch="360"/>
        </w:sectPr>
      </w:pPr>
    </w:p>
    <w:p w14:paraId="230D9F77" w14:textId="77777777" w:rsidR="00247C36" w:rsidRDefault="007B2224" w:rsidP="007B2224">
      <w:pPr>
        <w:pStyle w:val="DocumentText"/>
        <w:numPr>
          <w:ilvl w:val="0"/>
          <w:numId w:val="81"/>
        </w:numPr>
        <w:rPr>
          <w:sz w:val="15"/>
        </w:rPr>
      </w:pPr>
      <w:r>
        <w:lastRenderedPageBreak/>
        <w:t>Consumer</w:t>
      </w:r>
    </w:p>
    <w:p w14:paraId="5CAB6DF2" w14:textId="77777777" w:rsidR="00247C36" w:rsidRDefault="007B2224">
      <w:pPr>
        <w:pStyle w:val="DocumentText"/>
      </w:pPr>
      <w:r>
        <w:t xml:space="preserve">This sequence diagram describes how consumers and other components are related with each other and in what order they </w:t>
      </w:r>
      <w:r>
        <w:t>communicate with each other.</w:t>
      </w:r>
    </w:p>
    <w:p w14:paraId="37A5D553" w14:textId="77777777" w:rsidR="00247C36" w:rsidRDefault="00247C36">
      <w:pPr>
        <w:pStyle w:val="DocumentText"/>
        <w:rPr>
          <w:rFonts w:ascii="Times New Roman" w:hAnsi="Times New Roman" w:cs="Times New Roman"/>
        </w:rPr>
      </w:pPr>
    </w:p>
    <w:p w14:paraId="6FF5A704" w14:textId="77777777" w:rsidR="00247C36" w:rsidRDefault="007B2224">
      <w:pPr>
        <w:spacing w:after="160" w:line="259" w:lineRule="auto"/>
      </w:pPr>
      <w:r>
        <w:rPr>
          <w:rFonts w:cs="Times New Roman"/>
          <w:noProof/>
        </w:rPr>
        <w:drawing>
          <wp:anchor distT="0" distB="0" distL="114300" distR="114300" simplePos="0" relativeHeight="251657728" behindDoc="0" locked="0" layoutInCell="1" allowOverlap="1" wp14:anchorId="4F0B1D51" wp14:editId="7870880F">
            <wp:simplePos x="0" y="0"/>
            <wp:positionH relativeFrom="margin">
              <wp:align>left</wp:align>
            </wp:positionH>
            <wp:positionV relativeFrom="page">
              <wp:posOffset>2416810</wp:posOffset>
            </wp:positionV>
            <wp:extent cx="5430520" cy="6281420"/>
            <wp:effectExtent l="0" t="0" r="0" b="5080"/>
            <wp:wrapNone/>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33237" cy="6284673"/>
                    </a:xfrm>
                    <a:prstGeom prst="rect">
                      <a:avLst/>
                    </a:prstGeom>
                  </pic:spPr>
                </pic:pic>
              </a:graphicData>
            </a:graphic>
          </wp:anchor>
        </w:drawing>
      </w:r>
    </w:p>
    <w:p w14:paraId="3E154ACD" w14:textId="77777777" w:rsidR="00247C36" w:rsidRDefault="00247C36">
      <w:pPr>
        <w:spacing w:after="160" w:line="259" w:lineRule="auto"/>
      </w:pPr>
    </w:p>
    <w:p w14:paraId="51E3682C" w14:textId="77777777" w:rsidR="00247C36" w:rsidRDefault="00247C36">
      <w:pPr>
        <w:spacing w:after="160" w:line="259" w:lineRule="auto"/>
      </w:pPr>
    </w:p>
    <w:p w14:paraId="1C2047B0" w14:textId="77777777" w:rsidR="00247C36" w:rsidRDefault="00247C36">
      <w:pPr>
        <w:spacing w:after="160" w:line="259" w:lineRule="auto"/>
      </w:pPr>
    </w:p>
    <w:p w14:paraId="1D6AED67" w14:textId="77777777" w:rsidR="00247C36" w:rsidRDefault="00247C36">
      <w:pPr>
        <w:spacing w:after="160" w:line="259" w:lineRule="auto"/>
      </w:pPr>
    </w:p>
    <w:p w14:paraId="2A224051" w14:textId="77777777" w:rsidR="00247C36" w:rsidRDefault="00247C36">
      <w:pPr>
        <w:spacing w:after="160" w:line="259" w:lineRule="auto"/>
      </w:pPr>
    </w:p>
    <w:p w14:paraId="7F0A2A3B" w14:textId="77777777" w:rsidR="00247C36" w:rsidRDefault="00247C36">
      <w:pPr>
        <w:spacing w:after="160" w:line="259" w:lineRule="auto"/>
      </w:pPr>
    </w:p>
    <w:p w14:paraId="44030C39" w14:textId="77777777" w:rsidR="00247C36" w:rsidRDefault="00247C36">
      <w:pPr>
        <w:spacing w:after="160" w:line="259" w:lineRule="auto"/>
      </w:pPr>
    </w:p>
    <w:p w14:paraId="43F8CB09" w14:textId="77777777" w:rsidR="00247C36" w:rsidRDefault="00247C36">
      <w:pPr>
        <w:spacing w:after="160" w:line="259" w:lineRule="auto"/>
      </w:pPr>
    </w:p>
    <w:p w14:paraId="3A91FA6D" w14:textId="77777777" w:rsidR="00247C36" w:rsidRDefault="00247C36">
      <w:pPr>
        <w:spacing w:after="160" w:line="259" w:lineRule="auto"/>
      </w:pPr>
    </w:p>
    <w:p w14:paraId="0D40FF7E" w14:textId="77777777" w:rsidR="00247C36" w:rsidRDefault="00247C36">
      <w:pPr>
        <w:spacing w:after="160" w:line="259" w:lineRule="auto"/>
      </w:pPr>
    </w:p>
    <w:p w14:paraId="11963ABA" w14:textId="77777777" w:rsidR="00247C36" w:rsidRDefault="00247C36">
      <w:pPr>
        <w:pStyle w:val="FigureCaption"/>
        <w:jc w:val="center"/>
      </w:pPr>
    </w:p>
    <w:p w14:paraId="4B579CA7" w14:textId="77777777" w:rsidR="00247C36" w:rsidRDefault="00247C36">
      <w:pPr>
        <w:pStyle w:val="FigureCaption"/>
        <w:jc w:val="center"/>
      </w:pPr>
    </w:p>
    <w:p w14:paraId="7B219D83" w14:textId="77777777" w:rsidR="00247C36" w:rsidRDefault="00247C36">
      <w:pPr>
        <w:pStyle w:val="FigureCaption"/>
        <w:jc w:val="center"/>
      </w:pPr>
    </w:p>
    <w:p w14:paraId="53A4AB8A" w14:textId="77777777" w:rsidR="00247C36" w:rsidRDefault="00247C36">
      <w:pPr>
        <w:pStyle w:val="FigureCaption"/>
        <w:jc w:val="center"/>
      </w:pPr>
    </w:p>
    <w:p w14:paraId="6F55BE32" w14:textId="77777777" w:rsidR="00247C36" w:rsidRDefault="00247C36">
      <w:pPr>
        <w:pStyle w:val="FigureCaption"/>
        <w:jc w:val="center"/>
      </w:pPr>
    </w:p>
    <w:p w14:paraId="476E880A" w14:textId="77777777" w:rsidR="00247C36" w:rsidRDefault="00247C36">
      <w:pPr>
        <w:pStyle w:val="FigureCaption"/>
        <w:jc w:val="center"/>
      </w:pPr>
    </w:p>
    <w:p w14:paraId="7665B57B" w14:textId="77777777" w:rsidR="00247C36" w:rsidRDefault="00247C36">
      <w:pPr>
        <w:pStyle w:val="FigureCaption"/>
        <w:jc w:val="center"/>
      </w:pPr>
    </w:p>
    <w:p w14:paraId="36F02552" w14:textId="77777777" w:rsidR="00247C36" w:rsidRDefault="00247C36">
      <w:pPr>
        <w:pStyle w:val="FigureCaption"/>
        <w:jc w:val="center"/>
      </w:pPr>
    </w:p>
    <w:p w14:paraId="35D49B86" w14:textId="77777777" w:rsidR="00247C36" w:rsidRDefault="00247C36">
      <w:pPr>
        <w:pStyle w:val="FigureCaption"/>
        <w:jc w:val="center"/>
      </w:pPr>
    </w:p>
    <w:p w14:paraId="385F2A43" w14:textId="77777777" w:rsidR="00247C36" w:rsidRDefault="00247C36">
      <w:pPr>
        <w:pStyle w:val="FigureCaption"/>
        <w:jc w:val="center"/>
      </w:pPr>
    </w:p>
    <w:p w14:paraId="35E52A3A" w14:textId="77777777" w:rsidR="00247C36" w:rsidRDefault="00247C36">
      <w:pPr>
        <w:pStyle w:val="FigureCaption"/>
        <w:jc w:val="center"/>
      </w:pPr>
    </w:p>
    <w:p w14:paraId="3391BD66" w14:textId="77777777" w:rsidR="00247C36" w:rsidRDefault="00247C36">
      <w:pPr>
        <w:pStyle w:val="FigureCaption"/>
        <w:jc w:val="center"/>
      </w:pPr>
    </w:p>
    <w:p w14:paraId="791BD315" w14:textId="77777777" w:rsidR="00247C36" w:rsidRDefault="00247C36">
      <w:pPr>
        <w:pStyle w:val="FigureCaption"/>
        <w:jc w:val="center"/>
      </w:pPr>
    </w:p>
    <w:p w14:paraId="3B7DD573" w14:textId="77777777" w:rsidR="00247C36" w:rsidRDefault="00247C36">
      <w:pPr>
        <w:pStyle w:val="FigureCaption"/>
        <w:jc w:val="center"/>
      </w:pPr>
    </w:p>
    <w:p w14:paraId="65726A53" w14:textId="77777777" w:rsidR="00247C36" w:rsidRDefault="00247C36">
      <w:pPr>
        <w:pStyle w:val="FigureCaption"/>
        <w:jc w:val="center"/>
      </w:pPr>
    </w:p>
    <w:p w14:paraId="7165F247" w14:textId="77777777" w:rsidR="00247C36" w:rsidRDefault="00247C36">
      <w:pPr>
        <w:pStyle w:val="FigureCaption"/>
        <w:jc w:val="center"/>
      </w:pPr>
    </w:p>
    <w:p w14:paraId="6F0C7EDB" w14:textId="77777777" w:rsidR="00247C36" w:rsidRDefault="00247C36">
      <w:pPr>
        <w:pStyle w:val="FigureCaption"/>
        <w:jc w:val="center"/>
      </w:pPr>
    </w:p>
    <w:p w14:paraId="4D6B9B82" w14:textId="77777777" w:rsidR="00247C36" w:rsidRDefault="00247C36">
      <w:pPr>
        <w:pStyle w:val="FigureCaption"/>
        <w:jc w:val="center"/>
      </w:pPr>
    </w:p>
    <w:p w14:paraId="34399F1F" w14:textId="77777777" w:rsidR="00247C36" w:rsidRDefault="00247C36">
      <w:pPr>
        <w:pStyle w:val="FigureCaption"/>
        <w:jc w:val="center"/>
      </w:pPr>
    </w:p>
    <w:p w14:paraId="219A3A63" w14:textId="77777777" w:rsidR="00247C36" w:rsidRDefault="00247C36">
      <w:pPr>
        <w:pStyle w:val="FigureCaption"/>
        <w:jc w:val="center"/>
      </w:pPr>
    </w:p>
    <w:p w14:paraId="34BE9E70" w14:textId="77777777" w:rsidR="00247C36" w:rsidRDefault="007B2224">
      <w:pPr>
        <w:pStyle w:val="FigureCaption"/>
        <w:jc w:val="center"/>
      </w:pPr>
      <w:bookmarkStart w:id="130" w:name="_Toc73284741"/>
      <w:r>
        <w:t>Figure 5.2</w:t>
      </w:r>
      <w:r>
        <w:t xml:space="preserve"> </w:t>
      </w:r>
      <w:r>
        <w:t>Consumer Sequence Diagram</w:t>
      </w:r>
      <w:bookmarkEnd w:id="130"/>
    </w:p>
    <w:p w14:paraId="0FD10A8E" w14:textId="77777777" w:rsidR="00247C36" w:rsidRDefault="007B2224">
      <w:pPr>
        <w:pStyle w:val="HeadingsL2"/>
      </w:pPr>
      <w:r>
        <w:br w:type="page"/>
      </w:r>
      <w:bookmarkStart w:id="131" w:name="_Toc73284591"/>
      <w:r>
        <w:lastRenderedPageBreak/>
        <w:t>Wireframes</w:t>
      </w:r>
      <w:bookmarkEnd w:id="131"/>
    </w:p>
    <w:p w14:paraId="618E9139" w14:textId="77777777" w:rsidR="00247C36" w:rsidRDefault="007B2224">
      <w:pPr>
        <w:pStyle w:val="DocumentText"/>
      </w:pPr>
      <w:r>
        <w:t xml:space="preserve">This section describes, </w:t>
      </w:r>
      <w:r>
        <w:rPr>
          <w:color w:val="202124"/>
          <w:shd w:val="clear" w:color="auto" w:fill="FFFFFF"/>
        </w:rPr>
        <w:t>layout of a web page that demonstrates what interface elements will exist on key pages</w:t>
      </w:r>
      <w:r>
        <w:t xml:space="preserve">. This system consists of the </w:t>
      </w:r>
      <w:r>
        <w:t>following wireframes,</w:t>
      </w:r>
    </w:p>
    <w:p w14:paraId="356614EB" w14:textId="77777777" w:rsidR="00247C36" w:rsidRDefault="007B2224" w:rsidP="007B2224">
      <w:pPr>
        <w:pStyle w:val="DocumentText"/>
        <w:numPr>
          <w:ilvl w:val="0"/>
          <w:numId w:val="81"/>
        </w:numPr>
        <w:rPr>
          <w:sz w:val="15"/>
        </w:rPr>
      </w:pPr>
      <w:r>
        <w:t xml:space="preserve">Logo/Launching Screen </w:t>
      </w:r>
    </w:p>
    <w:p w14:paraId="283D53B7" w14:textId="77777777" w:rsidR="00247C36" w:rsidRDefault="007B2224">
      <w:pPr>
        <w:pStyle w:val="DocumentText"/>
        <w:ind w:left="1080"/>
      </w:pPr>
      <w:r>
        <w:t>This screen contains the name of the application along with the two categories vendor (shopkeeper) and consumer through which users can register / login based on their roles.</w:t>
      </w:r>
      <w:bookmarkStart w:id="132" w:name="_Toc481570873"/>
      <w:bookmarkStart w:id="133" w:name="_Toc516572166"/>
      <w:bookmarkStart w:id="134" w:name="_Toc481570859"/>
      <w:bookmarkStart w:id="135" w:name="_Toc520717063"/>
    </w:p>
    <w:p w14:paraId="53C14CE0" w14:textId="77777777" w:rsidR="00247C36" w:rsidRDefault="00247C36">
      <w:pPr>
        <w:pStyle w:val="DocumentText"/>
        <w:ind w:left="1080"/>
      </w:pPr>
    </w:p>
    <w:p w14:paraId="39AF0C76" w14:textId="77777777" w:rsidR="00247C36" w:rsidRDefault="007B2224">
      <w:pPr>
        <w:pStyle w:val="DocumentText"/>
        <w:ind w:left="1080"/>
      </w:pPr>
      <w:r>
        <w:drawing>
          <wp:anchor distT="0" distB="0" distL="114300" distR="114300" simplePos="0" relativeHeight="251654656" behindDoc="0" locked="0" layoutInCell="1" allowOverlap="1" wp14:anchorId="1020AD46" wp14:editId="50A419CA">
            <wp:simplePos x="0" y="0"/>
            <wp:positionH relativeFrom="margin">
              <wp:align>center</wp:align>
            </wp:positionH>
            <wp:positionV relativeFrom="page">
              <wp:posOffset>4020820</wp:posOffset>
            </wp:positionV>
            <wp:extent cx="3435350" cy="381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35350" cy="3816350"/>
                    </a:xfrm>
                    <a:prstGeom prst="rect">
                      <a:avLst/>
                    </a:prstGeom>
                    <a:noFill/>
                    <a:ln>
                      <a:noFill/>
                    </a:ln>
                  </pic:spPr>
                </pic:pic>
              </a:graphicData>
            </a:graphic>
          </wp:anchor>
        </w:drawing>
      </w:r>
    </w:p>
    <w:p w14:paraId="0B7DD19A" w14:textId="77777777" w:rsidR="00247C36" w:rsidRDefault="00247C36">
      <w:pPr>
        <w:pStyle w:val="DocumentText"/>
        <w:ind w:left="1080"/>
      </w:pPr>
    </w:p>
    <w:p w14:paraId="74DEC667" w14:textId="77777777" w:rsidR="00247C36" w:rsidRDefault="00247C36">
      <w:pPr>
        <w:pStyle w:val="DocumentText"/>
        <w:ind w:left="1080"/>
      </w:pPr>
    </w:p>
    <w:p w14:paraId="216E45DF" w14:textId="77777777" w:rsidR="00247C36" w:rsidRDefault="00247C36">
      <w:pPr>
        <w:pStyle w:val="DocumentText"/>
        <w:ind w:left="1080"/>
      </w:pPr>
    </w:p>
    <w:p w14:paraId="1E7B3795" w14:textId="77777777" w:rsidR="00247C36" w:rsidRDefault="00247C36">
      <w:pPr>
        <w:pStyle w:val="DocumentText"/>
        <w:ind w:left="1080"/>
      </w:pPr>
    </w:p>
    <w:p w14:paraId="7810121D" w14:textId="77777777" w:rsidR="00247C36" w:rsidRDefault="00247C36">
      <w:pPr>
        <w:pStyle w:val="DocumentText"/>
        <w:ind w:left="1080"/>
      </w:pPr>
    </w:p>
    <w:p w14:paraId="1B93CB36" w14:textId="77777777" w:rsidR="00247C36" w:rsidRDefault="00247C36">
      <w:pPr>
        <w:pStyle w:val="DocumentText"/>
        <w:ind w:left="1080"/>
      </w:pPr>
    </w:p>
    <w:p w14:paraId="0FE7A705" w14:textId="77777777" w:rsidR="00247C36" w:rsidRDefault="00247C36">
      <w:pPr>
        <w:pStyle w:val="DocumentText"/>
        <w:ind w:left="1080"/>
      </w:pPr>
    </w:p>
    <w:p w14:paraId="44FF1A79" w14:textId="77777777" w:rsidR="00247C36" w:rsidRDefault="00247C36">
      <w:pPr>
        <w:pStyle w:val="DocumentText"/>
        <w:ind w:left="1080"/>
      </w:pPr>
    </w:p>
    <w:p w14:paraId="09A75B84" w14:textId="77777777" w:rsidR="00247C36" w:rsidRDefault="00247C36">
      <w:pPr>
        <w:pStyle w:val="DocumentText"/>
        <w:ind w:left="1080"/>
      </w:pPr>
    </w:p>
    <w:p w14:paraId="746E9C55" w14:textId="77777777" w:rsidR="00247C36" w:rsidRDefault="00247C36">
      <w:pPr>
        <w:pStyle w:val="DocumentText"/>
        <w:ind w:left="1080"/>
      </w:pPr>
    </w:p>
    <w:p w14:paraId="527070B9" w14:textId="77777777" w:rsidR="00247C36" w:rsidRDefault="00247C36">
      <w:pPr>
        <w:pStyle w:val="DocumentText"/>
        <w:ind w:left="1080"/>
      </w:pPr>
    </w:p>
    <w:p w14:paraId="3EA14F2F" w14:textId="77777777" w:rsidR="00247C36" w:rsidRDefault="00247C36">
      <w:pPr>
        <w:pStyle w:val="DocumentText"/>
        <w:ind w:left="1080"/>
      </w:pPr>
    </w:p>
    <w:p w14:paraId="4D67A014" w14:textId="77777777" w:rsidR="00247C36" w:rsidRDefault="00247C36">
      <w:pPr>
        <w:pStyle w:val="DocumentText"/>
        <w:ind w:left="1080"/>
      </w:pPr>
    </w:p>
    <w:p w14:paraId="1B750F96" w14:textId="77777777" w:rsidR="00247C36" w:rsidRDefault="007B2224">
      <w:pPr>
        <w:pStyle w:val="FigureCaption"/>
        <w:jc w:val="center"/>
      </w:pPr>
      <w:bookmarkStart w:id="136" w:name="_Toc73284742"/>
      <w:r>
        <w:t>Figure 6.1</w:t>
      </w:r>
      <w:r>
        <w:t xml:space="preserve"> </w:t>
      </w:r>
      <w:r>
        <w:t>Wireframes - Launching Screen</w:t>
      </w:r>
      <w:bookmarkEnd w:id="136"/>
    </w:p>
    <w:p w14:paraId="74E3ABAE" w14:textId="77777777" w:rsidR="00247C36" w:rsidRDefault="00247C36">
      <w:pPr>
        <w:pStyle w:val="DocumentText"/>
        <w:ind w:left="1080"/>
        <w:rPr>
          <w:rFonts w:asciiTheme="majorHAnsi" w:hAnsiTheme="majorHAnsi"/>
          <w:b/>
          <w:color w:val="000070"/>
          <w:sz w:val="36"/>
        </w:rPr>
      </w:pPr>
    </w:p>
    <w:p w14:paraId="5D3E2945" w14:textId="77777777" w:rsidR="00247C36" w:rsidRDefault="007B2224">
      <w:pPr>
        <w:pStyle w:val="DocumentText"/>
        <w:ind w:left="1440"/>
      </w:pPr>
      <w:r>
        <w:br w:type="page"/>
      </w:r>
      <w:r>
        <w:lastRenderedPageBreak/>
        <w:t xml:space="preserve">Vendor (shopkeeper) Register </w:t>
      </w:r>
    </w:p>
    <w:p w14:paraId="34C22E09" w14:textId="68409F16" w:rsidR="00247C36" w:rsidRDefault="007B2224">
      <w:pPr>
        <w:pStyle w:val="DocumentText"/>
      </w:pPr>
      <w:r>
        <w:t xml:space="preserve">This screen contains a registration form for an unregistered user who is a vendor </w:t>
      </w:r>
    </w:p>
    <w:p w14:paraId="186CCD50" w14:textId="77777777" w:rsidR="00247C36" w:rsidRDefault="00247C36">
      <w:pPr>
        <w:pStyle w:val="DocumentText"/>
      </w:pPr>
    </w:p>
    <w:p w14:paraId="210D38D3" w14:textId="77777777" w:rsidR="00247C36" w:rsidRDefault="00247C36">
      <w:pPr>
        <w:pStyle w:val="DocumentText"/>
      </w:pPr>
    </w:p>
    <w:p w14:paraId="1349CA6D" w14:textId="77777777" w:rsidR="00247C36" w:rsidRDefault="00247C36">
      <w:pPr>
        <w:pStyle w:val="DocumentText"/>
      </w:pPr>
    </w:p>
    <w:p w14:paraId="10E76DED" w14:textId="77777777" w:rsidR="00247C36" w:rsidRDefault="00247C36">
      <w:pPr>
        <w:pStyle w:val="DocumentText"/>
      </w:pPr>
    </w:p>
    <w:p w14:paraId="1970C4AA" w14:textId="77777777" w:rsidR="00247C36" w:rsidRDefault="00247C36">
      <w:pPr>
        <w:pStyle w:val="DocumentText"/>
      </w:pPr>
    </w:p>
    <w:p w14:paraId="16355DA4" w14:textId="77777777" w:rsidR="00247C36" w:rsidRDefault="00247C36">
      <w:pPr>
        <w:pStyle w:val="DocumentText"/>
      </w:pPr>
    </w:p>
    <w:p w14:paraId="185612AE" w14:textId="77777777" w:rsidR="00247C36" w:rsidRDefault="00247C36">
      <w:pPr>
        <w:pStyle w:val="DocumentText"/>
      </w:pPr>
    </w:p>
    <w:p w14:paraId="3917563B" w14:textId="77777777" w:rsidR="00247C36" w:rsidRDefault="00247C36">
      <w:pPr>
        <w:pStyle w:val="DocumentText"/>
      </w:pPr>
    </w:p>
    <w:p w14:paraId="4F53F80A" w14:textId="77777777" w:rsidR="00247C36" w:rsidRDefault="00247C36">
      <w:pPr>
        <w:pStyle w:val="DocumentText"/>
      </w:pPr>
    </w:p>
    <w:p w14:paraId="635F72F8" w14:textId="77777777" w:rsidR="00247C36" w:rsidRDefault="00247C36">
      <w:pPr>
        <w:pStyle w:val="DocumentText"/>
      </w:pPr>
    </w:p>
    <w:p w14:paraId="5FCA7E0A" w14:textId="77777777" w:rsidR="00247C36" w:rsidRDefault="00247C36">
      <w:pPr>
        <w:pStyle w:val="DocumentText"/>
      </w:pPr>
    </w:p>
    <w:p w14:paraId="76523FB0" w14:textId="77777777" w:rsidR="00247C36" w:rsidRDefault="00247C36">
      <w:pPr>
        <w:pStyle w:val="DocumentText"/>
      </w:pPr>
    </w:p>
    <w:p w14:paraId="4C623F05" w14:textId="77777777" w:rsidR="00247C36" w:rsidRDefault="00247C36">
      <w:pPr>
        <w:pStyle w:val="DocumentText"/>
      </w:pPr>
    </w:p>
    <w:p w14:paraId="701874DC" w14:textId="77777777" w:rsidR="00247C36" w:rsidRDefault="00247C36">
      <w:pPr>
        <w:pStyle w:val="DocumentText"/>
      </w:pPr>
    </w:p>
    <w:p w14:paraId="75481826" w14:textId="77777777" w:rsidR="00247C36" w:rsidRDefault="00247C36">
      <w:pPr>
        <w:pStyle w:val="DocumentText"/>
      </w:pPr>
    </w:p>
    <w:p w14:paraId="69D3704C" w14:textId="77777777" w:rsidR="00247C36" w:rsidRDefault="00247C36">
      <w:pPr>
        <w:pStyle w:val="DocumentText"/>
      </w:pPr>
    </w:p>
    <w:p w14:paraId="6F88159B" w14:textId="77777777" w:rsidR="00247C36" w:rsidRDefault="00247C36">
      <w:pPr>
        <w:pStyle w:val="FigureCaption"/>
        <w:jc w:val="center"/>
      </w:pPr>
    </w:p>
    <w:p w14:paraId="52B1E121" w14:textId="77777777" w:rsidR="00247C36" w:rsidRDefault="00247C36">
      <w:pPr>
        <w:pStyle w:val="FigureCaption"/>
        <w:jc w:val="center"/>
      </w:pPr>
    </w:p>
    <w:p w14:paraId="0D1698B7" w14:textId="77777777" w:rsidR="00247C36" w:rsidRDefault="007B2224">
      <w:pPr>
        <w:pStyle w:val="FigureCaption"/>
        <w:jc w:val="center"/>
      </w:pPr>
      <w:bookmarkStart w:id="137" w:name="_Toc73284743"/>
      <w:r>
        <w:t>Figure 6.2</w:t>
      </w:r>
      <w:r>
        <w:t xml:space="preserve"> </w:t>
      </w:r>
      <w:r>
        <w:t>Vendor Registration</w:t>
      </w:r>
      <w:bookmarkEnd w:id="137"/>
    </w:p>
    <w:p w14:paraId="36ED6345" w14:textId="77777777" w:rsidR="00247C36" w:rsidRDefault="00247C36">
      <w:pPr>
        <w:pStyle w:val="DocumentText"/>
        <w:rPr>
          <w:sz w:val="15"/>
        </w:rPr>
      </w:pPr>
    </w:p>
    <w:p w14:paraId="4C063026" w14:textId="77777777" w:rsidR="00247C36" w:rsidRDefault="00247C36">
      <w:pPr>
        <w:rPr>
          <w:rFonts w:cs="Times New Roman"/>
        </w:rPr>
      </w:pPr>
    </w:p>
    <w:p w14:paraId="2471F2BB" w14:textId="77777777" w:rsidR="00247C36" w:rsidRDefault="007B2224">
      <w:pPr>
        <w:pStyle w:val="NormalWeb"/>
        <w:spacing w:before="0" w:beforeAutospacing="0" w:after="0" w:afterAutospacing="0"/>
        <w:ind w:left="720"/>
        <w:jc w:val="center"/>
      </w:pPr>
      <w:r>
        <w:rPr>
          <w:rStyle w:val="apple-tab-span"/>
          <w:rFonts w:ascii="Calibri" w:hAnsi="Calibri" w:cs="Calibri"/>
          <w:color w:val="000000"/>
        </w:rPr>
        <w:tab/>
      </w:r>
    </w:p>
    <w:p w14:paraId="4279AA01" w14:textId="77777777" w:rsidR="00247C36" w:rsidRDefault="007B2224">
      <w:pPr>
        <w:spacing w:after="160" w:line="259" w:lineRule="auto"/>
        <w:rPr>
          <w:rFonts w:ascii="Calibri" w:eastAsiaTheme="majorEastAsia" w:hAnsi="Calibri" w:cs="Calibri"/>
          <w:b/>
          <w:bCs/>
          <w:color w:val="000000"/>
          <w:szCs w:val="24"/>
        </w:rPr>
      </w:pPr>
      <w:r>
        <w:rPr>
          <w:rFonts w:ascii="Calibri" w:hAnsi="Calibri" w:cs="Calibri"/>
          <w:noProof/>
          <w:color w:val="000000"/>
        </w:rPr>
        <w:drawing>
          <wp:anchor distT="0" distB="0" distL="114300" distR="114300" simplePos="0" relativeHeight="251655680" behindDoc="0" locked="0" layoutInCell="1" allowOverlap="1" wp14:anchorId="427E3F89" wp14:editId="00584CDB">
            <wp:simplePos x="0" y="0"/>
            <wp:positionH relativeFrom="page">
              <wp:posOffset>2287905</wp:posOffset>
            </wp:positionH>
            <wp:positionV relativeFrom="page">
              <wp:posOffset>2616200</wp:posOffset>
            </wp:positionV>
            <wp:extent cx="3530600" cy="44577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30600" cy="4457700"/>
                    </a:xfrm>
                    <a:prstGeom prst="rect">
                      <a:avLst/>
                    </a:prstGeom>
                    <a:noFill/>
                    <a:ln>
                      <a:noFill/>
                    </a:ln>
                  </pic:spPr>
                </pic:pic>
              </a:graphicData>
            </a:graphic>
          </wp:anchor>
        </w:drawing>
      </w:r>
      <w:r>
        <w:rPr>
          <w:rFonts w:ascii="Calibri" w:hAnsi="Calibri" w:cs="Calibri"/>
          <w:b/>
          <w:bCs/>
          <w:color w:val="000000"/>
          <w:szCs w:val="24"/>
        </w:rPr>
        <w:br w:type="page"/>
      </w:r>
    </w:p>
    <w:p w14:paraId="507BB96F" w14:textId="77777777" w:rsidR="00247C36" w:rsidRDefault="007B2224" w:rsidP="007B2224">
      <w:pPr>
        <w:pStyle w:val="DocumentText"/>
        <w:numPr>
          <w:ilvl w:val="0"/>
          <w:numId w:val="81"/>
        </w:numPr>
      </w:pPr>
      <w:r>
        <w:lastRenderedPageBreak/>
        <w:t xml:space="preserve">Vendor (shopkeeper) Login </w:t>
      </w:r>
    </w:p>
    <w:p w14:paraId="3585C5B2" w14:textId="77777777" w:rsidR="00247C36" w:rsidRDefault="007B2224">
      <w:pPr>
        <w:pStyle w:val="DocumentText"/>
      </w:pPr>
      <w:r>
        <w:t>This screen contains a login form for a registered vendor (shopkeeper) through which the Dashboard can be accessed. It also provides a link to the registration form for new vendors</w:t>
      </w:r>
    </w:p>
    <w:p w14:paraId="67FE067E" w14:textId="77777777" w:rsidR="00247C36" w:rsidRDefault="00247C36">
      <w:pPr>
        <w:pStyle w:val="DocumentText"/>
      </w:pPr>
    </w:p>
    <w:p w14:paraId="174BFEE5" w14:textId="77777777" w:rsidR="00247C36" w:rsidRDefault="00247C36">
      <w:pPr>
        <w:pStyle w:val="DocumentText"/>
      </w:pPr>
    </w:p>
    <w:p w14:paraId="597E58FA" w14:textId="77777777" w:rsidR="00247C36" w:rsidRDefault="00247C36">
      <w:pPr>
        <w:pStyle w:val="DocumentText"/>
      </w:pPr>
    </w:p>
    <w:p w14:paraId="5F285B17" w14:textId="77777777" w:rsidR="00247C36" w:rsidRDefault="00247C36">
      <w:pPr>
        <w:pStyle w:val="DocumentText"/>
      </w:pPr>
    </w:p>
    <w:p w14:paraId="2A3B6D41" w14:textId="77777777" w:rsidR="00247C36" w:rsidRDefault="00247C36">
      <w:pPr>
        <w:pStyle w:val="DocumentText"/>
      </w:pPr>
    </w:p>
    <w:p w14:paraId="44DB1FAB" w14:textId="77777777" w:rsidR="00247C36" w:rsidRDefault="00247C36">
      <w:pPr>
        <w:pStyle w:val="DocumentText"/>
      </w:pPr>
    </w:p>
    <w:p w14:paraId="255AC0C9" w14:textId="77777777" w:rsidR="00247C36" w:rsidRDefault="00247C36">
      <w:pPr>
        <w:pStyle w:val="DocumentText"/>
      </w:pPr>
    </w:p>
    <w:p w14:paraId="25A29472" w14:textId="77777777" w:rsidR="00247C36" w:rsidRDefault="00247C36">
      <w:pPr>
        <w:pStyle w:val="DocumentText"/>
      </w:pPr>
    </w:p>
    <w:p w14:paraId="6925A072" w14:textId="77777777" w:rsidR="00247C36" w:rsidRDefault="00247C36">
      <w:pPr>
        <w:pStyle w:val="DocumentText"/>
      </w:pPr>
    </w:p>
    <w:p w14:paraId="638916BE" w14:textId="77777777" w:rsidR="00247C36" w:rsidRDefault="00247C36">
      <w:pPr>
        <w:pStyle w:val="DocumentText"/>
      </w:pPr>
    </w:p>
    <w:p w14:paraId="1D3A755B" w14:textId="77777777" w:rsidR="00247C36" w:rsidRDefault="00247C36">
      <w:pPr>
        <w:pStyle w:val="DocumentText"/>
      </w:pPr>
    </w:p>
    <w:p w14:paraId="66B4E0F9" w14:textId="77777777" w:rsidR="00247C36" w:rsidRDefault="00247C36">
      <w:pPr>
        <w:pStyle w:val="DocumentText"/>
      </w:pPr>
    </w:p>
    <w:p w14:paraId="4427A425" w14:textId="77777777" w:rsidR="00247C36" w:rsidRDefault="00247C36">
      <w:pPr>
        <w:pStyle w:val="DocumentText"/>
      </w:pPr>
    </w:p>
    <w:p w14:paraId="3FD10AAA" w14:textId="77777777" w:rsidR="00247C36" w:rsidRDefault="00247C36">
      <w:pPr>
        <w:pStyle w:val="DocumentText"/>
      </w:pPr>
    </w:p>
    <w:p w14:paraId="5192F2D3" w14:textId="77777777" w:rsidR="00247C36" w:rsidRDefault="00247C36">
      <w:pPr>
        <w:pStyle w:val="FigureCaption"/>
      </w:pPr>
    </w:p>
    <w:p w14:paraId="0D7A650B" w14:textId="77777777" w:rsidR="00247C36" w:rsidRDefault="007B2224">
      <w:pPr>
        <w:pStyle w:val="FigureCaption"/>
        <w:jc w:val="center"/>
      </w:pPr>
      <w:bookmarkStart w:id="138" w:name="_Toc73284744"/>
      <w:r>
        <w:t>Figure 6.3</w:t>
      </w:r>
      <w:r>
        <w:t xml:space="preserve"> </w:t>
      </w:r>
      <w:r>
        <w:t>Vendor Login</w:t>
      </w:r>
      <w:bookmarkEnd w:id="138"/>
    </w:p>
    <w:p w14:paraId="2B83090D" w14:textId="77777777" w:rsidR="00247C36" w:rsidRDefault="00247C36">
      <w:pPr>
        <w:pStyle w:val="DocumentText"/>
        <w:rPr>
          <w:i/>
          <w:iCs/>
          <w:color w:val="666666"/>
        </w:rPr>
      </w:pPr>
    </w:p>
    <w:p w14:paraId="5CFEF816" w14:textId="77777777" w:rsidR="00247C36" w:rsidRDefault="00247C36">
      <w:pPr>
        <w:rPr>
          <w:rFonts w:cs="Times New Roman"/>
        </w:rPr>
      </w:pPr>
    </w:p>
    <w:p w14:paraId="3C803EF5" w14:textId="77777777" w:rsidR="00247C36" w:rsidRDefault="007B2224">
      <w:pPr>
        <w:pStyle w:val="NormalWeb"/>
        <w:spacing w:before="0" w:beforeAutospacing="0" w:after="0" w:afterAutospacing="0"/>
        <w:ind w:left="720"/>
        <w:jc w:val="center"/>
      </w:pPr>
      <w:r>
        <w:rPr>
          <w:rFonts w:ascii="Calibri" w:hAnsi="Calibri" w:cs="Calibri"/>
          <w:noProof/>
          <w:color w:val="000000"/>
        </w:rPr>
        <w:drawing>
          <wp:anchor distT="0" distB="0" distL="114300" distR="114300" simplePos="0" relativeHeight="251656704" behindDoc="0" locked="0" layoutInCell="1" allowOverlap="1" wp14:anchorId="5689181E" wp14:editId="646F1755">
            <wp:simplePos x="0" y="0"/>
            <wp:positionH relativeFrom="column">
              <wp:posOffset>1149350</wp:posOffset>
            </wp:positionH>
            <wp:positionV relativeFrom="page">
              <wp:posOffset>2870200</wp:posOffset>
            </wp:positionV>
            <wp:extent cx="3435350" cy="42735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435350" cy="4273550"/>
                    </a:xfrm>
                    <a:prstGeom prst="rect">
                      <a:avLst/>
                    </a:prstGeom>
                    <a:noFill/>
                    <a:ln>
                      <a:noFill/>
                    </a:ln>
                  </pic:spPr>
                </pic:pic>
              </a:graphicData>
            </a:graphic>
          </wp:anchor>
        </w:drawing>
      </w:r>
      <w:r>
        <w:rPr>
          <w:rStyle w:val="apple-tab-span"/>
          <w:rFonts w:ascii="Calibri" w:hAnsi="Calibri" w:cs="Calibri"/>
          <w:color w:val="000000"/>
        </w:rPr>
        <w:tab/>
      </w:r>
      <w:r>
        <w:rPr>
          <w:rStyle w:val="apple-tab-span"/>
          <w:rFonts w:ascii="Calibri" w:hAnsi="Calibri" w:cs="Calibri"/>
          <w:color w:val="000000"/>
        </w:rPr>
        <w:tab/>
      </w:r>
    </w:p>
    <w:p w14:paraId="1EFC041D" w14:textId="77777777" w:rsidR="00247C36" w:rsidRDefault="007B2224">
      <w:pPr>
        <w:spacing w:after="240"/>
      </w:pPr>
      <w:r>
        <w:br/>
      </w:r>
    </w:p>
    <w:p w14:paraId="45368E79" w14:textId="77777777" w:rsidR="00247C36" w:rsidRDefault="007B2224" w:rsidP="007B2224">
      <w:pPr>
        <w:pStyle w:val="ListParagraph"/>
        <w:numPr>
          <w:ilvl w:val="0"/>
          <w:numId w:val="82"/>
        </w:numPr>
        <w:spacing w:after="160" w:line="259" w:lineRule="auto"/>
      </w:pPr>
      <w:r>
        <w:br w:type="page"/>
      </w:r>
      <w:r>
        <w:lastRenderedPageBreak/>
        <w:t xml:space="preserve">Vendor (shopkeeper) Dashboard </w:t>
      </w:r>
    </w:p>
    <w:p w14:paraId="59048BCD" w14:textId="77777777" w:rsidR="00247C36" w:rsidRDefault="007B2224">
      <w:pPr>
        <w:pStyle w:val="DocumentText"/>
      </w:pPr>
      <w:r>
        <w:t>This screen contains the list of all consumers taken udhaari from the logged in vendor (shopkeeper) along with a search bar to search for any particular consumer, floating button to add a new consumer to consumers list and a</w:t>
      </w:r>
      <w:r>
        <w:t xml:space="preserve"> logout button</w:t>
      </w:r>
    </w:p>
    <w:p w14:paraId="1E741B21" w14:textId="77777777" w:rsidR="00247C36" w:rsidRDefault="00247C36">
      <w:pPr>
        <w:pStyle w:val="DocumentText"/>
      </w:pPr>
    </w:p>
    <w:p w14:paraId="67418ACA" w14:textId="77777777" w:rsidR="00247C36" w:rsidRDefault="00247C36">
      <w:pPr>
        <w:pStyle w:val="DocumentText"/>
      </w:pPr>
    </w:p>
    <w:p w14:paraId="5876645D" w14:textId="77777777" w:rsidR="00247C36" w:rsidRDefault="00247C36">
      <w:pPr>
        <w:pStyle w:val="DocumentText"/>
      </w:pPr>
    </w:p>
    <w:p w14:paraId="50F51CB9" w14:textId="77777777" w:rsidR="00247C36" w:rsidRDefault="00247C36">
      <w:pPr>
        <w:pStyle w:val="DocumentText"/>
      </w:pPr>
    </w:p>
    <w:p w14:paraId="665BD659" w14:textId="77777777" w:rsidR="00247C36" w:rsidRDefault="00247C36">
      <w:pPr>
        <w:pStyle w:val="DocumentText"/>
      </w:pPr>
    </w:p>
    <w:p w14:paraId="6C3AF8CF" w14:textId="77777777" w:rsidR="00247C36" w:rsidRDefault="00247C36">
      <w:pPr>
        <w:pStyle w:val="DocumentText"/>
      </w:pPr>
    </w:p>
    <w:p w14:paraId="2D680D4B" w14:textId="77777777" w:rsidR="00247C36" w:rsidRDefault="00247C36">
      <w:pPr>
        <w:pStyle w:val="DocumentText"/>
      </w:pPr>
    </w:p>
    <w:p w14:paraId="0BD2C5E6" w14:textId="77777777" w:rsidR="00247C36" w:rsidRDefault="00247C36">
      <w:pPr>
        <w:pStyle w:val="DocumentText"/>
      </w:pPr>
    </w:p>
    <w:p w14:paraId="2FFEBF41" w14:textId="77777777" w:rsidR="00247C36" w:rsidRDefault="00247C36">
      <w:pPr>
        <w:pStyle w:val="DocumentText"/>
      </w:pPr>
    </w:p>
    <w:p w14:paraId="5AFBEB04" w14:textId="77777777" w:rsidR="00247C36" w:rsidRDefault="00247C36">
      <w:pPr>
        <w:pStyle w:val="DocumentText"/>
      </w:pPr>
    </w:p>
    <w:p w14:paraId="0D73E075" w14:textId="77777777" w:rsidR="00247C36" w:rsidRDefault="00247C36">
      <w:pPr>
        <w:pStyle w:val="DocumentText"/>
      </w:pPr>
    </w:p>
    <w:p w14:paraId="3176A07A" w14:textId="77777777" w:rsidR="00247C36" w:rsidRDefault="00247C36">
      <w:pPr>
        <w:pStyle w:val="DocumentText"/>
      </w:pPr>
    </w:p>
    <w:p w14:paraId="2EF73619" w14:textId="77777777" w:rsidR="00247C36" w:rsidRDefault="00247C36">
      <w:pPr>
        <w:pStyle w:val="DocumentText"/>
      </w:pPr>
    </w:p>
    <w:p w14:paraId="5CE32563" w14:textId="77777777" w:rsidR="00247C36" w:rsidRDefault="00247C36">
      <w:pPr>
        <w:pStyle w:val="DocumentText"/>
      </w:pPr>
    </w:p>
    <w:p w14:paraId="111E2BAC" w14:textId="77777777" w:rsidR="00247C36" w:rsidRDefault="00247C36">
      <w:pPr>
        <w:pStyle w:val="FigureCaption"/>
        <w:jc w:val="center"/>
      </w:pPr>
    </w:p>
    <w:p w14:paraId="4D7E1DC1" w14:textId="77777777" w:rsidR="00247C36" w:rsidRDefault="007B2224">
      <w:pPr>
        <w:pStyle w:val="FigureCaption"/>
        <w:jc w:val="center"/>
      </w:pPr>
      <w:bookmarkStart w:id="139" w:name="_Toc73284745"/>
      <w:r>
        <w:t>Figure 6.4</w:t>
      </w:r>
      <w:r>
        <w:t xml:space="preserve"> </w:t>
      </w:r>
      <w:r>
        <w:t>Vendor Dashboard</w:t>
      </w:r>
      <w:bookmarkEnd w:id="139"/>
    </w:p>
    <w:p w14:paraId="7A485EC2" w14:textId="77777777" w:rsidR="00247C36" w:rsidRDefault="00247C36">
      <w:pPr>
        <w:pStyle w:val="DocumentText"/>
      </w:pPr>
    </w:p>
    <w:p w14:paraId="45683D06" w14:textId="77777777" w:rsidR="00247C36" w:rsidRDefault="00247C36">
      <w:pPr>
        <w:rPr>
          <w:rFonts w:cs="Times New Roman"/>
        </w:rPr>
      </w:pPr>
    </w:p>
    <w:p w14:paraId="4AF9F575" w14:textId="77777777" w:rsidR="00247C36" w:rsidRDefault="007B2224">
      <w:pPr>
        <w:pStyle w:val="NormalWeb"/>
        <w:spacing w:before="0" w:beforeAutospacing="0" w:after="0" w:afterAutospacing="0"/>
        <w:ind w:left="1440"/>
        <w:jc w:val="center"/>
      </w:pPr>
      <w:r>
        <w:rPr>
          <w:rFonts w:ascii="Calibri" w:hAnsi="Calibri" w:cs="Calibri"/>
          <w:noProof/>
          <w:color w:val="000000"/>
        </w:rPr>
        <w:drawing>
          <wp:anchor distT="0" distB="0" distL="114300" distR="114300" simplePos="0" relativeHeight="251658752" behindDoc="0" locked="0" layoutInCell="1" allowOverlap="1" wp14:anchorId="14DEF757" wp14:editId="48C387D1">
            <wp:simplePos x="0" y="0"/>
            <wp:positionH relativeFrom="column">
              <wp:posOffset>-355600</wp:posOffset>
            </wp:positionH>
            <wp:positionV relativeFrom="page">
              <wp:posOffset>2908300</wp:posOffset>
            </wp:positionV>
            <wp:extent cx="6184900" cy="39439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84900" cy="3943985"/>
                    </a:xfrm>
                    <a:prstGeom prst="rect">
                      <a:avLst/>
                    </a:prstGeom>
                    <a:noFill/>
                    <a:ln>
                      <a:noFill/>
                    </a:ln>
                  </pic:spPr>
                </pic:pic>
              </a:graphicData>
            </a:graphic>
          </wp:anchor>
        </w:drawing>
      </w:r>
    </w:p>
    <w:p w14:paraId="724A6104" w14:textId="77777777" w:rsidR="00247C36" w:rsidRDefault="00247C36"/>
    <w:p w14:paraId="2A78DCA7" w14:textId="77777777" w:rsidR="00247C36" w:rsidRDefault="007B2224">
      <w:pPr>
        <w:spacing w:after="160" w:line="259" w:lineRule="auto"/>
        <w:rPr>
          <w:rFonts w:ascii="Calibri" w:eastAsiaTheme="majorEastAsia" w:hAnsi="Calibri" w:cs="Calibri"/>
          <w:b/>
          <w:bCs/>
          <w:color w:val="000000"/>
          <w:szCs w:val="24"/>
        </w:rPr>
      </w:pPr>
      <w:r>
        <w:rPr>
          <w:rFonts w:ascii="Calibri" w:hAnsi="Calibri" w:cs="Calibri"/>
          <w:b/>
          <w:bCs/>
          <w:color w:val="000000"/>
          <w:szCs w:val="24"/>
        </w:rPr>
        <w:br w:type="page"/>
      </w:r>
    </w:p>
    <w:p w14:paraId="79B5B26E" w14:textId="77777777" w:rsidR="00247C36" w:rsidRDefault="007B2224" w:rsidP="007B2224">
      <w:pPr>
        <w:pStyle w:val="DocumentText"/>
        <w:numPr>
          <w:ilvl w:val="0"/>
          <w:numId w:val="81"/>
        </w:numPr>
      </w:pPr>
      <w:r>
        <w:lastRenderedPageBreak/>
        <w:t xml:space="preserve">Add New Consumer (onclick of floating button) </w:t>
      </w:r>
    </w:p>
    <w:p w14:paraId="4A8B15E7" w14:textId="77777777" w:rsidR="00247C36" w:rsidRDefault="007B2224">
      <w:pPr>
        <w:pStyle w:val="DocumentText"/>
      </w:pPr>
      <w:r>
        <w:t xml:space="preserve">This screen contains a search bar through which vendors can search for all registered consumers in order to add them to their udhaari,. The </w:t>
      </w:r>
      <w:r>
        <w:t>fields of this form can be filled only by the logged in vendor (shopkeeper) for each new consumer and add them to their consumers list</w:t>
      </w:r>
    </w:p>
    <w:p w14:paraId="54D42724" w14:textId="77777777" w:rsidR="00247C36" w:rsidRDefault="00247C36">
      <w:pPr>
        <w:rPr>
          <w:rFonts w:cs="Times New Roman"/>
        </w:rPr>
      </w:pPr>
    </w:p>
    <w:p w14:paraId="69EE8351" w14:textId="77777777" w:rsidR="00247C36" w:rsidRDefault="007B2224">
      <w:pPr>
        <w:pStyle w:val="NormalWeb"/>
        <w:spacing w:before="0" w:beforeAutospacing="0" w:after="0" w:afterAutospacing="0"/>
        <w:ind w:left="1440"/>
        <w:jc w:val="center"/>
      </w:pPr>
      <w:r>
        <w:rPr>
          <w:rFonts w:ascii="Calibri" w:hAnsi="Calibri" w:cs="Calibri"/>
          <w:noProof/>
          <w:color w:val="000000"/>
        </w:rPr>
        <w:drawing>
          <wp:inline distT="0" distB="0" distL="0" distR="0" wp14:anchorId="103E3425" wp14:editId="3D633367">
            <wp:extent cx="4432300" cy="3816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32300" cy="3816350"/>
                    </a:xfrm>
                    <a:prstGeom prst="rect">
                      <a:avLst/>
                    </a:prstGeom>
                    <a:noFill/>
                    <a:ln>
                      <a:noFill/>
                    </a:ln>
                  </pic:spPr>
                </pic:pic>
              </a:graphicData>
            </a:graphic>
          </wp:inline>
        </w:drawing>
      </w:r>
    </w:p>
    <w:p w14:paraId="7E30A233" w14:textId="77777777" w:rsidR="00247C36" w:rsidRDefault="00247C36">
      <w:pPr>
        <w:pStyle w:val="FigureCaption"/>
        <w:jc w:val="center"/>
      </w:pPr>
    </w:p>
    <w:p w14:paraId="2ACB6E52" w14:textId="77777777" w:rsidR="00247C36" w:rsidRDefault="007B2224">
      <w:pPr>
        <w:pStyle w:val="FigureCaption"/>
        <w:jc w:val="center"/>
      </w:pPr>
      <w:r>
        <w:br/>
      </w:r>
      <w:bookmarkStart w:id="140" w:name="_Toc73284746"/>
      <w:r>
        <w:t>Figure 6.5</w:t>
      </w:r>
      <w:r>
        <w:t xml:space="preserve"> </w:t>
      </w:r>
      <w:r>
        <w:t>Add New Consumer</w:t>
      </w:r>
      <w:bookmarkEnd w:id="140"/>
    </w:p>
    <w:p w14:paraId="595419ED" w14:textId="77777777" w:rsidR="00247C36" w:rsidRDefault="00247C36"/>
    <w:p w14:paraId="0A7386A5" w14:textId="77777777" w:rsidR="00247C36" w:rsidRDefault="007B2224">
      <w:pPr>
        <w:spacing w:after="160" w:line="259" w:lineRule="auto"/>
        <w:rPr>
          <w:rFonts w:asciiTheme="minorHAnsi" w:hAnsiTheme="minorHAnsi" w:cstheme="minorHAnsi"/>
        </w:rPr>
      </w:pPr>
      <w:r>
        <w:br w:type="page"/>
      </w:r>
    </w:p>
    <w:p w14:paraId="0D0130DA" w14:textId="77777777" w:rsidR="00247C36" w:rsidRDefault="007B2224" w:rsidP="007B2224">
      <w:pPr>
        <w:pStyle w:val="DocumentText"/>
        <w:numPr>
          <w:ilvl w:val="0"/>
          <w:numId w:val="81"/>
        </w:numPr>
      </w:pPr>
      <w:r>
        <w:lastRenderedPageBreak/>
        <w:t xml:space="preserve">Account Details (Onclick of any consumer) </w:t>
      </w:r>
    </w:p>
    <w:p w14:paraId="01BBC48F" w14:textId="77777777" w:rsidR="00247C36" w:rsidRDefault="007B2224">
      <w:pPr>
        <w:pStyle w:val="DocumentText"/>
      </w:pPr>
      <w:r>
        <w:t xml:space="preserve">This is the first screen that is </w:t>
      </w:r>
      <w:r>
        <w:t>rendered after the vendor (shopkeeper) selects a consumer from their consumers list and is also the first option on the navbar. This screen contains the account details of that consumer and also shows the current status of the account along with a delete a</w:t>
      </w:r>
      <w:r>
        <w:t>ccount option. The navbar contains a back button to go back to the Dashboard and the logout button. </w:t>
      </w:r>
    </w:p>
    <w:p w14:paraId="1B705F9E" w14:textId="77777777" w:rsidR="00247C36" w:rsidRDefault="00247C36">
      <w:pPr>
        <w:pStyle w:val="DocumentText"/>
      </w:pPr>
    </w:p>
    <w:p w14:paraId="4110F6AF" w14:textId="77777777" w:rsidR="00247C36" w:rsidRDefault="00247C36">
      <w:pPr>
        <w:pStyle w:val="DocumentText"/>
      </w:pPr>
    </w:p>
    <w:p w14:paraId="42D47097" w14:textId="77777777" w:rsidR="00247C36" w:rsidRDefault="00247C36">
      <w:pPr>
        <w:pStyle w:val="DocumentText"/>
      </w:pPr>
    </w:p>
    <w:p w14:paraId="6AF0229A" w14:textId="77777777" w:rsidR="00247C36" w:rsidRDefault="00247C36">
      <w:pPr>
        <w:pStyle w:val="DocumentText"/>
      </w:pPr>
    </w:p>
    <w:p w14:paraId="196C4E4E" w14:textId="77777777" w:rsidR="00247C36" w:rsidRDefault="00247C36">
      <w:pPr>
        <w:pStyle w:val="DocumentText"/>
      </w:pPr>
    </w:p>
    <w:p w14:paraId="6B04D096" w14:textId="77777777" w:rsidR="00247C36" w:rsidRDefault="00247C36">
      <w:pPr>
        <w:pStyle w:val="DocumentText"/>
      </w:pPr>
    </w:p>
    <w:p w14:paraId="32C30AEC" w14:textId="77777777" w:rsidR="00247C36" w:rsidRDefault="00247C36">
      <w:pPr>
        <w:pStyle w:val="DocumentText"/>
      </w:pPr>
    </w:p>
    <w:p w14:paraId="7F86C018" w14:textId="77777777" w:rsidR="00247C36" w:rsidRDefault="00247C36">
      <w:pPr>
        <w:pStyle w:val="DocumentText"/>
      </w:pPr>
    </w:p>
    <w:p w14:paraId="6F845A0B" w14:textId="77777777" w:rsidR="00247C36" w:rsidRDefault="00247C36">
      <w:pPr>
        <w:pStyle w:val="DocumentText"/>
      </w:pPr>
    </w:p>
    <w:p w14:paraId="437F459E" w14:textId="77777777" w:rsidR="00247C36" w:rsidRDefault="00247C36">
      <w:pPr>
        <w:pStyle w:val="DocumentText"/>
      </w:pPr>
    </w:p>
    <w:p w14:paraId="049E8E5A" w14:textId="77777777" w:rsidR="00247C36" w:rsidRDefault="00247C36">
      <w:pPr>
        <w:pStyle w:val="DocumentText"/>
      </w:pPr>
    </w:p>
    <w:p w14:paraId="51C7BEE7" w14:textId="77777777" w:rsidR="00247C36" w:rsidRDefault="00247C36">
      <w:pPr>
        <w:pStyle w:val="DocumentText"/>
      </w:pPr>
    </w:p>
    <w:p w14:paraId="76F38433" w14:textId="77777777" w:rsidR="00247C36" w:rsidRDefault="00247C36">
      <w:pPr>
        <w:pStyle w:val="DocumentText"/>
      </w:pPr>
    </w:p>
    <w:p w14:paraId="77238206" w14:textId="77777777" w:rsidR="00247C36" w:rsidRDefault="00247C36">
      <w:pPr>
        <w:pStyle w:val="DocumentText"/>
      </w:pPr>
    </w:p>
    <w:p w14:paraId="284016CB" w14:textId="77777777" w:rsidR="00247C36" w:rsidRDefault="00247C36">
      <w:pPr>
        <w:pStyle w:val="DocumentText"/>
      </w:pPr>
    </w:p>
    <w:p w14:paraId="3DB731E7" w14:textId="77777777" w:rsidR="00247C36" w:rsidRDefault="007B2224">
      <w:pPr>
        <w:pStyle w:val="FigureCaption"/>
        <w:jc w:val="center"/>
      </w:pPr>
      <w:bookmarkStart w:id="141" w:name="_Toc73284747"/>
      <w:r>
        <w:t>Figure 6.6</w:t>
      </w:r>
      <w:r>
        <w:t xml:space="preserve"> </w:t>
      </w:r>
      <w:r>
        <w:t>Account Details</w:t>
      </w:r>
      <w:bookmarkEnd w:id="141"/>
    </w:p>
    <w:p w14:paraId="380241B0" w14:textId="77777777" w:rsidR="00247C36" w:rsidRDefault="00247C36">
      <w:pPr>
        <w:pStyle w:val="DocumentText"/>
      </w:pPr>
    </w:p>
    <w:p w14:paraId="499EBD73" w14:textId="77777777" w:rsidR="00247C36" w:rsidRDefault="007B2224">
      <w:pPr>
        <w:spacing w:after="240"/>
        <w:rPr>
          <w:rFonts w:cs="Times New Roman"/>
        </w:rPr>
      </w:pPr>
      <w:r>
        <w:rPr>
          <w:rFonts w:ascii="Calibri" w:hAnsi="Calibri" w:cs="Calibri"/>
          <w:noProof/>
          <w:color w:val="000000"/>
        </w:rPr>
        <w:drawing>
          <wp:anchor distT="0" distB="0" distL="114300" distR="114300" simplePos="0" relativeHeight="251659776" behindDoc="0" locked="0" layoutInCell="1" allowOverlap="1" wp14:anchorId="21B7C698" wp14:editId="224A7655">
            <wp:simplePos x="0" y="0"/>
            <wp:positionH relativeFrom="margin">
              <wp:align>left</wp:align>
            </wp:positionH>
            <wp:positionV relativeFrom="page">
              <wp:posOffset>3473450</wp:posOffset>
            </wp:positionV>
            <wp:extent cx="5803900" cy="376555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803900" cy="3765550"/>
                    </a:xfrm>
                    <a:prstGeom prst="rect">
                      <a:avLst/>
                    </a:prstGeom>
                    <a:noFill/>
                    <a:ln>
                      <a:noFill/>
                    </a:ln>
                  </pic:spPr>
                </pic:pic>
              </a:graphicData>
            </a:graphic>
          </wp:anchor>
        </w:drawing>
      </w:r>
    </w:p>
    <w:p w14:paraId="69D6CDAD" w14:textId="77777777" w:rsidR="00247C36" w:rsidRDefault="00247C36">
      <w:pPr>
        <w:pStyle w:val="NormalWeb"/>
        <w:spacing w:before="0" w:beforeAutospacing="0" w:after="0" w:afterAutospacing="0"/>
        <w:ind w:left="1440"/>
        <w:jc w:val="center"/>
      </w:pPr>
    </w:p>
    <w:p w14:paraId="709D4B13" w14:textId="77777777" w:rsidR="00247C36" w:rsidRDefault="007B2224">
      <w:pPr>
        <w:spacing w:after="160" w:line="259" w:lineRule="auto"/>
        <w:rPr>
          <w:rFonts w:ascii="Calibri" w:eastAsiaTheme="majorEastAsia" w:hAnsi="Calibri" w:cs="Calibri"/>
          <w:b/>
          <w:bCs/>
          <w:color w:val="000000"/>
          <w:szCs w:val="24"/>
        </w:rPr>
      </w:pPr>
      <w:r>
        <w:rPr>
          <w:rFonts w:ascii="Calibri" w:hAnsi="Calibri" w:cs="Calibri"/>
          <w:b/>
          <w:bCs/>
          <w:color w:val="000000"/>
          <w:szCs w:val="24"/>
        </w:rPr>
        <w:br w:type="page"/>
      </w:r>
    </w:p>
    <w:p w14:paraId="5D5600F3" w14:textId="77777777" w:rsidR="00247C36" w:rsidRDefault="007B2224" w:rsidP="007B2224">
      <w:pPr>
        <w:pStyle w:val="DocumentText"/>
        <w:numPr>
          <w:ilvl w:val="0"/>
          <w:numId w:val="81"/>
        </w:numPr>
      </w:pPr>
      <w:r>
        <w:lastRenderedPageBreak/>
        <w:t xml:space="preserve">Add Products </w:t>
      </w:r>
    </w:p>
    <w:p w14:paraId="476F5D98" w14:textId="77777777" w:rsidR="00247C36" w:rsidRDefault="007B2224">
      <w:pPr>
        <w:pStyle w:val="DocumentText"/>
      </w:pPr>
      <w:r>
        <w:t xml:space="preserve">This is the second option on the navbar. This screen contains a table through which </w:t>
      </w:r>
      <w:r>
        <w:t>vendors can add details of purchased products for the selected consumer to keep a record of it. It auto calculates and displays the total price for each product as well as the total amount.</w:t>
      </w:r>
    </w:p>
    <w:p w14:paraId="1666589A" w14:textId="77777777" w:rsidR="00247C36" w:rsidRDefault="007B2224">
      <w:pPr>
        <w:pStyle w:val="NormalWeb"/>
        <w:spacing w:before="0" w:beforeAutospacing="0" w:after="0" w:afterAutospacing="0"/>
        <w:ind w:left="720"/>
      </w:pPr>
      <w:r>
        <w:rPr>
          <w:rStyle w:val="apple-tab-span"/>
          <w:rFonts w:ascii="Calibri" w:hAnsi="Calibri" w:cs="Calibri"/>
          <w:color w:val="000000"/>
        </w:rPr>
        <w:tab/>
      </w:r>
      <w:r>
        <w:rPr>
          <w:rStyle w:val="apple-tab-span"/>
          <w:rFonts w:ascii="Calibri" w:hAnsi="Calibri" w:cs="Calibri"/>
          <w:color w:val="000000"/>
        </w:rPr>
        <w:tab/>
      </w:r>
    </w:p>
    <w:p w14:paraId="6F61D140" w14:textId="77777777" w:rsidR="00247C36" w:rsidRDefault="007B2224">
      <w:pPr>
        <w:pStyle w:val="NormalWeb"/>
        <w:spacing w:before="0" w:beforeAutospacing="0" w:after="0" w:afterAutospacing="0"/>
        <w:ind w:left="720"/>
        <w:jc w:val="center"/>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noProof/>
          <w:color w:val="000000"/>
        </w:rPr>
        <w:drawing>
          <wp:inline distT="0" distB="0" distL="0" distR="0" wp14:anchorId="1DAA6ECD" wp14:editId="2E6972BC">
            <wp:extent cx="5427980" cy="39319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27980" cy="3931920"/>
                    </a:xfrm>
                    <a:prstGeom prst="rect">
                      <a:avLst/>
                    </a:prstGeom>
                    <a:noFill/>
                    <a:ln>
                      <a:noFill/>
                    </a:ln>
                  </pic:spPr>
                </pic:pic>
              </a:graphicData>
            </a:graphic>
          </wp:inline>
        </w:drawing>
      </w:r>
    </w:p>
    <w:p w14:paraId="16A58521" w14:textId="77777777" w:rsidR="00247C36" w:rsidRDefault="00247C36"/>
    <w:p w14:paraId="66F106A5" w14:textId="77777777" w:rsidR="00247C36" w:rsidRDefault="007B2224">
      <w:pPr>
        <w:pStyle w:val="FigureCaption"/>
        <w:jc w:val="center"/>
      </w:pPr>
      <w:bookmarkStart w:id="142" w:name="_Toc73284748"/>
      <w:r>
        <w:t>Figure 6.7</w:t>
      </w:r>
      <w:r>
        <w:t xml:space="preserve"> </w:t>
      </w:r>
      <w:r>
        <w:t>Add Products</w:t>
      </w:r>
      <w:bookmarkEnd w:id="142"/>
    </w:p>
    <w:p w14:paraId="4798E8F8" w14:textId="77777777" w:rsidR="00247C36" w:rsidRDefault="00247C36">
      <w:pPr>
        <w:pStyle w:val="NormalWeb"/>
        <w:spacing w:before="0" w:beforeAutospacing="0" w:after="0" w:afterAutospacing="0"/>
        <w:rPr>
          <w:rFonts w:ascii="Calibri" w:hAnsi="Calibri" w:cs="Calibri"/>
          <w:color w:val="000000"/>
        </w:rPr>
      </w:pPr>
    </w:p>
    <w:p w14:paraId="502E43B1" w14:textId="77777777" w:rsidR="00247C36" w:rsidRDefault="007B2224">
      <w:pPr>
        <w:spacing w:after="160" w:line="259" w:lineRule="auto"/>
        <w:rPr>
          <w:rFonts w:ascii="Calibri" w:eastAsia="Times New Roman" w:hAnsi="Calibri" w:cs="Calibri"/>
          <w:color w:val="000000"/>
          <w:szCs w:val="24"/>
          <w:lang w:val="en-IN" w:eastAsia="en-IN"/>
        </w:rPr>
      </w:pPr>
      <w:r>
        <w:rPr>
          <w:rFonts w:ascii="Calibri" w:hAnsi="Calibri" w:cs="Calibri"/>
          <w:color w:val="000000"/>
        </w:rPr>
        <w:br w:type="page"/>
      </w:r>
    </w:p>
    <w:p w14:paraId="19E7AFB9" w14:textId="77777777" w:rsidR="00247C36" w:rsidRDefault="007B2224" w:rsidP="007B2224">
      <w:pPr>
        <w:pStyle w:val="DocumentText"/>
        <w:numPr>
          <w:ilvl w:val="0"/>
          <w:numId w:val="81"/>
        </w:numPr>
      </w:pPr>
      <w:r>
        <w:lastRenderedPageBreak/>
        <w:t xml:space="preserve">View All Products  </w:t>
      </w:r>
    </w:p>
    <w:p w14:paraId="684D1E8D" w14:textId="77777777" w:rsidR="00247C36" w:rsidRDefault="007B2224">
      <w:pPr>
        <w:pStyle w:val="DocumentText"/>
      </w:pPr>
      <w:r>
        <w:t>This is the</w:t>
      </w:r>
      <w:r>
        <w:t xml:space="preserve"> option on the right corner in the Add Products page. In this vendor (shopkeeper) can see the list of all products with their name and base price . Vendors can also add new products to the list. </w:t>
      </w:r>
    </w:p>
    <w:p w14:paraId="7199F8F6" w14:textId="77777777" w:rsidR="00247C36" w:rsidRDefault="00247C36">
      <w:pPr>
        <w:pStyle w:val="DocumentText"/>
      </w:pPr>
    </w:p>
    <w:p w14:paraId="3AF0EB3B" w14:textId="77777777" w:rsidR="00247C36" w:rsidRDefault="00247C36"/>
    <w:p w14:paraId="477D05A2"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1E635BFC" wp14:editId="64CC832C">
            <wp:extent cx="5829300"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833321" cy="3452970"/>
                    </a:xfrm>
                    <a:prstGeom prst="rect">
                      <a:avLst/>
                    </a:prstGeom>
                    <a:noFill/>
                    <a:ln>
                      <a:noFill/>
                    </a:ln>
                  </pic:spPr>
                </pic:pic>
              </a:graphicData>
            </a:graphic>
          </wp:inline>
        </w:drawing>
      </w:r>
    </w:p>
    <w:p w14:paraId="224DF178" w14:textId="77777777" w:rsidR="00247C36" w:rsidRDefault="007B2224">
      <w:pPr>
        <w:pStyle w:val="FigureCaption"/>
        <w:jc w:val="center"/>
      </w:pPr>
      <w:bookmarkStart w:id="143" w:name="_Toc25950"/>
      <w:bookmarkStart w:id="144" w:name="_Toc31536"/>
      <w:bookmarkStart w:id="145" w:name="_Toc7247"/>
      <w:r>
        <w:br/>
      </w:r>
      <w:bookmarkEnd w:id="143"/>
      <w:bookmarkEnd w:id="144"/>
      <w:bookmarkEnd w:id="145"/>
    </w:p>
    <w:p w14:paraId="2335455D" w14:textId="77777777" w:rsidR="00247C36" w:rsidRDefault="007B2224">
      <w:pPr>
        <w:pStyle w:val="FigureCaption"/>
        <w:jc w:val="center"/>
      </w:pPr>
      <w:bookmarkStart w:id="146" w:name="_Toc73284749"/>
      <w:r>
        <w:t>Figure 6.8</w:t>
      </w:r>
      <w:r>
        <w:t xml:space="preserve"> </w:t>
      </w:r>
      <w:r>
        <w:t>View Products</w:t>
      </w:r>
      <w:bookmarkEnd w:id="146"/>
    </w:p>
    <w:p w14:paraId="4DB2C02D" w14:textId="77777777" w:rsidR="00247C36" w:rsidRDefault="007B2224">
      <w:pPr>
        <w:pStyle w:val="DocumentText"/>
      </w:pPr>
      <w:r>
        <w:br/>
      </w:r>
      <w:r>
        <w:br/>
      </w:r>
      <w:r>
        <w:br/>
      </w:r>
      <w:r>
        <w:br/>
      </w:r>
    </w:p>
    <w:p w14:paraId="5D834B73" w14:textId="77777777" w:rsidR="00247C36" w:rsidRDefault="007B2224">
      <w:pPr>
        <w:pStyle w:val="DocumentText"/>
      </w:pPr>
      <w:r>
        <w:br/>
      </w:r>
      <w:r>
        <w:br/>
      </w:r>
    </w:p>
    <w:p w14:paraId="10F25119" w14:textId="77777777" w:rsidR="00247C36" w:rsidRDefault="007B2224" w:rsidP="007B2224">
      <w:pPr>
        <w:pStyle w:val="DocumentText"/>
        <w:numPr>
          <w:ilvl w:val="0"/>
          <w:numId w:val="81"/>
        </w:numPr>
      </w:pPr>
      <w:r>
        <w:lastRenderedPageBreak/>
        <w:t xml:space="preserve">Transaction History </w:t>
      </w:r>
    </w:p>
    <w:p w14:paraId="3B1DE926" w14:textId="77777777" w:rsidR="00247C36" w:rsidRDefault="007B2224">
      <w:pPr>
        <w:pStyle w:val="DocumentText"/>
      </w:pPr>
      <w:r>
        <w:t xml:space="preserve">This is the third option on the navbar. This screen contains two options: purchase  and payment. By default this page shows all transactions of purchase as well as payment. By clicking on any purchase or payment card vendor </w:t>
      </w:r>
      <w:r>
        <w:t>(shopkeeper) can view detail information about it.</w:t>
      </w:r>
    </w:p>
    <w:p w14:paraId="05863212" w14:textId="77777777" w:rsidR="00247C36" w:rsidRDefault="00247C36">
      <w:pPr>
        <w:pStyle w:val="DocumentText"/>
      </w:pPr>
    </w:p>
    <w:p w14:paraId="083B9929" w14:textId="77777777" w:rsidR="00247C36" w:rsidRDefault="007B2224">
      <w:pPr>
        <w:pStyle w:val="DocumentText"/>
      </w:pPr>
      <w:r>
        <w:rPr>
          <w:rFonts w:ascii="Calibri" w:hAnsi="Calibri" w:cs="Calibri"/>
          <w:color w:val="000000"/>
        </w:rPr>
        <w:drawing>
          <wp:anchor distT="0" distB="0" distL="114300" distR="114300" simplePos="0" relativeHeight="251660800" behindDoc="0" locked="0" layoutInCell="1" allowOverlap="1" wp14:anchorId="14D12AC5" wp14:editId="37627DBE">
            <wp:simplePos x="0" y="0"/>
            <wp:positionH relativeFrom="page">
              <wp:posOffset>2241550</wp:posOffset>
            </wp:positionH>
            <wp:positionV relativeFrom="page">
              <wp:posOffset>3148330</wp:posOffset>
            </wp:positionV>
            <wp:extent cx="3379470" cy="484886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379304" cy="4849051"/>
                    </a:xfrm>
                    <a:prstGeom prst="rect">
                      <a:avLst/>
                    </a:prstGeom>
                    <a:noFill/>
                    <a:ln>
                      <a:noFill/>
                    </a:ln>
                  </pic:spPr>
                </pic:pic>
              </a:graphicData>
            </a:graphic>
          </wp:anchor>
        </w:drawing>
      </w:r>
    </w:p>
    <w:p w14:paraId="716F6B58" w14:textId="77777777" w:rsidR="00247C36" w:rsidRDefault="00247C36">
      <w:pPr>
        <w:pStyle w:val="DocumentText"/>
      </w:pPr>
    </w:p>
    <w:p w14:paraId="5A760AAD" w14:textId="77777777" w:rsidR="00247C36" w:rsidRDefault="00247C36">
      <w:pPr>
        <w:pStyle w:val="DocumentText"/>
      </w:pPr>
    </w:p>
    <w:p w14:paraId="7D84647D" w14:textId="77777777" w:rsidR="00247C36" w:rsidRDefault="00247C36">
      <w:pPr>
        <w:pStyle w:val="DocumentText"/>
      </w:pPr>
    </w:p>
    <w:p w14:paraId="5B1000DA" w14:textId="77777777" w:rsidR="00247C36" w:rsidRDefault="00247C36">
      <w:pPr>
        <w:pStyle w:val="DocumentText"/>
      </w:pPr>
    </w:p>
    <w:p w14:paraId="0FFD8556" w14:textId="77777777" w:rsidR="00247C36" w:rsidRDefault="00247C36">
      <w:pPr>
        <w:pStyle w:val="DocumentText"/>
      </w:pPr>
    </w:p>
    <w:p w14:paraId="0BF0FB6D" w14:textId="77777777" w:rsidR="00247C36" w:rsidRDefault="00247C36">
      <w:pPr>
        <w:pStyle w:val="DocumentText"/>
      </w:pPr>
    </w:p>
    <w:p w14:paraId="36EA4D81" w14:textId="77777777" w:rsidR="00247C36" w:rsidRDefault="00247C36">
      <w:pPr>
        <w:pStyle w:val="DocumentText"/>
      </w:pPr>
    </w:p>
    <w:p w14:paraId="55AC1D96" w14:textId="77777777" w:rsidR="00247C36" w:rsidRDefault="00247C36">
      <w:pPr>
        <w:pStyle w:val="DocumentText"/>
      </w:pPr>
    </w:p>
    <w:p w14:paraId="46F7E785" w14:textId="77777777" w:rsidR="00247C36" w:rsidRDefault="00247C36">
      <w:pPr>
        <w:pStyle w:val="DocumentText"/>
      </w:pPr>
    </w:p>
    <w:p w14:paraId="2F79C5F7" w14:textId="77777777" w:rsidR="00247C36" w:rsidRDefault="00247C36">
      <w:pPr>
        <w:pStyle w:val="DocumentText"/>
      </w:pPr>
    </w:p>
    <w:p w14:paraId="6DAC56BD" w14:textId="77777777" w:rsidR="00247C36" w:rsidRDefault="00247C36">
      <w:pPr>
        <w:pStyle w:val="DocumentText"/>
      </w:pPr>
    </w:p>
    <w:p w14:paraId="078891D7" w14:textId="77777777" w:rsidR="00247C36" w:rsidRDefault="00247C36">
      <w:pPr>
        <w:pStyle w:val="DocumentText"/>
      </w:pPr>
    </w:p>
    <w:p w14:paraId="1D4F9E47" w14:textId="77777777" w:rsidR="00247C36" w:rsidRDefault="00247C36">
      <w:pPr>
        <w:pStyle w:val="DocumentText"/>
      </w:pPr>
    </w:p>
    <w:p w14:paraId="1277D3FA" w14:textId="77777777" w:rsidR="00247C36" w:rsidRDefault="00247C36">
      <w:pPr>
        <w:pStyle w:val="DocumentText"/>
      </w:pPr>
    </w:p>
    <w:p w14:paraId="1A0BCA8E" w14:textId="77777777" w:rsidR="00247C36" w:rsidRDefault="00247C36">
      <w:pPr>
        <w:pStyle w:val="DocumentText"/>
      </w:pPr>
    </w:p>
    <w:p w14:paraId="51666DEB" w14:textId="77777777" w:rsidR="00247C36" w:rsidRDefault="00247C36">
      <w:pPr>
        <w:pStyle w:val="DocumentText"/>
      </w:pPr>
    </w:p>
    <w:p w14:paraId="6193C362" w14:textId="77777777" w:rsidR="00247C36" w:rsidRDefault="00247C36">
      <w:pPr>
        <w:pStyle w:val="FigureCaption"/>
        <w:jc w:val="center"/>
      </w:pPr>
    </w:p>
    <w:p w14:paraId="7CBB7FD5" w14:textId="77777777" w:rsidR="00247C36" w:rsidRDefault="007B2224">
      <w:pPr>
        <w:pStyle w:val="FigureCaption"/>
        <w:jc w:val="center"/>
      </w:pPr>
      <w:bookmarkStart w:id="147" w:name="_Toc73284750"/>
      <w:r>
        <w:t>Figure 6.9</w:t>
      </w:r>
      <w:r>
        <w:t xml:space="preserve"> </w:t>
      </w:r>
      <w:r>
        <w:t>Transaction History</w:t>
      </w:r>
      <w:bookmarkEnd w:id="147"/>
    </w:p>
    <w:p w14:paraId="40240A89" w14:textId="77777777" w:rsidR="00247C36" w:rsidRDefault="00247C36">
      <w:pPr>
        <w:pStyle w:val="DocumentText"/>
      </w:pPr>
    </w:p>
    <w:p w14:paraId="41B502DC" w14:textId="77777777" w:rsidR="00247C36" w:rsidRDefault="00247C36">
      <w:pPr>
        <w:pStyle w:val="DocumentText"/>
      </w:pPr>
    </w:p>
    <w:p w14:paraId="583B8AA3" w14:textId="77777777" w:rsidR="00247C36" w:rsidRDefault="00247C36">
      <w:pPr>
        <w:pStyle w:val="NormalWeb"/>
        <w:spacing w:before="0" w:beforeAutospacing="0" w:after="0" w:afterAutospacing="0"/>
        <w:ind w:left="720"/>
      </w:pPr>
    </w:p>
    <w:p w14:paraId="7F426B73" w14:textId="77777777" w:rsidR="00247C36" w:rsidRDefault="007B2224" w:rsidP="007B2224">
      <w:pPr>
        <w:pStyle w:val="DocumentText"/>
        <w:numPr>
          <w:ilvl w:val="0"/>
          <w:numId w:val="83"/>
        </w:numPr>
        <w:outlineLvl w:val="0"/>
        <w:rPr>
          <w:rFonts w:ascii="Calibri" w:eastAsia="Times New Roman" w:hAnsi="Calibri" w:cs="Calibri"/>
          <w:color w:val="000000"/>
          <w:szCs w:val="24"/>
          <w:lang w:val="en-IN" w:eastAsia="en-IN"/>
        </w:rPr>
      </w:pPr>
      <w:r>
        <w:rPr>
          <w:rFonts w:ascii="Calibri" w:hAnsi="Calibri" w:cs="Calibri"/>
          <w:color w:val="000000"/>
        </w:rPr>
        <w:br w:type="page"/>
      </w:r>
      <w:bookmarkStart w:id="148" w:name="_Toc8667"/>
      <w:r>
        <w:lastRenderedPageBreak/>
        <w:t>Payment</w:t>
      </w:r>
      <w:bookmarkEnd w:id="148"/>
      <w:r>
        <w:rPr>
          <w:b/>
          <w:bCs/>
        </w:rPr>
        <w:t xml:space="preserve"> </w:t>
      </w:r>
    </w:p>
    <w:p w14:paraId="32210B9F" w14:textId="77777777" w:rsidR="00247C36" w:rsidRDefault="007B2224">
      <w:pPr>
        <w:pStyle w:val="DocumentText"/>
        <w:ind w:left="1080"/>
      </w:pPr>
      <w:r>
        <w:t xml:space="preserve">This is the option available in Transaction record.By clicking on payment vendor (shopkeeper) can view all details of payment such as </w:t>
      </w:r>
      <w:r>
        <w:t>transaction_Id , date , total amount , paid amount and carry forwarded amount of particular consumer.</w:t>
      </w:r>
    </w:p>
    <w:p w14:paraId="38C79B85" w14:textId="77777777" w:rsidR="00247C36" w:rsidRDefault="00247C36">
      <w:pPr>
        <w:pStyle w:val="DocumentText"/>
        <w:ind w:left="1080"/>
      </w:pPr>
    </w:p>
    <w:p w14:paraId="5CA5FF1A" w14:textId="77777777" w:rsidR="00247C36" w:rsidRDefault="007B2224">
      <w:pPr>
        <w:pStyle w:val="DocumentText"/>
        <w:ind w:left="1080"/>
        <w:jc w:val="center"/>
      </w:pPr>
      <w:r>
        <w:drawing>
          <wp:inline distT="0" distB="0" distL="0" distR="0" wp14:anchorId="587EA203" wp14:editId="0D1A2B94">
            <wp:extent cx="3792855" cy="4937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3909" cy="4939132"/>
                    </a:xfrm>
                    <a:prstGeom prst="rect">
                      <a:avLst/>
                    </a:prstGeom>
                    <a:noFill/>
                    <a:ln>
                      <a:noFill/>
                    </a:ln>
                  </pic:spPr>
                </pic:pic>
              </a:graphicData>
            </a:graphic>
          </wp:inline>
        </w:drawing>
      </w:r>
    </w:p>
    <w:p w14:paraId="673874B7" w14:textId="77777777" w:rsidR="00247C36" w:rsidRDefault="007B2224">
      <w:pPr>
        <w:pStyle w:val="FigureCaption"/>
        <w:jc w:val="center"/>
      </w:pPr>
      <w:bookmarkStart w:id="149" w:name="_Toc73284751"/>
      <w:r>
        <w:t>Figure 6.10</w:t>
      </w:r>
      <w:r>
        <w:t xml:space="preserve"> </w:t>
      </w:r>
      <w:r>
        <w:t>Payment Transaction</w:t>
      </w:r>
      <w:bookmarkEnd w:id="149"/>
    </w:p>
    <w:p w14:paraId="7BE27C60" w14:textId="77777777" w:rsidR="00247C36" w:rsidRDefault="007B2224">
      <w:pPr>
        <w:spacing w:line="240" w:lineRule="auto"/>
        <w:rPr>
          <w:rFonts w:asciiTheme="minorHAnsi" w:hAnsiTheme="minorHAnsi" w:cstheme="minorHAnsi"/>
        </w:rPr>
      </w:pPr>
      <w:r>
        <w:rPr>
          <w:rFonts w:asciiTheme="minorHAnsi" w:hAnsiTheme="minorHAnsi" w:cstheme="minorHAnsi"/>
        </w:rPr>
        <w:br w:type="page"/>
      </w:r>
    </w:p>
    <w:p w14:paraId="3ACA5E4B" w14:textId="77777777" w:rsidR="00247C36" w:rsidRDefault="007B2224" w:rsidP="007B2224">
      <w:pPr>
        <w:pStyle w:val="DocumentText"/>
        <w:numPr>
          <w:ilvl w:val="0"/>
          <w:numId w:val="83"/>
        </w:numPr>
        <w:outlineLvl w:val="0"/>
      </w:pPr>
      <w:bookmarkStart w:id="150" w:name="_Toc1301"/>
      <w:r>
        <w:lastRenderedPageBreak/>
        <w:t>Purchase</w:t>
      </w:r>
      <w:bookmarkEnd w:id="150"/>
      <w:r>
        <w:rPr>
          <w:b/>
          <w:bCs/>
        </w:rPr>
        <w:t xml:space="preserve"> </w:t>
      </w:r>
    </w:p>
    <w:p w14:paraId="009040FC" w14:textId="77777777" w:rsidR="00247C36" w:rsidRDefault="007B2224">
      <w:pPr>
        <w:pStyle w:val="DocumentText"/>
        <w:ind w:left="1080"/>
      </w:pPr>
      <w:r>
        <w:t>This is the option available in Transaction record.By clicking on purchase list, vendor (shopkeeper) can vi</w:t>
      </w:r>
      <w:r>
        <w:t>ew list of all purchase products with their transaction_Id, Date, Product, base price, quantity and total.</w:t>
      </w:r>
    </w:p>
    <w:p w14:paraId="3919BFF1" w14:textId="77777777" w:rsidR="00247C36" w:rsidRDefault="007B2224">
      <w:pPr>
        <w:pStyle w:val="DocumentText"/>
        <w:ind w:left="1080"/>
        <w:jc w:val="center"/>
      </w:pPr>
      <w:r>
        <w:drawing>
          <wp:inline distT="0" distB="0" distL="0" distR="0" wp14:anchorId="4006821D" wp14:editId="54BA78F6">
            <wp:extent cx="3816350" cy="466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16350" cy="4667250"/>
                    </a:xfrm>
                    <a:prstGeom prst="rect">
                      <a:avLst/>
                    </a:prstGeom>
                    <a:noFill/>
                    <a:ln>
                      <a:noFill/>
                    </a:ln>
                  </pic:spPr>
                </pic:pic>
              </a:graphicData>
            </a:graphic>
          </wp:inline>
        </w:drawing>
      </w:r>
    </w:p>
    <w:p w14:paraId="2BE54377" w14:textId="77777777" w:rsidR="00247C36" w:rsidRDefault="00247C36">
      <w:pPr>
        <w:pStyle w:val="FigureCaption"/>
      </w:pPr>
    </w:p>
    <w:p w14:paraId="1559F30A" w14:textId="77777777" w:rsidR="00247C36" w:rsidRDefault="00247C36">
      <w:pPr>
        <w:pStyle w:val="FigureCaption"/>
      </w:pPr>
    </w:p>
    <w:p w14:paraId="36CD9310" w14:textId="77777777" w:rsidR="00247C36" w:rsidRDefault="007B2224">
      <w:pPr>
        <w:pStyle w:val="FigureCaption"/>
        <w:jc w:val="center"/>
      </w:pPr>
      <w:bookmarkStart w:id="151" w:name="_Toc73284752"/>
      <w:r>
        <w:t>Figure 6.11</w:t>
      </w:r>
      <w:r>
        <w:t xml:space="preserve"> </w:t>
      </w:r>
      <w:r>
        <w:t>Purchase Transaction</w:t>
      </w:r>
      <w:bookmarkEnd w:id="151"/>
    </w:p>
    <w:p w14:paraId="078F8AC8" w14:textId="77777777" w:rsidR="00247C36" w:rsidRDefault="00247C36">
      <w:pPr>
        <w:spacing w:line="240" w:lineRule="auto"/>
      </w:pPr>
    </w:p>
    <w:p w14:paraId="28CBD673" w14:textId="77777777" w:rsidR="00247C36" w:rsidRDefault="00247C36">
      <w:pPr>
        <w:pStyle w:val="DocumentText"/>
        <w:ind w:left="1080"/>
        <w:rPr>
          <w:rFonts w:ascii="Calibri" w:hAnsi="Calibri" w:cs="Calibri"/>
          <w:b/>
          <w:bCs/>
          <w:color w:val="000000"/>
          <w:szCs w:val="24"/>
        </w:rPr>
      </w:pPr>
    </w:p>
    <w:p w14:paraId="2EEED1AB" w14:textId="77777777" w:rsidR="00247C36" w:rsidRDefault="007B2224">
      <w:pPr>
        <w:spacing w:line="240" w:lineRule="auto"/>
        <w:rPr>
          <w:rFonts w:asciiTheme="minorHAnsi" w:hAnsiTheme="minorHAnsi" w:cstheme="minorHAnsi"/>
        </w:rPr>
      </w:pPr>
      <w:r>
        <w:br w:type="page"/>
      </w:r>
    </w:p>
    <w:p w14:paraId="1AEE696F" w14:textId="77777777" w:rsidR="00247C36" w:rsidRDefault="007B2224" w:rsidP="007B2224">
      <w:pPr>
        <w:pStyle w:val="DocumentText"/>
        <w:numPr>
          <w:ilvl w:val="0"/>
          <w:numId w:val="81"/>
        </w:numPr>
      </w:pPr>
      <w:r>
        <w:lastRenderedPageBreak/>
        <w:t xml:space="preserve">Make Payment </w:t>
      </w:r>
    </w:p>
    <w:p w14:paraId="474F98C5" w14:textId="77777777" w:rsidR="00247C36" w:rsidRDefault="007B2224">
      <w:pPr>
        <w:pStyle w:val="DocumentText"/>
      </w:pPr>
      <w:r>
        <w:t>This is the fourth navbar option. This screen contains payment options through which vendors c</w:t>
      </w:r>
      <w:r>
        <w:t>an manually clear the selected consumer’s bill and update their balance.</w:t>
      </w:r>
    </w:p>
    <w:p w14:paraId="53A4A86A" w14:textId="77777777" w:rsidR="00247C36" w:rsidRDefault="007B2224">
      <w:pPr>
        <w:jc w:val="center"/>
      </w:pPr>
      <w:r>
        <w:br/>
      </w:r>
      <w:r>
        <w:rPr>
          <w:noProof/>
        </w:rPr>
        <w:drawing>
          <wp:inline distT="0" distB="0" distL="0" distR="0" wp14:anchorId="10BF5AD3" wp14:editId="180C01E2">
            <wp:extent cx="5753100" cy="417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8582" cy="4181827"/>
                    </a:xfrm>
                    <a:prstGeom prst="rect">
                      <a:avLst/>
                    </a:prstGeom>
                    <a:noFill/>
                    <a:ln>
                      <a:noFill/>
                    </a:ln>
                  </pic:spPr>
                </pic:pic>
              </a:graphicData>
            </a:graphic>
          </wp:inline>
        </w:drawing>
      </w:r>
    </w:p>
    <w:p w14:paraId="6EDDC518" w14:textId="77777777" w:rsidR="00247C36" w:rsidRDefault="00247C36">
      <w:pPr>
        <w:pStyle w:val="FigureCaption"/>
        <w:rPr>
          <w:rFonts w:ascii="Calibri" w:hAnsi="Calibri" w:cs="Calibri"/>
          <w:bCs/>
          <w:color w:val="000000"/>
          <w:szCs w:val="24"/>
        </w:rPr>
      </w:pPr>
    </w:p>
    <w:p w14:paraId="4CDF1AB6" w14:textId="77777777" w:rsidR="00247C36" w:rsidRDefault="00247C36">
      <w:pPr>
        <w:pStyle w:val="FigureCaption"/>
        <w:jc w:val="center"/>
      </w:pPr>
    </w:p>
    <w:p w14:paraId="26108EA9" w14:textId="77777777" w:rsidR="00247C36" w:rsidRDefault="007B2224">
      <w:pPr>
        <w:pStyle w:val="FigureCaption"/>
        <w:jc w:val="center"/>
      </w:pPr>
      <w:bookmarkStart w:id="152" w:name="_Toc73284753"/>
      <w:r>
        <w:t>Figure 6.12</w:t>
      </w:r>
      <w:r>
        <w:t xml:space="preserve"> </w:t>
      </w:r>
      <w:r>
        <w:t>Make Payment</w:t>
      </w:r>
      <w:bookmarkEnd w:id="152"/>
    </w:p>
    <w:p w14:paraId="643DBB5D" w14:textId="77777777" w:rsidR="00247C36" w:rsidRDefault="00247C36">
      <w:pPr>
        <w:spacing w:after="160" w:line="259" w:lineRule="auto"/>
        <w:rPr>
          <w:rFonts w:ascii="Calibri" w:eastAsiaTheme="majorEastAsia" w:hAnsi="Calibri" w:cs="Calibri"/>
          <w:b/>
          <w:bCs/>
          <w:color w:val="000000"/>
          <w:szCs w:val="24"/>
        </w:rPr>
      </w:pPr>
    </w:p>
    <w:p w14:paraId="2F49D40D" w14:textId="77777777" w:rsidR="00247C36" w:rsidRDefault="007B2224">
      <w:pPr>
        <w:spacing w:line="240" w:lineRule="auto"/>
        <w:rPr>
          <w:rFonts w:asciiTheme="minorHAnsi" w:hAnsiTheme="minorHAnsi" w:cstheme="minorHAnsi"/>
        </w:rPr>
      </w:pPr>
      <w:r>
        <w:br w:type="page"/>
      </w:r>
    </w:p>
    <w:p w14:paraId="3E58B477" w14:textId="77777777" w:rsidR="00247C36" w:rsidRDefault="007B2224" w:rsidP="007B2224">
      <w:pPr>
        <w:pStyle w:val="DocumentText"/>
        <w:numPr>
          <w:ilvl w:val="0"/>
          <w:numId w:val="81"/>
        </w:numPr>
      </w:pPr>
      <w:r>
        <w:lastRenderedPageBreak/>
        <w:t xml:space="preserve">Consumer Registration </w:t>
      </w:r>
    </w:p>
    <w:p w14:paraId="6C10067B" w14:textId="77777777" w:rsidR="00247C36" w:rsidRDefault="007B2224">
      <w:pPr>
        <w:pStyle w:val="DocumentText"/>
      </w:pPr>
      <w:r>
        <w:t xml:space="preserve">This screen contains a registration form for an unregistered user who is a consumer. Only a registered consumer can take </w:t>
      </w:r>
      <w:r>
        <w:t>udhaari/</w:t>
      </w:r>
      <w:r>
        <w:t>credit</w:t>
      </w:r>
      <w:r>
        <w:t xml:space="preserve"> from any vendor (shopkeeper).</w:t>
      </w:r>
    </w:p>
    <w:p w14:paraId="3DD580F0" w14:textId="77777777" w:rsidR="00247C36" w:rsidRDefault="00247C36">
      <w:pPr>
        <w:pStyle w:val="DocumentText"/>
      </w:pPr>
    </w:p>
    <w:p w14:paraId="42C05286" w14:textId="77777777" w:rsidR="00247C36" w:rsidRDefault="00247C36">
      <w:pPr>
        <w:pStyle w:val="DocumentText"/>
      </w:pPr>
    </w:p>
    <w:p w14:paraId="672AC8A0" w14:textId="77777777" w:rsidR="00247C36" w:rsidRDefault="00247C36">
      <w:pPr>
        <w:pStyle w:val="DocumentText"/>
      </w:pPr>
    </w:p>
    <w:p w14:paraId="6F5F9C2E" w14:textId="77777777" w:rsidR="00247C36" w:rsidRDefault="00247C36">
      <w:pPr>
        <w:pStyle w:val="DocumentText"/>
      </w:pPr>
    </w:p>
    <w:p w14:paraId="41F78CCB" w14:textId="77777777" w:rsidR="00247C36" w:rsidRDefault="00247C36">
      <w:pPr>
        <w:pStyle w:val="DocumentText"/>
      </w:pPr>
    </w:p>
    <w:p w14:paraId="50E119CB" w14:textId="77777777" w:rsidR="00247C36" w:rsidRDefault="00247C36">
      <w:pPr>
        <w:pStyle w:val="DocumentText"/>
      </w:pPr>
    </w:p>
    <w:p w14:paraId="66A7569D" w14:textId="77777777" w:rsidR="00247C36" w:rsidRDefault="00247C36">
      <w:pPr>
        <w:pStyle w:val="DocumentText"/>
      </w:pPr>
    </w:p>
    <w:p w14:paraId="3CB2A505" w14:textId="77777777" w:rsidR="00247C36" w:rsidRDefault="00247C36">
      <w:pPr>
        <w:pStyle w:val="DocumentText"/>
      </w:pPr>
    </w:p>
    <w:p w14:paraId="2C717E72" w14:textId="77777777" w:rsidR="00247C36" w:rsidRDefault="00247C36">
      <w:pPr>
        <w:pStyle w:val="DocumentText"/>
      </w:pPr>
    </w:p>
    <w:p w14:paraId="190C95C9" w14:textId="77777777" w:rsidR="00247C36" w:rsidRDefault="00247C36">
      <w:pPr>
        <w:pStyle w:val="DocumentText"/>
      </w:pPr>
    </w:p>
    <w:p w14:paraId="12DB069B" w14:textId="77777777" w:rsidR="00247C36" w:rsidRDefault="00247C36">
      <w:pPr>
        <w:pStyle w:val="DocumentText"/>
      </w:pPr>
    </w:p>
    <w:p w14:paraId="77991FD4" w14:textId="77777777" w:rsidR="00247C36" w:rsidRDefault="00247C36">
      <w:pPr>
        <w:pStyle w:val="DocumentText"/>
      </w:pPr>
    </w:p>
    <w:p w14:paraId="4866F8B5" w14:textId="77777777" w:rsidR="00247C36" w:rsidRDefault="00247C36">
      <w:pPr>
        <w:pStyle w:val="DocumentText"/>
      </w:pPr>
    </w:p>
    <w:p w14:paraId="316018CA" w14:textId="77777777" w:rsidR="00247C36" w:rsidRDefault="00247C36">
      <w:pPr>
        <w:pStyle w:val="DocumentText"/>
      </w:pPr>
    </w:p>
    <w:p w14:paraId="4EA3B97A" w14:textId="77777777" w:rsidR="00247C36" w:rsidRDefault="00247C36">
      <w:pPr>
        <w:pStyle w:val="FigureCaption"/>
        <w:jc w:val="center"/>
      </w:pPr>
    </w:p>
    <w:p w14:paraId="7A0F4AB8" w14:textId="77777777" w:rsidR="00247C36" w:rsidRDefault="007B2224">
      <w:pPr>
        <w:pStyle w:val="FigureCaption"/>
        <w:jc w:val="center"/>
      </w:pPr>
      <w:bookmarkStart w:id="153" w:name="_Toc73284754"/>
      <w:r>
        <w:t>Figure 6.13</w:t>
      </w:r>
      <w:r>
        <w:t xml:space="preserve"> </w:t>
      </w:r>
      <w:r>
        <w:t>Consumer Registration</w:t>
      </w:r>
      <w:bookmarkEnd w:id="153"/>
    </w:p>
    <w:p w14:paraId="37B26709" w14:textId="77777777" w:rsidR="00247C36" w:rsidRDefault="00247C36">
      <w:pPr>
        <w:pStyle w:val="DocumentText"/>
      </w:pPr>
    </w:p>
    <w:p w14:paraId="52279737" w14:textId="77777777" w:rsidR="00247C36" w:rsidRDefault="007B2224">
      <w:pPr>
        <w:spacing w:after="240"/>
      </w:pPr>
      <w:r>
        <w:rPr>
          <w:rFonts w:ascii="Calibri" w:hAnsi="Calibri" w:cs="Calibri"/>
          <w:noProof/>
          <w:color w:val="000000"/>
        </w:rPr>
        <w:drawing>
          <wp:anchor distT="0" distB="0" distL="114300" distR="114300" simplePos="0" relativeHeight="251661824" behindDoc="0" locked="0" layoutInCell="1" allowOverlap="1" wp14:anchorId="1FB0FB8B" wp14:editId="63AEBF10">
            <wp:simplePos x="0" y="0"/>
            <wp:positionH relativeFrom="column">
              <wp:posOffset>895350</wp:posOffset>
            </wp:positionH>
            <wp:positionV relativeFrom="page">
              <wp:posOffset>2559050</wp:posOffset>
            </wp:positionV>
            <wp:extent cx="3943350" cy="41338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43350" cy="4133850"/>
                    </a:xfrm>
                    <a:prstGeom prst="rect">
                      <a:avLst/>
                    </a:prstGeom>
                    <a:noFill/>
                    <a:ln>
                      <a:noFill/>
                    </a:ln>
                  </pic:spPr>
                </pic:pic>
              </a:graphicData>
            </a:graphic>
          </wp:anchor>
        </w:drawing>
      </w:r>
    </w:p>
    <w:p w14:paraId="53E0F5BE" w14:textId="77777777" w:rsidR="00247C36" w:rsidRDefault="007B2224">
      <w:pPr>
        <w:pStyle w:val="NormalWeb"/>
        <w:spacing w:before="0" w:beforeAutospacing="0" w:after="0" w:afterAutospacing="0"/>
        <w:ind w:left="720"/>
        <w:jc w:val="center"/>
      </w:pPr>
      <w:r>
        <w:rPr>
          <w:rStyle w:val="apple-tab-span"/>
          <w:rFonts w:ascii="Calibri" w:hAnsi="Calibri" w:cs="Calibri"/>
          <w:color w:val="000000"/>
        </w:rPr>
        <w:tab/>
      </w:r>
    </w:p>
    <w:p w14:paraId="78404EEA" w14:textId="77777777" w:rsidR="00247C36" w:rsidRDefault="007B2224">
      <w:pPr>
        <w:spacing w:after="160" w:line="259" w:lineRule="auto"/>
      </w:pPr>
      <w:r>
        <w:br w:type="page"/>
      </w:r>
    </w:p>
    <w:p w14:paraId="56205F7E" w14:textId="77777777" w:rsidR="00247C36" w:rsidRDefault="007B2224" w:rsidP="007B2224">
      <w:pPr>
        <w:pStyle w:val="DocumentText"/>
        <w:numPr>
          <w:ilvl w:val="0"/>
          <w:numId w:val="81"/>
        </w:numPr>
      </w:pPr>
      <w:r>
        <w:lastRenderedPageBreak/>
        <w:t>Consumer Login</w:t>
      </w:r>
    </w:p>
    <w:p w14:paraId="32FC419C" w14:textId="77777777" w:rsidR="00247C36" w:rsidRDefault="007B2224">
      <w:pPr>
        <w:pStyle w:val="DocumentText"/>
        <w:rPr>
          <w:rStyle w:val="apple-tab-span"/>
          <w:rFonts w:ascii="Calibri" w:hAnsi="Calibri" w:cs="Calibri"/>
          <w:b/>
          <w:bCs/>
          <w:i/>
          <w:iCs/>
          <w:color w:val="666666"/>
          <w:szCs w:val="24"/>
        </w:rPr>
      </w:pPr>
      <w:r>
        <w:t xml:space="preserve">This screen contains a login form for a registered consumer through which the Dashboard can be accessed. It also provides a link to the </w:t>
      </w:r>
      <w:r>
        <w:t>registration form for new consumers.</w:t>
      </w:r>
      <w:r>
        <w:rPr>
          <w:rStyle w:val="apple-tab-span"/>
          <w:rFonts w:ascii="Calibri" w:hAnsi="Calibri" w:cs="Calibri"/>
          <w:b/>
          <w:bCs/>
          <w:i/>
          <w:iCs/>
          <w:color w:val="666666"/>
          <w:szCs w:val="24"/>
        </w:rPr>
        <w:tab/>
      </w:r>
    </w:p>
    <w:p w14:paraId="126DD989" w14:textId="77777777" w:rsidR="00247C36" w:rsidRDefault="00247C36">
      <w:pPr>
        <w:pStyle w:val="DocumentText"/>
        <w:rPr>
          <w:rStyle w:val="apple-tab-span"/>
          <w:rFonts w:ascii="Calibri" w:hAnsi="Calibri" w:cs="Calibri"/>
          <w:b/>
          <w:bCs/>
          <w:i/>
          <w:iCs/>
          <w:color w:val="666666"/>
          <w:szCs w:val="24"/>
        </w:rPr>
      </w:pPr>
    </w:p>
    <w:p w14:paraId="1B3F2AC6" w14:textId="77777777" w:rsidR="00247C36" w:rsidRDefault="00247C36">
      <w:pPr>
        <w:pStyle w:val="DocumentText"/>
        <w:rPr>
          <w:rStyle w:val="apple-tab-span"/>
          <w:rFonts w:ascii="Calibri" w:hAnsi="Calibri" w:cs="Calibri"/>
          <w:b/>
          <w:bCs/>
          <w:i/>
          <w:iCs/>
          <w:color w:val="666666"/>
          <w:szCs w:val="24"/>
        </w:rPr>
      </w:pPr>
    </w:p>
    <w:p w14:paraId="6158A4C7" w14:textId="77777777" w:rsidR="00247C36" w:rsidRDefault="00247C36">
      <w:pPr>
        <w:pStyle w:val="DocumentText"/>
        <w:rPr>
          <w:rStyle w:val="apple-tab-span"/>
          <w:rFonts w:ascii="Calibri" w:hAnsi="Calibri" w:cs="Calibri"/>
          <w:b/>
          <w:bCs/>
          <w:i/>
          <w:iCs/>
          <w:color w:val="666666"/>
          <w:szCs w:val="24"/>
        </w:rPr>
      </w:pPr>
    </w:p>
    <w:p w14:paraId="20B63EA3" w14:textId="77777777" w:rsidR="00247C36" w:rsidRDefault="00247C36">
      <w:pPr>
        <w:pStyle w:val="DocumentText"/>
        <w:rPr>
          <w:rStyle w:val="apple-tab-span"/>
          <w:rFonts w:ascii="Calibri" w:hAnsi="Calibri" w:cs="Calibri"/>
          <w:b/>
          <w:bCs/>
          <w:i/>
          <w:iCs/>
          <w:color w:val="666666"/>
          <w:szCs w:val="24"/>
        </w:rPr>
      </w:pPr>
    </w:p>
    <w:p w14:paraId="0A8DAC9D" w14:textId="77777777" w:rsidR="00247C36" w:rsidRDefault="00247C36">
      <w:pPr>
        <w:pStyle w:val="DocumentText"/>
        <w:rPr>
          <w:rStyle w:val="apple-tab-span"/>
          <w:rFonts w:ascii="Calibri" w:hAnsi="Calibri" w:cs="Calibri"/>
          <w:b/>
          <w:bCs/>
          <w:i/>
          <w:iCs/>
          <w:color w:val="666666"/>
          <w:szCs w:val="24"/>
        </w:rPr>
      </w:pPr>
    </w:p>
    <w:p w14:paraId="7823BBC1" w14:textId="77777777" w:rsidR="00247C36" w:rsidRDefault="00247C36">
      <w:pPr>
        <w:pStyle w:val="DocumentText"/>
        <w:rPr>
          <w:rStyle w:val="apple-tab-span"/>
          <w:rFonts w:ascii="Calibri" w:hAnsi="Calibri" w:cs="Calibri"/>
          <w:b/>
          <w:bCs/>
          <w:i/>
          <w:iCs/>
          <w:color w:val="666666"/>
          <w:szCs w:val="24"/>
        </w:rPr>
      </w:pPr>
    </w:p>
    <w:p w14:paraId="0DE6C836" w14:textId="77777777" w:rsidR="00247C36" w:rsidRDefault="00247C36">
      <w:pPr>
        <w:pStyle w:val="DocumentText"/>
        <w:rPr>
          <w:rStyle w:val="apple-tab-span"/>
          <w:rFonts w:ascii="Calibri" w:hAnsi="Calibri" w:cs="Calibri"/>
          <w:b/>
          <w:bCs/>
          <w:i/>
          <w:iCs/>
          <w:color w:val="666666"/>
          <w:szCs w:val="24"/>
        </w:rPr>
      </w:pPr>
    </w:p>
    <w:p w14:paraId="699B8513" w14:textId="77777777" w:rsidR="00247C36" w:rsidRDefault="00247C36">
      <w:pPr>
        <w:pStyle w:val="DocumentText"/>
        <w:rPr>
          <w:rStyle w:val="apple-tab-span"/>
          <w:rFonts w:ascii="Calibri" w:hAnsi="Calibri" w:cs="Calibri"/>
          <w:b/>
          <w:bCs/>
          <w:i/>
          <w:iCs/>
          <w:color w:val="666666"/>
          <w:szCs w:val="24"/>
        </w:rPr>
      </w:pPr>
    </w:p>
    <w:p w14:paraId="0E4D125B" w14:textId="77777777" w:rsidR="00247C36" w:rsidRDefault="00247C36">
      <w:pPr>
        <w:pStyle w:val="DocumentText"/>
        <w:rPr>
          <w:rStyle w:val="apple-tab-span"/>
          <w:rFonts w:ascii="Calibri" w:hAnsi="Calibri" w:cs="Calibri"/>
          <w:b/>
          <w:bCs/>
          <w:i/>
          <w:iCs/>
          <w:color w:val="666666"/>
          <w:szCs w:val="24"/>
        </w:rPr>
      </w:pPr>
    </w:p>
    <w:p w14:paraId="3DC5E87A" w14:textId="77777777" w:rsidR="00247C36" w:rsidRDefault="00247C36">
      <w:pPr>
        <w:pStyle w:val="DocumentText"/>
        <w:rPr>
          <w:rStyle w:val="apple-tab-span"/>
          <w:rFonts w:ascii="Calibri" w:hAnsi="Calibri" w:cs="Calibri"/>
          <w:b/>
          <w:bCs/>
          <w:i/>
          <w:iCs/>
          <w:color w:val="666666"/>
          <w:szCs w:val="24"/>
        </w:rPr>
      </w:pPr>
    </w:p>
    <w:p w14:paraId="6C746BBB" w14:textId="77777777" w:rsidR="00247C36" w:rsidRDefault="00247C36">
      <w:pPr>
        <w:pStyle w:val="DocumentText"/>
        <w:rPr>
          <w:rStyle w:val="apple-tab-span"/>
          <w:rFonts w:ascii="Calibri" w:hAnsi="Calibri" w:cs="Calibri"/>
          <w:b/>
          <w:bCs/>
          <w:i/>
          <w:iCs/>
          <w:color w:val="666666"/>
          <w:szCs w:val="24"/>
        </w:rPr>
      </w:pPr>
    </w:p>
    <w:p w14:paraId="4955D5DA" w14:textId="77777777" w:rsidR="00247C36" w:rsidRDefault="00247C36">
      <w:pPr>
        <w:pStyle w:val="DocumentText"/>
        <w:rPr>
          <w:rStyle w:val="apple-tab-span"/>
          <w:rFonts w:ascii="Calibri" w:hAnsi="Calibri" w:cs="Calibri"/>
          <w:b/>
          <w:bCs/>
          <w:i/>
          <w:iCs/>
          <w:color w:val="666666"/>
          <w:szCs w:val="24"/>
        </w:rPr>
      </w:pPr>
    </w:p>
    <w:p w14:paraId="7CF9DBD7" w14:textId="77777777" w:rsidR="00247C36" w:rsidRDefault="00247C36">
      <w:pPr>
        <w:pStyle w:val="DocumentText"/>
        <w:rPr>
          <w:rStyle w:val="apple-tab-span"/>
          <w:rFonts w:ascii="Calibri" w:hAnsi="Calibri" w:cs="Calibri"/>
          <w:b/>
          <w:bCs/>
          <w:i/>
          <w:iCs/>
          <w:color w:val="666666"/>
          <w:szCs w:val="24"/>
        </w:rPr>
      </w:pPr>
    </w:p>
    <w:p w14:paraId="1873CA88" w14:textId="77777777" w:rsidR="00247C36" w:rsidRDefault="00247C36">
      <w:pPr>
        <w:pStyle w:val="DocumentText"/>
        <w:rPr>
          <w:rStyle w:val="apple-tab-span"/>
          <w:rFonts w:ascii="Calibri" w:hAnsi="Calibri" w:cs="Calibri"/>
          <w:b/>
          <w:bCs/>
          <w:i/>
          <w:iCs/>
          <w:color w:val="666666"/>
          <w:szCs w:val="24"/>
        </w:rPr>
      </w:pPr>
    </w:p>
    <w:p w14:paraId="2D2D8DF6" w14:textId="77777777" w:rsidR="00247C36" w:rsidRDefault="00247C36">
      <w:pPr>
        <w:pStyle w:val="DocumentText"/>
        <w:rPr>
          <w:rStyle w:val="apple-tab-span"/>
          <w:rFonts w:ascii="Calibri" w:hAnsi="Calibri" w:cs="Calibri"/>
          <w:b/>
          <w:bCs/>
          <w:i/>
          <w:iCs/>
          <w:color w:val="666666"/>
          <w:szCs w:val="24"/>
        </w:rPr>
      </w:pPr>
    </w:p>
    <w:p w14:paraId="47ABE5F1" w14:textId="77777777" w:rsidR="00247C36" w:rsidRDefault="00247C36">
      <w:pPr>
        <w:pStyle w:val="DocumentText"/>
        <w:rPr>
          <w:rStyle w:val="apple-tab-span"/>
          <w:rFonts w:ascii="Calibri" w:hAnsi="Calibri" w:cs="Calibri"/>
          <w:b/>
          <w:bCs/>
          <w:i/>
          <w:iCs/>
          <w:color w:val="666666"/>
          <w:szCs w:val="24"/>
        </w:rPr>
      </w:pPr>
    </w:p>
    <w:p w14:paraId="28A124A5" w14:textId="77777777" w:rsidR="00247C36" w:rsidRDefault="007B2224">
      <w:pPr>
        <w:pStyle w:val="FigureCaption"/>
        <w:jc w:val="center"/>
      </w:pPr>
      <w:bookmarkStart w:id="154" w:name="_Toc73284755"/>
      <w:r>
        <w:t>Figure 6.14</w:t>
      </w:r>
      <w:r>
        <w:t xml:space="preserve"> </w:t>
      </w:r>
      <w:r>
        <w:t>Consumer Login</w:t>
      </w:r>
      <w:bookmarkEnd w:id="154"/>
    </w:p>
    <w:p w14:paraId="49079C77" w14:textId="77777777" w:rsidR="00247C36" w:rsidRDefault="00247C36">
      <w:pPr>
        <w:pStyle w:val="DocumentText"/>
      </w:pPr>
    </w:p>
    <w:p w14:paraId="440A68DB" w14:textId="77777777" w:rsidR="00247C36" w:rsidRDefault="00247C36"/>
    <w:p w14:paraId="5E657B6A" w14:textId="77777777" w:rsidR="00247C36" w:rsidRDefault="007B2224">
      <w:pPr>
        <w:pStyle w:val="NormalWeb"/>
        <w:spacing w:before="0" w:beforeAutospacing="0" w:after="0" w:afterAutospacing="0"/>
        <w:ind w:left="720"/>
        <w:jc w:val="center"/>
      </w:pPr>
      <w:r>
        <w:rPr>
          <w:rFonts w:ascii="Calibri" w:hAnsi="Calibri" w:cs="Calibri"/>
          <w:noProof/>
          <w:color w:val="000000"/>
        </w:rPr>
        <w:drawing>
          <wp:anchor distT="0" distB="0" distL="114300" distR="114300" simplePos="0" relativeHeight="251662848" behindDoc="0" locked="0" layoutInCell="1" allowOverlap="1" wp14:anchorId="41E4B229" wp14:editId="7D93B791">
            <wp:simplePos x="0" y="0"/>
            <wp:positionH relativeFrom="column">
              <wp:posOffset>1041400</wp:posOffset>
            </wp:positionH>
            <wp:positionV relativeFrom="page">
              <wp:posOffset>2842260</wp:posOffset>
            </wp:positionV>
            <wp:extent cx="3651250" cy="4224655"/>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651250" cy="4224921"/>
                    </a:xfrm>
                    <a:prstGeom prst="rect">
                      <a:avLst/>
                    </a:prstGeom>
                    <a:noFill/>
                    <a:ln>
                      <a:noFill/>
                    </a:ln>
                  </pic:spPr>
                </pic:pic>
              </a:graphicData>
            </a:graphic>
          </wp:anchor>
        </w:drawing>
      </w:r>
      <w:r>
        <w:rPr>
          <w:rStyle w:val="apple-tab-span"/>
          <w:rFonts w:ascii="Calibri" w:hAnsi="Calibri" w:cs="Calibri"/>
          <w:color w:val="000000"/>
        </w:rPr>
        <w:tab/>
      </w:r>
    </w:p>
    <w:p w14:paraId="763C73E3" w14:textId="77777777" w:rsidR="00247C36" w:rsidRDefault="007B2224">
      <w:pPr>
        <w:spacing w:after="240"/>
      </w:pPr>
      <w:r>
        <w:br/>
      </w:r>
      <w:r>
        <w:br/>
      </w:r>
    </w:p>
    <w:p w14:paraId="0836B844" w14:textId="77777777" w:rsidR="00247C36" w:rsidRDefault="007B2224" w:rsidP="007B2224">
      <w:pPr>
        <w:pStyle w:val="ListParagraph"/>
        <w:numPr>
          <w:ilvl w:val="0"/>
          <w:numId w:val="82"/>
        </w:numPr>
        <w:spacing w:after="160" w:line="259" w:lineRule="auto"/>
      </w:pPr>
      <w:r>
        <w:br w:type="page"/>
      </w:r>
      <w:r>
        <w:lastRenderedPageBreak/>
        <w:t xml:space="preserve">Consumer Dashboard </w:t>
      </w:r>
    </w:p>
    <w:p w14:paraId="3647B24A" w14:textId="77777777" w:rsidR="00247C36" w:rsidRDefault="007B2224">
      <w:pPr>
        <w:pStyle w:val="DocumentText"/>
      </w:pPr>
      <w:r>
        <w:t xml:space="preserve">This screen contains the list of all vendors shop with the due amount to be paid to that vendor (shopkeeper) from which the logged in </w:t>
      </w:r>
      <w:r>
        <w:t>consumer has taken udhaari along with a search bar to search for any particular shop and a logout button</w:t>
      </w:r>
    </w:p>
    <w:p w14:paraId="778F9373" w14:textId="77777777" w:rsidR="00247C36" w:rsidRDefault="00247C36">
      <w:pPr>
        <w:pStyle w:val="DocumentText"/>
      </w:pPr>
    </w:p>
    <w:p w14:paraId="5A18A96C" w14:textId="77777777" w:rsidR="00247C36" w:rsidRDefault="00247C36">
      <w:pPr>
        <w:pStyle w:val="DocumentText"/>
      </w:pPr>
    </w:p>
    <w:p w14:paraId="7F287DCE" w14:textId="77777777" w:rsidR="00247C36" w:rsidRDefault="00247C36">
      <w:pPr>
        <w:pStyle w:val="DocumentText"/>
      </w:pPr>
    </w:p>
    <w:p w14:paraId="4F6F456A" w14:textId="77777777" w:rsidR="00247C36" w:rsidRDefault="00247C36">
      <w:pPr>
        <w:pStyle w:val="DocumentText"/>
      </w:pPr>
    </w:p>
    <w:p w14:paraId="7AC6DDD4" w14:textId="77777777" w:rsidR="00247C36" w:rsidRDefault="00247C36">
      <w:pPr>
        <w:pStyle w:val="DocumentText"/>
      </w:pPr>
    </w:p>
    <w:p w14:paraId="3A39048E" w14:textId="77777777" w:rsidR="00247C36" w:rsidRDefault="00247C36">
      <w:pPr>
        <w:pStyle w:val="DocumentText"/>
      </w:pPr>
    </w:p>
    <w:p w14:paraId="38707CD9" w14:textId="77777777" w:rsidR="00247C36" w:rsidRDefault="00247C36">
      <w:pPr>
        <w:pStyle w:val="DocumentText"/>
      </w:pPr>
    </w:p>
    <w:p w14:paraId="4E7272B0" w14:textId="77777777" w:rsidR="00247C36" w:rsidRDefault="00247C36">
      <w:pPr>
        <w:pStyle w:val="DocumentText"/>
      </w:pPr>
    </w:p>
    <w:p w14:paraId="17A6AC52" w14:textId="77777777" w:rsidR="00247C36" w:rsidRDefault="00247C36">
      <w:pPr>
        <w:pStyle w:val="DocumentText"/>
      </w:pPr>
    </w:p>
    <w:p w14:paraId="702D8C38" w14:textId="77777777" w:rsidR="00247C36" w:rsidRDefault="00247C36">
      <w:pPr>
        <w:pStyle w:val="DocumentText"/>
      </w:pPr>
    </w:p>
    <w:p w14:paraId="1E6936A8" w14:textId="77777777" w:rsidR="00247C36" w:rsidRDefault="00247C36">
      <w:pPr>
        <w:pStyle w:val="DocumentText"/>
      </w:pPr>
    </w:p>
    <w:p w14:paraId="45629DAD" w14:textId="77777777" w:rsidR="00247C36" w:rsidRDefault="00247C36">
      <w:pPr>
        <w:pStyle w:val="DocumentText"/>
      </w:pPr>
    </w:p>
    <w:p w14:paraId="7347DD19" w14:textId="77777777" w:rsidR="00247C36" w:rsidRDefault="00247C36">
      <w:pPr>
        <w:pStyle w:val="DocumentText"/>
      </w:pPr>
    </w:p>
    <w:p w14:paraId="26F9ED76" w14:textId="77777777" w:rsidR="00247C36" w:rsidRDefault="00247C36">
      <w:pPr>
        <w:pStyle w:val="DocumentText"/>
      </w:pPr>
    </w:p>
    <w:p w14:paraId="5D179890" w14:textId="77777777" w:rsidR="00247C36" w:rsidRDefault="00247C36">
      <w:pPr>
        <w:pStyle w:val="DocumentText"/>
      </w:pPr>
    </w:p>
    <w:p w14:paraId="6D44BE33" w14:textId="77777777" w:rsidR="00247C36" w:rsidRDefault="00247C36">
      <w:pPr>
        <w:pStyle w:val="DocumentText"/>
      </w:pPr>
    </w:p>
    <w:p w14:paraId="0141AE55" w14:textId="77777777" w:rsidR="00247C36" w:rsidRDefault="007B2224">
      <w:pPr>
        <w:pStyle w:val="FigureCaption"/>
        <w:jc w:val="center"/>
      </w:pPr>
      <w:bookmarkStart w:id="155" w:name="_Toc73284756"/>
      <w:r>
        <w:t>Figure 6.15</w:t>
      </w:r>
      <w:r>
        <w:t xml:space="preserve"> </w:t>
      </w:r>
      <w:r>
        <w:t>Consumer Dashboard</w:t>
      </w:r>
      <w:bookmarkEnd w:id="155"/>
    </w:p>
    <w:p w14:paraId="4FC99379" w14:textId="77777777" w:rsidR="00247C36" w:rsidRDefault="00247C36">
      <w:pPr>
        <w:pStyle w:val="DocumentText"/>
      </w:pPr>
    </w:p>
    <w:p w14:paraId="032B6353" w14:textId="77777777" w:rsidR="00247C36" w:rsidRDefault="00247C36">
      <w:pPr>
        <w:spacing w:after="240"/>
      </w:pPr>
    </w:p>
    <w:p w14:paraId="328E2857" w14:textId="77777777" w:rsidR="00247C36" w:rsidRDefault="00247C36">
      <w:pPr>
        <w:pStyle w:val="NormalWeb"/>
        <w:spacing w:before="0" w:beforeAutospacing="0" w:after="0" w:afterAutospacing="0"/>
        <w:ind w:left="720"/>
      </w:pPr>
    </w:p>
    <w:p w14:paraId="12AE6C80" w14:textId="77777777" w:rsidR="00247C36" w:rsidRDefault="007B2224">
      <w:pPr>
        <w:rPr>
          <w:rFonts w:ascii="Calibri" w:hAnsi="Calibri" w:cs="Calibri"/>
          <w:b/>
          <w:bCs/>
          <w:color w:val="000000"/>
          <w:szCs w:val="24"/>
        </w:rPr>
      </w:pPr>
      <w:r>
        <w:rPr>
          <w:rFonts w:ascii="Calibri" w:hAnsi="Calibri" w:cs="Calibri"/>
          <w:noProof/>
          <w:color w:val="000000"/>
        </w:rPr>
        <w:drawing>
          <wp:anchor distT="0" distB="0" distL="114300" distR="114300" simplePos="0" relativeHeight="251663872" behindDoc="0" locked="0" layoutInCell="1" allowOverlap="1" wp14:anchorId="26F62C5D" wp14:editId="4D10BAD6">
            <wp:simplePos x="0" y="0"/>
            <wp:positionH relativeFrom="margin">
              <wp:posOffset>-13970</wp:posOffset>
            </wp:positionH>
            <wp:positionV relativeFrom="page">
              <wp:posOffset>3175000</wp:posOffset>
            </wp:positionV>
            <wp:extent cx="5619750" cy="4000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19926" cy="4000500"/>
                    </a:xfrm>
                    <a:prstGeom prst="rect">
                      <a:avLst/>
                    </a:prstGeom>
                    <a:noFill/>
                    <a:ln>
                      <a:noFill/>
                    </a:ln>
                  </pic:spPr>
                </pic:pic>
              </a:graphicData>
            </a:graphic>
          </wp:anchor>
        </w:drawing>
      </w:r>
    </w:p>
    <w:p w14:paraId="48851B47" w14:textId="77777777" w:rsidR="00247C36" w:rsidRDefault="007B2224">
      <w:pPr>
        <w:spacing w:after="160" w:line="259" w:lineRule="auto"/>
        <w:rPr>
          <w:rFonts w:ascii="Calibri" w:hAnsi="Calibri" w:cs="Calibri"/>
          <w:b/>
          <w:bCs/>
          <w:color w:val="000000"/>
          <w:szCs w:val="24"/>
        </w:rPr>
      </w:pPr>
      <w:r>
        <w:rPr>
          <w:rFonts w:ascii="Calibri" w:hAnsi="Calibri" w:cs="Calibri"/>
          <w:b/>
          <w:bCs/>
          <w:color w:val="000000"/>
          <w:szCs w:val="24"/>
        </w:rPr>
        <w:br w:type="page"/>
      </w:r>
    </w:p>
    <w:p w14:paraId="35745626" w14:textId="77777777" w:rsidR="00247C36" w:rsidRDefault="007B2224" w:rsidP="007B2224">
      <w:pPr>
        <w:pStyle w:val="DocumentText"/>
        <w:numPr>
          <w:ilvl w:val="0"/>
          <w:numId w:val="81"/>
        </w:numPr>
      </w:pPr>
      <w:r>
        <w:lastRenderedPageBreak/>
        <w:t xml:space="preserve">Transaction History </w:t>
      </w:r>
    </w:p>
    <w:p w14:paraId="4B19C419" w14:textId="77777777" w:rsidR="00247C36" w:rsidRDefault="007B2224">
      <w:pPr>
        <w:pStyle w:val="DocumentText"/>
      </w:pPr>
      <w:r>
        <w:t xml:space="preserve">This is the third option on the navbar. This screen contains two </w:t>
      </w:r>
      <w:r>
        <w:t>options: purchase  and payment. By default this page shows all transactions of purchase as well as payment. By clicking on any purchase or payment card vendor (shopkeeper) can view detail information about it.</w:t>
      </w:r>
    </w:p>
    <w:p w14:paraId="3684DA2F" w14:textId="77777777" w:rsidR="00247C36" w:rsidRDefault="00247C36"/>
    <w:p w14:paraId="21B31485" w14:textId="77777777" w:rsidR="00247C36" w:rsidRDefault="007B2224">
      <w:pPr>
        <w:pStyle w:val="NormalWeb"/>
        <w:spacing w:before="0" w:beforeAutospacing="0" w:after="0" w:afterAutospacing="0"/>
        <w:ind w:left="720"/>
        <w:jc w:val="center"/>
      </w:pPr>
      <w:r>
        <w:rPr>
          <w:rFonts w:ascii="Calibri" w:hAnsi="Calibri" w:cs="Calibri"/>
          <w:noProof/>
          <w:color w:val="000000"/>
        </w:rPr>
        <w:drawing>
          <wp:inline distT="0" distB="0" distL="0" distR="0" wp14:anchorId="15DC6F6C" wp14:editId="44AB473E">
            <wp:extent cx="3854450" cy="553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54450" cy="5530850"/>
                    </a:xfrm>
                    <a:prstGeom prst="rect">
                      <a:avLst/>
                    </a:prstGeom>
                    <a:noFill/>
                    <a:ln>
                      <a:noFill/>
                    </a:ln>
                  </pic:spPr>
                </pic:pic>
              </a:graphicData>
            </a:graphic>
          </wp:inline>
        </w:drawing>
      </w:r>
    </w:p>
    <w:p w14:paraId="6E26E4D1" w14:textId="77777777" w:rsidR="00247C36" w:rsidRDefault="007B2224">
      <w:pPr>
        <w:pStyle w:val="FigureCaption"/>
        <w:jc w:val="center"/>
      </w:pPr>
      <w:r>
        <w:br/>
      </w:r>
      <w:bookmarkStart w:id="156" w:name="_Toc73284757"/>
      <w:r>
        <w:t>Figure 6.16</w:t>
      </w:r>
      <w:r>
        <w:t xml:space="preserve"> </w:t>
      </w:r>
      <w:r>
        <w:t>Transaction History</w:t>
      </w:r>
      <w:bookmarkEnd w:id="156"/>
    </w:p>
    <w:p w14:paraId="65251019" w14:textId="77777777" w:rsidR="00247C36" w:rsidRDefault="00247C36">
      <w:pPr>
        <w:spacing w:after="240"/>
      </w:pPr>
    </w:p>
    <w:p w14:paraId="59E777C1" w14:textId="77777777" w:rsidR="00247C36" w:rsidRDefault="007B2224" w:rsidP="007B2224">
      <w:pPr>
        <w:pStyle w:val="DocumentText"/>
        <w:numPr>
          <w:ilvl w:val="0"/>
          <w:numId w:val="83"/>
        </w:numPr>
        <w:outlineLvl w:val="0"/>
        <w:rPr>
          <w:rFonts w:ascii="Calibri" w:eastAsia="Times New Roman" w:hAnsi="Calibri" w:cs="Calibri"/>
          <w:color w:val="000000"/>
          <w:szCs w:val="24"/>
          <w:lang w:val="en-IN" w:eastAsia="en-IN"/>
        </w:rPr>
      </w:pPr>
      <w:bookmarkStart w:id="157" w:name="_Toc4407"/>
      <w:r>
        <w:lastRenderedPageBreak/>
        <w:t>Payment</w:t>
      </w:r>
      <w:bookmarkEnd w:id="157"/>
      <w:r>
        <w:rPr>
          <w:b/>
          <w:bCs/>
        </w:rPr>
        <w:t xml:space="preserve"> </w:t>
      </w:r>
    </w:p>
    <w:p w14:paraId="1FEA1DCD" w14:textId="77777777" w:rsidR="00247C36" w:rsidRDefault="007B2224">
      <w:pPr>
        <w:pStyle w:val="DocumentText"/>
        <w:ind w:left="1080"/>
      </w:pPr>
      <w:r>
        <w:t>This is the option available in Transaction record.By clicking on payment vendor (shopkeeper) can view all details of payment such as transaction_Id , date , total amount , paid amount and carry forwarded amount of particular consumer.</w:t>
      </w:r>
    </w:p>
    <w:p w14:paraId="73861085" w14:textId="77777777" w:rsidR="00247C36" w:rsidRDefault="00247C36">
      <w:pPr>
        <w:pStyle w:val="DocumentText"/>
        <w:ind w:left="1080"/>
      </w:pPr>
    </w:p>
    <w:p w14:paraId="7934B05B" w14:textId="77777777" w:rsidR="00247C36" w:rsidRDefault="007B2224">
      <w:pPr>
        <w:pStyle w:val="DocumentText"/>
        <w:ind w:left="1080"/>
        <w:jc w:val="center"/>
      </w:pPr>
      <w:r>
        <w:drawing>
          <wp:inline distT="0" distB="0" distL="0" distR="0" wp14:anchorId="79D8FA86" wp14:editId="140FE131">
            <wp:extent cx="3792855" cy="492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2855" cy="4921885"/>
                    </a:xfrm>
                    <a:prstGeom prst="rect">
                      <a:avLst/>
                    </a:prstGeom>
                    <a:noFill/>
                    <a:ln>
                      <a:noFill/>
                    </a:ln>
                  </pic:spPr>
                </pic:pic>
              </a:graphicData>
            </a:graphic>
          </wp:inline>
        </w:drawing>
      </w:r>
    </w:p>
    <w:p w14:paraId="755E7E94" w14:textId="77777777" w:rsidR="00247C36" w:rsidRDefault="007B2224">
      <w:pPr>
        <w:pStyle w:val="FigureCaption"/>
        <w:jc w:val="center"/>
        <w:rPr>
          <w:rFonts w:asciiTheme="minorHAnsi" w:hAnsiTheme="minorHAnsi" w:cstheme="minorHAnsi"/>
        </w:rPr>
      </w:pPr>
      <w:bookmarkStart w:id="158" w:name="_Toc73284758"/>
      <w:r>
        <w:t>Figure 6.17</w:t>
      </w:r>
      <w:r>
        <w:t xml:space="preserve"> </w:t>
      </w:r>
      <w:r>
        <w:t>Payme</w:t>
      </w:r>
      <w:r>
        <w:t>nt Transaction</w:t>
      </w:r>
      <w:bookmarkEnd w:id="158"/>
      <w:r>
        <w:br w:type="page"/>
      </w:r>
    </w:p>
    <w:p w14:paraId="452AE6C8" w14:textId="77777777" w:rsidR="00247C36" w:rsidRDefault="007B2224" w:rsidP="007B2224">
      <w:pPr>
        <w:pStyle w:val="DocumentText"/>
        <w:numPr>
          <w:ilvl w:val="0"/>
          <w:numId w:val="83"/>
        </w:numPr>
        <w:outlineLvl w:val="0"/>
      </w:pPr>
      <w:bookmarkStart w:id="159" w:name="_Toc12301"/>
      <w:r>
        <w:lastRenderedPageBreak/>
        <w:t>Purchase</w:t>
      </w:r>
      <w:bookmarkEnd w:id="159"/>
      <w:r>
        <w:rPr>
          <w:b/>
          <w:bCs/>
        </w:rPr>
        <w:t xml:space="preserve"> </w:t>
      </w:r>
    </w:p>
    <w:p w14:paraId="19E4599B" w14:textId="77777777" w:rsidR="00247C36" w:rsidRDefault="007B2224">
      <w:pPr>
        <w:pStyle w:val="DocumentText"/>
        <w:ind w:left="1080"/>
      </w:pPr>
      <w:r>
        <w:t>This is the option available in Transaction record.By clicking on purchase list, vendor (shopkeeper) can view list of all purchase products with their transaction_Id, Date, Product, base price, quantity and total.</w:t>
      </w:r>
    </w:p>
    <w:p w14:paraId="684E45B4" w14:textId="77777777" w:rsidR="00247C36" w:rsidRDefault="007B2224">
      <w:pPr>
        <w:pStyle w:val="Heading6"/>
        <w:spacing w:before="240" w:after="80"/>
        <w:jc w:val="center"/>
        <w:rPr>
          <w:rFonts w:ascii="Calibri" w:hAnsi="Calibri" w:cs="Calibri"/>
          <w:b/>
          <w:bCs/>
          <w:color w:val="000000"/>
          <w:szCs w:val="24"/>
        </w:rPr>
      </w:pPr>
      <w:r>
        <w:rPr>
          <w:noProof/>
        </w:rPr>
        <w:drawing>
          <wp:inline distT="0" distB="0" distL="0" distR="0" wp14:anchorId="403EC7AD" wp14:editId="437F1E80">
            <wp:extent cx="3816350" cy="4667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16350" cy="4667250"/>
                    </a:xfrm>
                    <a:prstGeom prst="rect">
                      <a:avLst/>
                    </a:prstGeom>
                    <a:noFill/>
                    <a:ln>
                      <a:noFill/>
                    </a:ln>
                  </pic:spPr>
                </pic:pic>
              </a:graphicData>
            </a:graphic>
          </wp:inline>
        </w:drawing>
      </w:r>
    </w:p>
    <w:p w14:paraId="1DD505A6" w14:textId="77777777" w:rsidR="00247C36" w:rsidRDefault="00247C36">
      <w:pPr>
        <w:spacing w:after="160" w:line="259" w:lineRule="auto"/>
        <w:rPr>
          <w:rFonts w:ascii="Calibri" w:hAnsi="Calibri" w:cs="Calibri"/>
          <w:b/>
          <w:bCs/>
          <w:color w:val="000000"/>
          <w:szCs w:val="24"/>
        </w:rPr>
      </w:pPr>
    </w:p>
    <w:p w14:paraId="1046836E" w14:textId="77777777" w:rsidR="00247C36" w:rsidRDefault="007B2224">
      <w:pPr>
        <w:pStyle w:val="FigureCaption"/>
        <w:jc w:val="center"/>
      </w:pPr>
      <w:bookmarkStart w:id="160" w:name="_Toc73284759"/>
      <w:r>
        <w:t>Figure 6.18</w:t>
      </w:r>
      <w:r>
        <w:t xml:space="preserve"> </w:t>
      </w:r>
      <w:r>
        <w:t>P</w:t>
      </w:r>
      <w:r>
        <w:t>urchase Transaction</w:t>
      </w:r>
      <w:bookmarkEnd w:id="160"/>
      <w:r>
        <w:br/>
      </w:r>
    </w:p>
    <w:p w14:paraId="7C2CC96E" w14:textId="77777777" w:rsidR="00247C36" w:rsidRDefault="007B2224">
      <w:pPr>
        <w:spacing w:line="240" w:lineRule="auto"/>
      </w:pPr>
      <w:r>
        <w:br w:type="page"/>
      </w:r>
    </w:p>
    <w:p w14:paraId="5D38832F" w14:textId="77777777" w:rsidR="00247C36" w:rsidRDefault="007B2224" w:rsidP="007B2224">
      <w:pPr>
        <w:pStyle w:val="DocumentText"/>
        <w:numPr>
          <w:ilvl w:val="0"/>
          <w:numId w:val="81"/>
        </w:numPr>
      </w:pPr>
      <w:r>
        <w:lastRenderedPageBreak/>
        <w:t xml:space="preserve">My Account </w:t>
      </w:r>
    </w:p>
    <w:p w14:paraId="5C0D9696" w14:textId="77777777" w:rsidR="00247C36" w:rsidRDefault="007B2224">
      <w:pPr>
        <w:pStyle w:val="DocumentText"/>
      </w:pPr>
      <w:r>
        <w:t>This is the second option on the navbar. This screen contains the account details of the logged in consumer and also shows the current status of their account related to the selected vendor (shopkeeper) </w:t>
      </w:r>
    </w:p>
    <w:p w14:paraId="1056E3A5" w14:textId="77777777" w:rsidR="00247C36" w:rsidRDefault="00247C36">
      <w:pPr>
        <w:spacing w:after="240"/>
      </w:pPr>
    </w:p>
    <w:p w14:paraId="7067DAAD" w14:textId="77777777" w:rsidR="00247C36" w:rsidRDefault="007B2224">
      <w:pPr>
        <w:pStyle w:val="NormalWeb"/>
        <w:spacing w:before="0" w:beforeAutospacing="0" w:after="0" w:afterAutospacing="0"/>
        <w:ind w:left="720"/>
        <w:jc w:val="center"/>
      </w:pPr>
      <w:r>
        <w:rPr>
          <w:rStyle w:val="apple-tab-span"/>
          <w:rFonts w:ascii="Calibri" w:hAnsi="Calibri" w:cs="Calibri"/>
          <w:color w:val="000000"/>
        </w:rPr>
        <w:tab/>
      </w:r>
      <w:r>
        <w:rPr>
          <w:rFonts w:ascii="Calibri" w:hAnsi="Calibri" w:cs="Calibri"/>
          <w:noProof/>
          <w:color w:val="000000"/>
        </w:rPr>
        <w:drawing>
          <wp:inline distT="0" distB="0" distL="0" distR="0" wp14:anchorId="7EC1E87E" wp14:editId="70011B5D">
            <wp:extent cx="478155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81550" cy="3924300"/>
                    </a:xfrm>
                    <a:prstGeom prst="rect">
                      <a:avLst/>
                    </a:prstGeom>
                    <a:noFill/>
                    <a:ln>
                      <a:noFill/>
                    </a:ln>
                  </pic:spPr>
                </pic:pic>
              </a:graphicData>
            </a:graphic>
          </wp:inline>
        </w:drawing>
      </w:r>
    </w:p>
    <w:p w14:paraId="5B3CFF5B" w14:textId="77777777" w:rsidR="00247C36" w:rsidRDefault="007B2224">
      <w:pPr>
        <w:pStyle w:val="FigureCaption"/>
        <w:jc w:val="center"/>
        <w:rPr>
          <w:rFonts w:asciiTheme="majorHAnsi" w:hAnsiTheme="majorHAnsi"/>
          <w:color w:val="000070"/>
          <w:sz w:val="36"/>
        </w:rPr>
      </w:pPr>
      <w:r>
        <w:br/>
      </w:r>
      <w:bookmarkStart w:id="161" w:name="_Toc73284760"/>
      <w:r>
        <w:t xml:space="preserve">Figure </w:t>
      </w:r>
      <w:r>
        <w:t>6.19</w:t>
      </w:r>
      <w:r>
        <w:t xml:space="preserve"> </w:t>
      </w:r>
      <w:r>
        <w:t>My Account</w:t>
      </w:r>
      <w:bookmarkEnd w:id="161"/>
      <w:r>
        <w:br/>
      </w:r>
      <w:r>
        <w:br/>
      </w:r>
      <w:r>
        <w:br/>
      </w:r>
      <w:r>
        <w:br/>
      </w:r>
      <w:r>
        <w:br/>
      </w:r>
      <w:r>
        <w:br/>
      </w:r>
    </w:p>
    <w:p w14:paraId="4E1D1E19" w14:textId="77777777" w:rsidR="00247C36" w:rsidRDefault="00247C36">
      <w:pPr>
        <w:pStyle w:val="DocumentText"/>
        <w:rPr>
          <w:rFonts w:asciiTheme="majorHAnsi" w:hAnsiTheme="majorHAnsi"/>
          <w:b/>
          <w:color w:val="000070"/>
          <w:sz w:val="36"/>
        </w:rPr>
      </w:pPr>
    </w:p>
    <w:p w14:paraId="4E188F54" w14:textId="77777777" w:rsidR="00247C36" w:rsidRDefault="007B2224">
      <w:pPr>
        <w:spacing w:line="240" w:lineRule="auto"/>
        <w:rPr>
          <w:rFonts w:asciiTheme="majorHAnsi" w:hAnsiTheme="majorHAnsi"/>
          <w:b/>
          <w:color w:val="000070"/>
          <w:sz w:val="36"/>
        </w:rPr>
      </w:pPr>
      <w:bookmarkStart w:id="162" w:name="_Toc7111"/>
      <w:r>
        <w:br w:type="page"/>
      </w:r>
    </w:p>
    <w:p w14:paraId="1F3F7916" w14:textId="77777777" w:rsidR="00247C36" w:rsidRDefault="007B2224">
      <w:pPr>
        <w:pStyle w:val="HeadingL1"/>
        <w:outlineLvl w:val="0"/>
      </w:pPr>
      <w:bookmarkStart w:id="163" w:name="_Toc73284592"/>
      <w:r>
        <w:lastRenderedPageBreak/>
        <w:t>Development</w:t>
      </w:r>
      <w:bookmarkEnd w:id="162"/>
      <w:bookmarkEnd w:id="163"/>
    </w:p>
    <w:p w14:paraId="61150639" w14:textId="77777777" w:rsidR="00247C36" w:rsidRDefault="007B2224">
      <w:pPr>
        <w:pStyle w:val="DocumentText"/>
      </w:pPr>
      <w:r>
        <w:t xml:space="preserve">This section gives information about, the </w:t>
      </w:r>
      <w:hyperlink r:id="rId55" w:tooltip="Structure" w:history="1">
        <w:r>
          <w:rPr>
            <w:rStyle w:val="Hyperlink"/>
            <w:color w:val="auto"/>
            <w:u w:val="none"/>
          </w:rPr>
          <w:t>structure</w:t>
        </w:r>
      </w:hyperlink>
      <w:r>
        <w:t xml:space="preserve"> and control process of the actual development of the system. It involves coding and debugging th</w:t>
      </w:r>
      <w:r>
        <w:t>e  application functionalities.</w:t>
      </w:r>
    </w:p>
    <w:p w14:paraId="7E9CB29D" w14:textId="77777777" w:rsidR="00247C36" w:rsidRDefault="00247C36">
      <w:pPr>
        <w:pStyle w:val="DocumentText"/>
      </w:pPr>
    </w:p>
    <w:p w14:paraId="5C7D1F2E" w14:textId="77777777" w:rsidR="00247C36" w:rsidRDefault="007B2224">
      <w:pPr>
        <w:pStyle w:val="HeadingsL2"/>
      </w:pPr>
      <w:bookmarkStart w:id="164" w:name="_Toc73284593"/>
      <w:r>
        <w:t>Application flow</w:t>
      </w:r>
      <w:bookmarkEnd w:id="164"/>
    </w:p>
    <w:p w14:paraId="47220226" w14:textId="77777777" w:rsidR="00247C36" w:rsidRDefault="007B2224">
      <w:pPr>
        <w:pStyle w:val="DocumentText"/>
        <w:rPr>
          <w:rFonts w:cs="Times New Roman"/>
          <w:lang w:val="en-IN" w:eastAsia="en-IN"/>
        </w:rPr>
      </w:pPr>
      <w:r>
        <w:t>This is the actual flow of the application, wherei</w:t>
      </w:r>
      <w:r>
        <w:rPr>
          <w:lang w:val="en-IN" w:eastAsia="en-IN"/>
        </w:rPr>
        <w:t>n the two roles vendor (shopkeeper) and consumer have different functionalities because of which the flow of the application for each differs and are as fol</w:t>
      </w:r>
      <w:r>
        <w:rPr>
          <w:lang w:val="en-IN" w:eastAsia="en-IN"/>
        </w:rPr>
        <w:t>lows,</w:t>
      </w:r>
    </w:p>
    <w:p w14:paraId="7EB94EDB" w14:textId="77777777" w:rsidR="00247C36" w:rsidRDefault="007B2224" w:rsidP="007B2224">
      <w:pPr>
        <w:pStyle w:val="DocumentText"/>
        <w:numPr>
          <w:ilvl w:val="0"/>
          <w:numId w:val="81"/>
        </w:numPr>
        <w:rPr>
          <w:lang w:val="en-IN" w:eastAsia="en-IN"/>
        </w:rPr>
      </w:pPr>
      <w:r>
        <w:rPr>
          <w:lang w:val="en-IN" w:eastAsia="en-IN"/>
        </w:rPr>
        <w:t xml:space="preserve">Vendor (shopkeeper) </w:t>
      </w:r>
    </w:p>
    <w:p w14:paraId="26132CB5" w14:textId="53510249" w:rsidR="00247C36" w:rsidRDefault="007B2224">
      <w:pPr>
        <w:pStyle w:val="DocumentText"/>
        <w:ind w:left="1080"/>
        <w:rPr>
          <w:rFonts w:cs="Times New Roman"/>
          <w:lang w:val="en-IN" w:eastAsia="en-IN"/>
        </w:rPr>
      </w:pPr>
      <w:r>
        <w:rPr>
          <w:lang w:val="en-IN" w:eastAsia="en-IN"/>
        </w:rPr>
        <w:t xml:space="preserve">Vendor </w:t>
      </w:r>
      <w:r>
        <w:rPr>
          <w:lang w:val="en-IN" w:eastAsia="en-IN"/>
        </w:rPr>
        <w:t>needs to login to the application. If vendor</w:t>
      </w:r>
      <w:r w:rsidR="0058119A">
        <w:rPr>
          <w:lang w:val="en-IN" w:eastAsia="en-IN"/>
        </w:rPr>
        <w:t xml:space="preserve"> </w:t>
      </w:r>
      <w:r>
        <w:rPr>
          <w:lang w:val="en-IN" w:eastAsia="en-IN"/>
        </w:rPr>
        <w:t>is not registered then vendor</w:t>
      </w:r>
      <w:r>
        <w:rPr>
          <w:lang w:val="en-IN" w:eastAsia="en-IN"/>
        </w:rPr>
        <w:t xml:space="preserve"> has to register first to access the system. Once vendor</w:t>
      </w:r>
      <w:r>
        <w:rPr>
          <w:lang w:val="en-IN" w:eastAsia="en-IN"/>
        </w:rPr>
        <w:t xml:space="preserve"> is logged-in, they are redirected to th</w:t>
      </w:r>
      <w:r>
        <w:rPr>
          <w:lang w:val="en-IN" w:eastAsia="en-IN"/>
        </w:rPr>
        <w:t>e vendor</w:t>
      </w:r>
      <w:r>
        <w:rPr>
          <w:lang w:val="en-IN" w:eastAsia="en-IN"/>
        </w:rPr>
        <w:t>’s dashboard, which is also the homepage for the vendor</w:t>
      </w:r>
      <w:r w:rsidR="0058119A">
        <w:rPr>
          <w:lang w:val="en-IN" w:eastAsia="en-IN"/>
        </w:rPr>
        <w:t xml:space="preserve">. </w:t>
      </w:r>
      <w:r>
        <w:rPr>
          <w:lang w:val="en-IN" w:eastAsia="en-IN"/>
        </w:rPr>
        <w:t>Now vendo</w:t>
      </w:r>
      <w:r w:rsidR="0058119A">
        <w:rPr>
          <w:lang w:val="en-IN" w:eastAsia="en-IN"/>
        </w:rPr>
        <w:t xml:space="preserve">r </w:t>
      </w:r>
      <w:r>
        <w:rPr>
          <w:lang w:val="en-IN" w:eastAsia="en-IN"/>
        </w:rPr>
        <w:t>can perform following actions,</w:t>
      </w:r>
    </w:p>
    <w:p w14:paraId="48A6ED0D" w14:textId="77777777" w:rsidR="00247C36" w:rsidRDefault="007B2224" w:rsidP="007B2224">
      <w:pPr>
        <w:pStyle w:val="DocumentText"/>
        <w:numPr>
          <w:ilvl w:val="0"/>
          <w:numId w:val="84"/>
        </w:numPr>
        <w:rPr>
          <w:lang w:val="en-IN" w:eastAsia="en-IN"/>
        </w:rPr>
      </w:pPr>
      <w:r>
        <w:rPr>
          <w:lang w:val="en-IN" w:eastAsia="en-IN"/>
        </w:rPr>
        <w:t>Search for a particular consumer by their name or registered mobile number</w:t>
      </w:r>
    </w:p>
    <w:p w14:paraId="46E0E8A2" w14:textId="01A02B10" w:rsidR="00247C36" w:rsidRDefault="007B2224" w:rsidP="007B2224">
      <w:pPr>
        <w:pStyle w:val="DocumentText"/>
        <w:numPr>
          <w:ilvl w:val="0"/>
          <w:numId w:val="84"/>
        </w:numPr>
        <w:rPr>
          <w:lang w:val="en-IN" w:eastAsia="en-IN"/>
        </w:rPr>
      </w:pPr>
      <w:r>
        <w:rPr>
          <w:lang w:val="en-IN" w:eastAsia="en-IN"/>
        </w:rPr>
        <w:t>By clicking on floating button vend</w:t>
      </w:r>
      <w:r>
        <w:rPr>
          <w:lang w:val="en-IN" w:eastAsia="en-IN"/>
        </w:rPr>
        <w:t>or</w:t>
      </w:r>
      <w:r w:rsidR="0058119A">
        <w:rPr>
          <w:lang w:val="en-IN" w:eastAsia="en-IN"/>
        </w:rPr>
        <w:t xml:space="preserve"> </w:t>
      </w:r>
      <w:r>
        <w:rPr>
          <w:lang w:val="en-IN" w:eastAsia="en-IN"/>
        </w:rPr>
        <w:t>can add new consumer</w:t>
      </w:r>
    </w:p>
    <w:p w14:paraId="3D4971AF" w14:textId="48D78361"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 xml:space="preserve">can view a list of all consumers on the dashboard </w:t>
      </w:r>
    </w:p>
    <w:p w14:paraId="459B1074" w14:textId="77777777" w:rsidR="00247C36" w:rsidRDefault="007B2224" w:rsidP="007B2224">
      <w:pPr>
        <w:pStyle w:val="DocumentText"/>
        <w:numPr>
          <w:ilvl w:val="0"/>
          <w:numId w:val="84"/>
        </w:numPr>
        <w:rPr>
          <w:lang w:val="en-IN" w:eastAsia="en-IN"/>
        </w:rPr>
      </w:pPr>
      <w:r>
        <w:rPr>
          <w:lang w:val="en-IN" w:eastAsia="en-IN"/>
        </w:rPr>
        <w:t>Vender can view all details of selected consumer on account details page</w:t>
      </w:r>
    </w:p>
    <w:p w14:paraId="68D30FB9" w14:textId="01C04434" w:rsidR="00247C36" w:rsidRDefault="007B2224" w:rsidP="007B2224">
      <w:pPr>
        <w:pStyle w:val="DocumentText"/>
        <w:numPr>
          <w:ilvl w:val="0"/>
          <w:numId w:val="84"/>
        </w:numPr>
        <w:rPr>
          <w:lang w:val="en-IN" w:eastAsia="en-IN"/>
        </w:rPr>
      </w:pPr>
      <w:r>
        <w:rPr>
          <w:lang w:val="en-IN" w:eastAsia="en-IN"/>
        </w:rPr>
        <w:t>Name and threshold of consumer can be edited by vendor</w:t>
      </w:r>
    </w:p>
    <w:p w14:paraId="040F2765" w14:textId="616640C1"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delete the account of selected consumer</w:t>
      </w:r>
    </w:p>
    <w:p w14:paraId="5466F27B" w14:textId="66E1683F" w:rsidR="00247C36" w:rsidRDefault="007B2224" w:rsidP="007B2224">
      <w:pPr>
        <w:pStyle w:val="DocumentText"/>
        <w:numPr>
          <w:ilvl w:val="0"/>
          <w:numId w:val="84"/>
        </w:numPr>
        <w:rPr>
          <w:lang w:val="en-IN" w:eastAsia="en-IN"/>
        </w:rPr>
      </w:pPr>
      <w:r>
        <w:rPr>
          <w:lang w:val="en-IN" w:eastAsia="en-IN"/>
        </w:rPr>
        <w:t xml:space="preserve">Vendor </w:t>
      </w:r>
      <w:r>
        <w:rPr>
          <w:lang w:val="en-IN" w:eastAsia="en-IN"/>
        </w:rPr>
        <w:t>can add list of products purchased as udhaari by particular consumer </w:t>
      </w:r>
    </w:p>
    <w:p w14:paraId="0C7139A5" w14:textId="1EE93A67"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view total bill of purchased products as well as total due udhaari of that consumer</w:t>
      </w:r>
    </w:p>
    <w:p w14:paraId="6EBD2410" w14:textId="5BF5BEFC" w:rsidR="00247C36" w:rsidRDefault="007B2224" w:rsidP="007B2224">
      <w:pPr>
        <w:pStyle w:val="DocumentText"/>
        <w:numPr>
          <w:ilvl w:val="0"/>
          <w:numId w:val="84"/>
        </w:numPr>
        <w:rPr>
          <w:lang w:val="en-IN" w:eastAsia="en-IN"/>
        </w:rPr>
      </w:pPr>
      <w:r>
        <w:rPr>
          <w:lang w:val="en-IN" w:eastAsia="en-IN"/>
        </w:rPr>
        <w:lastRenderedPageBreak/>
        <w:t>V</w:t>
      </w:r>
      <w:r>
        <w:rPr>
          <w:lang w:val="en-IN" w:eastAsia="en-IN"/>
        </w:rPr>
        <w:t>endor</w:t>
      </w:r>
      <w:r w:rsidR="0058119A">
        <w:rPr>
          <w:lang w:val="en-IN" w:eastAsia="en-IN"/>
        </w:rPr>
        <w:t xml:space="preserve"> </w:t>
      </w:r>
      <w:r>
        <w:rPr>
          <w:lang w:val="en-IN" w:eastAsia="en-IN"/>
        </w:rPr>
        <w:t>can view the list of all products with their name and base price</w:t>
      </w:r>
    </w:p>
    <w:p w14:paraId="691D71B2" w14:textId="737853AF"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also add a new product to the list of products</w:t>
      </w:r>
    </w:p>
    <w:p w14:paraId="299FAB7B" w14:textId="43BF6763" w:rsidR="00247C36" w:rsidRDefault="007B2224" w:rsidP="007B2224">
      <w:pPr>
        <w:pStyle w:val="DocumentText"/>
        <w:numPr>
          <w:ilvl w:val="0"/>
          <w:numId w:val="84"/>
        </w:numPr>
        <w:rPr>
          <w:lang w:val="en-IN" w:eastAsia="en-IN"/>
        </w:rPr>
      </w:pPr>
      <w:r>
        <w:rPr>
          <w:lang w:val="en-IN" w:eastAsia="en-IN"/>
        </w:rPr>
        <w:t>All transactions of particular consumer can be viewed by vendor</w:t>
      </w:r>
      <w:r w:rsidR="0058119A">
        <w:rPr>
          <w:lang w:val="en-IN" w:eastAsia="en-IN"/>
        </w:rPr>
        <w:t xml:space="preserve"> </w:t>
      </w:r>
      <w:r>
        <w:rPr>
          <w:lang w:val="en-IN" w:eastAsia="en-IN"/>
        </w:rPr>
        <w:t>in udhaari records</w:t>
      </w:r>
    </w:p>
    <w:p w14:paraId="6D826426" w14:textId="10C216E1"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view purchase bill of selected consumer</w:t>
      </w:r>
    </w:p>
    <w:p w14:paraId="3E48F72C" w14:textId="627F30D8"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view payment bill of selected consumer</w:t>
      </w:r>
    </w:p>
    <w:p w14:paraId="103F2615" w14:textId="5083864B" w:rsidR="00247C36" w:rsidRDefault="007B2224" w:rsidP="007B2224">
      <w:pPr>
        <w:pStyle w:val="DocumentText"/>
        <w:numPr>
          <w:ilvl w:val="0"/>
          <w:numId w:val="84"/>
        </w:numPr>
        <w:rPr>
          <w:lang w:val="en-IN" w:eastAsia="en-IN"/>
        </w:rPr>
      </w:pPr>
      <w:r>
        <w:rPr>
          <w:lang w:val="en-IN" w:eastAsia="en-IN"/>
        </w:rPr>
        <w:t>Payment details can be updated by vendor</w:t>
      </w:r>
      <w:r w:rsidR="0058119A">
        <w:rPr>
          <w:lang w:val="en-IN" w:eastAsia="en-IN"/>
        </w:rPr>
        <w:t xml:space="preserve"> </w:t>
      </w:r>
      <w:r>
        <w:rPr>
          <w:lang w:val="en-IN" w:eastAsia="en-IN"/>
        </w:rPr>
        <w:t>for consumer using make payment page</w:t>
      </w:r>
    </w:p>
    <w:p w14:paraId="61A4B7F6" w14:textId="3D39AF56"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go back to hom</w:t>
      </w:r>
      <w:r>
        <w:rPr>
          <w:lang w:val="en-IN" w:eastAsia="en-IN"/>
        </w:rPr>
        <w:t>epage by clicking on home button</w:t>
      </w:r>
    </w:p>
    <w:p w14:paraId="07324B63" w14:textId="38E2E178" w:rsidR="00247C36" w:rsidRDefault="007B2224" w:rsidP="007B2224">
      <w:pPr>
        <w:pStyle w:val="DocumentText"/>
        <w:numPr>
          <w:ilvl w:val="0"/>
          <w:numId w:val="84"/>
        </w:numPr>
        <w:rPr>
          <w:lang w:val="en-IN" w:eastAsia="en-IN"/>
        </w:rPr>
      </w:pPr>
      <w:r>
        <w:rPr>
          <w:lang w:val="en-IN" w:eastAsia="en-IN"/>
        </w:rPr>
        <w:t>Vendor</w:t>
      </w:r>
      <w:r w:rsidR="0058119A">
        <w:rPr>
          <w:lang w:val="en-IN" w:eastAsia="en-IN"/>
        </w:rPr>
        <w:t xml:space="preserve"> </w:t>
      </w:r>
      <w:r>
        <w:rPr>
          <w:lang w:val="en-IN" w:eastAsia="en-IN"/>
        </w:rPr>
        <w:t>can logout of the application by clicking on logout button</w:t>
      </w:r>
    </w:p>
    <w:p w14:paraId="2F82C179" w14:textId="77777777" w:rsidR="00247C36" w:rsidRDefault="007B2224" w:rsidP="007B2224">
      <w:pPr>
        <w:pStyle w:val="DocumentText"/>
        <w:numPr>
          <w:ilvl w:val="0"/>
          <w:numId w:val="81"/>
        </w:numPr>
        <w:rPr>
          <w:rFonts w:cs="Times New Roman"/>
          <w:lang w:val="en-IN" w:eastAsia="en-IN"/>
        </w:rPr>
      </w:pPr>
      <w:r>
        <w:rPr>
          <w:lang w:val="en-IN" w:eastAsia="en-IN"/>
        </w:rPr>
        <w:t xml:space="preserve">Consumer </w:t>
      </w:r>
    </w:p>
    <w:p w14:paraId="464514C0" w14:textId="77777777" w:rsidR="00247C36" w:rsidRDefault="007B2224">
      <w:pPr>
        <w:pStyle w:val="DocumentText"/>
        <w:ind w:left="1080"/>
        <w:rPr>
          <w:rFonts w:cs="Times New Roman"/>
          <w:lang w:val="en-IN" w:eastAsia="en-IN"/>
        </w:rPr>
      </w:pPr>
      <w:r>
        <w:rPr>
          <w:lang w:val="en-IN" w:eastAsia="en-IN"/>
        </w:rPr>
        <w:t>Consumer needs to login to the application. If consumer is not registered then consumer has to register first to access the system. On</w:t>
      </w:r>
      <w:r>
        <w:rPr>
          <w:lang w:val="en-IN" w:eastAsia="en-IN"/>
        </w:rPr>
        <w:t>ce consumer is logged-in, they are redirected to the consumer’s dashboard, which is also the homepage for the consumer. Now consumer can perform following actions,</w:t>
      </w:r>
    </w:p>
    <w:p w14:paraId="6339E2C3" w14:textId="77777777" w:rsidR="00247C36" w:rsidRDefault="007B2224" w:rsidP="007B2224">
      <w:pPr>
        <w:pStyle w:val="DocumentText"/>
        <w:numPr>
          <w:ilvl w:val="0"/>
          <w:numId w:val="84"/>
        </w:numPr>
        <w:rPr>
          <w:lang w:val="en-IN" w:eastAsia="en-IN"/>
        </w:rPr>
      </w:pPr>
      <w:r>
        <w:rPr>
          <w:lang w:val="en-IN" w:eastAsia="en-IN"/>
        </w:rPr>
        <w:t>Search for a particular vendor (shopkeeper) by their shop name or registered mobile number</w:t>
      </w:r>
    </w:p>
    <w:p w14:paraId="3EBD4AF3" w14:textId="77777777" w:rsidR="00247C36" w:rsidRDefault="007B2224" w:rsidP="007B2224">
      <w:pPr>
        <w:pStyle w:val="DocumentText"/>
        <w:numPr>
          <w:ilvl w:val="0"/>
          <w:numId w:val="85"/>
        </w:numPr>
        <w:rPr>
          <w:lang w:val="en-IN" w:eastAsia="en-IN"/>
        </w:rPr>
      </w:pPr>
      <w:r>
        <w:rPr>
          <w:lang w:val="en-IN" w:eastAsia="en-IN"/>
        </w:rPr>
        <w:t>C</w:t>
      </w:r>
      <w:r>
        <w:rPr>
          <w:lang w:val="en-IN" w:eastAsia="en-IN"/>
        </w:rPr>
        <w:t>onsumer can view a list of all vendors on consumers dashboard</w:t>
      </w:r>
    </w:p>
    <w:p w14:paraId="7EF12CA2" w14:textId="251B4508" w:rsidR="00247C36" w:rsidRDefault="007B2224" w:rsidP="007B2224">
      <w:pPr>
        <w:pStyle w:val="DocumentText"/>
        <w:numPr>
          <w:ilvl w:val="0"/>
          <w:numId w:val="85"/>
        </w:numPr>
        <w:rPr>
          <w:lang w:val="en-IN" w:eastAsia="en-IN"/>
        </w:rPr>
      </w:pPr>
      <w:r>
        <w:rPr>
          <w:lang w:val="en-IN" w:eastAsia="en-IN"/>
        </w:rPr>
        <w:t>Consumer can view all details of their account related to the selected vendor</w:t>
      </w:r>
      <w:r w:rsidR="0058119A">
        <w:rPr>
          <w:lang w:val="en-IN" w:eastAsia="en-IN"/>
        </w:rPr>
        <w:t xml:space="preserve"> </w:t>
      </w:r>
      <w:r>
        <w:rPr>
          <w:lang w:val="en-IN" w:eastAsia="en-IN"/>
        </w:rPr>
        <w:t>on Account Details page</w:t>
      </w:r>
    </w:p>
    <w:p w14:paraId="054A3353" w14:textId="64B4AADE" w:rsidR="00247C36" w:rsidRDefault="007B2224" w:rsidP="007B2224">
      <w:pPr>
        <w:pStyle w:val="DocumentText"/>
        <w:numPr>
          <w:ilvl w:val="0"/>
          <w:numId w:val="85"/>
        </w:numPr>
        <w:rPr>
          <w:lang w:val="en-IN" w:eastAsia="en-IN"/>
        </w:rPr>
      </w:pPr>
      <w:r>
        <w:rPr>
          <w:lang w:val="en-IN" w:eastAsia="en-IN"/>
        </w:rPr>
        <w:t xml:space="preserve">Consumer can view total bill of purchased products as well as total due </w:t>
      </w:r>
      <w:r>
        <w:rPr>
          <w:lang w:val="en-IN" w:eastAsia="en-IN"/>
        </w:rPr>
        <w:t>udhaari to that vendor</w:t>
      </w:r>
    </w:p>
    <w:p w14:paraId="0A9F9CFF" w14:textId="77777777" w:rsidR="00247C36" w:rsidRDefault="007B2224" w:rsidP="007B2224">
      <w:pPr>
        <w:pStyle w:val="DocumentText"/>
        <w:numPr>
          <w:ilvl w:val="0"/>
          <w:numId w:val="85"/>
        </w:numPr>
        <w:rPr>
          <w:lang w:val="en-IN" w:eastAsia="en-IN"/>
        </w:rPr>
      </w:pPr>
      <w:r>
        <w:rPr>
          <w:lang w:val="en-IN" w:eastAsia="en-IN"/>
        </w:rPr>
        <w:t>All transactions the consumer is avaialable in my udhaari page</w:t>
      </w:r>
    </w:p>
    <w:p w14:paraId="28568BB3" w14:textId="77777777" w:rsidR="00247C36" w:rsidRDefault="007B2224" w:rsidP="007B2224">
      <w:pPr>
        <w:pStyle w:val="DocumentText"/>
        <w:numPr>
          <w:ilvl w:val="0"/>
          <w:numId w:val="85"/>
        </w:numPr>
        <w:outlineLvl w:val="0"/>
        <w:rPr>
          <w:lang w:val="en-IN" w:eastAsia="en-IN"/>
        </w:rPr>
      </w:pPr>
      <w:bookmarkStart w:id="165" w:name="_Toc2580"/>
      <w:r>
        <w:rPr>
          <w:lang w:val="en-IN" w:eastAsia="en-IN"/>
        </w:rPr>
        <w:t>Consumer can view their purchase bill </w:t>
      </w:r>
      <w:bookmarkEnd w:id="165"/>
    </w:p>
    <w:p w14:paraId="1B3A1A30" w14:textId="77777777" w:rsidR="00247C36" w:rsidRDefault="007B2224" w:rsidP="007B2224">
      <w:pPr>
        <w:pStyle w:val="DocumentText"/>
        <w:numPr>
          <w:ilvl w:val="0"/>
          <w:numId w:val="85"/>
        </w:numPr>
        <w:outlineLvl w:val="0"/>
        <w:rPr>
          <w:lang w:val="en-IN" w:eastAsia="en-IN"/>
        </w:rPr>
      </w:pPr>
      <w:bookmarkStart w:id="166" w:name="_Toc19504"/>
      <w:r>
        <w:rPr>
          <w:lang w:val="en-IN" w:eastAsia="en-IN"/>
        </w:rPr>
        <w:t>Consumer can view their  payment bill </w:t>
      </w:r>
      <w:bookmarkEnd w:id="166"/>
    </w:p>
    <w:p w14:paraId="1F0B53D8" w14:textId="77777777" w:rsidR="00247C36" w:rsidRDefault="007B2224" w:rsidP="007B2224">
      <w:pPr>
        <w:pStyle w:val="DocumentText"/>
        <w:numPr>
          <w:ilvl w:val="0"/>
          <w:numId w:val="85"/>
        </w:numPr>
        <w:rPr>
          <w:lang w:val="en-IN" w:eastAsia="en-IN"/>
        </w:rPr>
      </w:pPr>
      <w:r>
        <w:rPr>
          <w:lang w:val="en-IN" w:eastAsia="en-IN"/>
        </w:rPr>
        <w:lastRenderedPageBreak/>
        <w:t>Consumer can go back to homepage by clicking on home button</w:t>
      </w:r>
    </w:p>
    <w:p w14:paraId="109C45FC" w14:textId="77777777" w:rsidR="00247C36" w:rsidRDefault="007B2224" w:rsidP="007B2224">
      <w:pPr>
        <w:pStyle w:val="DocumentText"/>
        <w:numPr>
          <w:ilvl w:val="0"/>
          <w:numId w:val="85"/>
        </w:numPr>
        <w:rPr>
          <w:lang w:val="en-IN" w:eastAsia="en-IN"/>
        </w:rPr>
      </w:pPr>
      <w:r>
        <w:rPr>
          <w:lang w:val="en-IN" w:eastAsia="en-IN"/>
        </w:rPr>
        <w:t>Consumer can logout</w:t>
      </w:r>
      <w:r>
        <w:rPr>
          <w:lang w:val="en-IN" w:eastAsia="en-IN"/>
        </w:rPr>
        <w:t xml:space="preserve"> of the application by clicking on logout button</w:t>
      </w:r>
    </w:p>
    <w:p w14:paraId="56359715" w14:textId="77777777" w:rsidR="00247C36" w:rsidRDefault="00247C36">
      <w:pPr>
        <w:pStyle w:val="DocumentText"/>
        <w:rPr>
          <w:lang w:val="en-IN" w:eastAsia="en-IN"/>
        </w:rPr>
      </w:pPr>
    </w:p>
    <w:p w14:paraId="60F1E5DB" w14:textId="77777777" w:rsidR="00247C36" w:rsidRDefault="00247C36">
      <w:pPr>
        <w:pStyle w:val="DocumentText"/>
      </w:pPr>
    </w:p>
    <w:p w14:paraId="3B0BEB9C" w14:textId="77777777" w:rsidR="00247C36" w:rsidRDefault="007B2224">
      <w:pPr>
        <w:pStyle w:val="HeadingsL2"/>
      </w:pPr>
      <w:bookmarkStart w:id="167" w:name="_Toc73284594"/>
      <w:r>
        <w:t>Application features</w:t>
      </w:r>
      <w:bookmarkEnd w:id="167"/>
    </w:p>
    <w:p w14:paraId="535A8C79" w14:textId="77777777" w:rsidR="00247C36" w:rsidRDefault="007B2224">
      <w:pPr>
        <w:pStyle w:val="DocumentText"/>
      </w:pPr>
      <w:r>
        <w:t>It involves, the actual features and functionalities of this application along with the actual screen shots of each page developed</w:t>
      </w:r>
    </w:p>
    <w:p w14:paraId="53CBDEC3" w14:textId="77777777" w:rsidR="00247C36" w:rsidRDefault="007B2224">
      <w:pPr>
        <w:spacing w:line="240" w:lineRule="auto"/>
        <w:rPr>
          <w:rFonts w:asciiTheme="minorHAnsi" w:hAnsiTheme="minorHAnsi" w:cstheme="minorHAnsi"/>
        </w:rPr>
      </w:pPr>
      <w:r>
        <w:br w:type="page"/>
      </w:r>
    </w:p>
    <w:p w14:paraId="4F2DD2C1" w14:textId="77777777" w:rsidR="00247C36" w:rsidRDefault="007B2224">
      <w:pPr>
        <w:pStyle w:val="HeadingsL3"/>
      </w:pPr>
      <w:bookmarkStart w:id="168" w:name="_Toc73284595"/>
      <w:r>
        <w:lastRenderedPageBreak/>
        <w:t>Launching Screen</w:t>
      </w:r>
      <w:bookmarkEnd w:id="168"/>
    </w:p>
    <w:p w14:paraId="2BFB0FE1" w14:textId="77777777" w:rsidR="00247C36" w:rsidRDefault="007B2224">
      <w:pPr>
        <w:pStyle w:val="DocumentText"/>
        <w:rPr>
          <w:lang w:val="en-IN" w:eastAsia="en-IN"/>
        </w:rPr>
      </w:pPr>
      <w:r>
        <w:rPr>
          <w:lang w:val="en-IN" w:eastAsia="en-IN"/>
        </w:rPr>
        <w:t>This is the first screen users lan</w:t>
      </w:r>
      <w:r>
        <w:rPr>
          <w:lang w:val="en-IN" w:eastAsia="en-IN"/>
        </w:rPr>
        <w:t>d on when they open this application. It contains the application name and the categorized two roles for users . User has to select one of the a roles to proceed and enter login credentials to access the application. If user is not registered then it is ma</w:t>
      </w:r>
      <w:r>
        <w:rPr>
          <w:lang w:val="en-IN" w:eastAsia="en-IN"/>
        </w:rPr>
        <w:t>ndatory to register first in order to login and access the further features.</w:t>
      </w:r>
    </w:p>
    <w:p w14:paraId="599CF571" w14:textId="77777777" w:rsidR="00247C36" w:rsidRDefault="00247C36">
      <w:pPr>
        <w:pStyle w:val="DocumentText"/>
        <w:rPr>
          <w:lang w:val="en-IN" w:eastAsia="en-IN"/>
        </w:rPr>
      </w:pPr>
    </w:p>
    <w:p w14:paraId="7580CD8F" w14:textId="77777777" w:rsidR="00247C36" w:rsidRDefault="007B2224">
      <w:pPr>
        <w:pStyle w:val="DocumentText"/>
        <w:ind w:left="1985" w:right="-99" w:hanging="1265"/>
        <w:jc w:val="center"/>
        <w:rPr>
          <w:lang w:val="en-IN" w:eastAsia="en-IN"/>
        </w:rPr>
      </w:pPr>
      <w:r>
        <w:rPr>
          <w:lang w:val="en-IN" w:eastAsia="en-IN"/>
        </w:rPr>
        <w:drawing>
          <wp:inline distT="0" distB="0" distL="0" distR="0" wp14:anchorId="7583A6B5" wp14:editId="569F6B8F">
            <wp:extent cx="3384550" cy="5410200"/>
            <wp:effectExtent l="0" t="0" r="6350" b="0"/>
            <wp:docPr id="70" name="Picture 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Logo, company nam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98121" cy="5431824"/>
                    </a:xfrm>
                    <a:prstGeom prst="rect">
                      <a:avLst/>
                    </a:prstGeom>
                  </pic:spPr>
                </pic:pic>
              </a:graphicData>
            </a:graphic>
          </wp:inline>
        </w:drawing>
      </w:r>
    </w:p>
    <w:p w14:paraId="695ADB29" w14:textId="77777777" w:rsidR="00247C36" w:rsidRDefault="00247C36">
      <w:pPr>
        <w:pStyle w:val="FigureCaption"/>
        <w:jc w:val="center"/>
        <w:rPr>
          <w:rStyle w:val="FigureCaptionChar"/>
          <w:rFonts w:asciiTheme="minorHAnsi" w:hAnsiTheme="minorHAnsi" w:cstheme="minorHAnsi"/>
          <w:b/>
          <w:i/>
        </w:rPr>
      </w:pPr>
    </w:p>
    <w:p w14:paraId="5D96A99B" w14:textId="77777777" w:rsidR="00247C36" w:rsidRDefault="007B2224">
      <w:pPr>
        <w:pStyle w:val="FigureCaption"/>
        <w:jc w:val="center"/>
        <w:rPr>
          <w:rFonts w:asciiTheme="minorHAnsi" w:hAnsiTheme="minorHAnsi" w:cstheme="minorHAnsi"/>
          <w:b w:val="0"/>
          <w:i w:val="0"/>
        </w:rPr>
      </w:pPr>
      <w:bookmarkStart w:id="169" w:name="_Toc73284761"/>
      <w:r>
        <w:rPr>
          <w:rStyle w:val="FigureCaptionChar"/>
          <w:rFonts w:asciiTheme="minorHAnsi" w:hAnsiTheme="minorHAnsi" w:cstheme="minorHAnsi"/>
          <w:b/>
          <w:i/>
        </w:rPr>
        <w:t>Figure 7.1</w:t>
      </w:r>
      <w:r>
        <w:rPr>
          <w:rStyle w:val="FigureCaptionChar"/>
          <w:rFonts w:asciiTheme="minorHAnsi" w:hAnsiTheme="minorHAnsi" w:cstheme="minorHAnsi"/>
          <w:b/>
          <w:i/>
        </w:rPr>
        <w:t xml:space="preserve"> </w:t>
      </w:r>
      <w:r>
        <w:rPr>
          <w:rStyle w:val="FigureCaptionChar"/>
          <w:rFonts w:asciiTheme="minorHAnsi" w:hAnsiTheme="minorHAnsi" w:cstheme="minorHAnsi"/>
          <w:b/>
          <w:i/>
        </w:rPr>
        <w:t>Screen Shots – Launching Page</w:t>
      </w:r>
      <w:bookmarkEnd w:id="169"/>
    </w:p>
    <w:p w14:paraId="77F586DB" w14:textId="77777777" w:rsidR="00247C36" w:rsidRDefault="00247C36">
      <w:pPr>
        <w:pStyle w:val="HeadingsL3"/>
        <w:rPr>
          <w:lang w:val="en-IN" w:eastAsia="en-IN"/>
        </w:rPr>
      </w:pPr>
    </w:p>
    <w:p w14:paraId="214380D0" w14:textId="77777777" w:rsidR="00247C36" w:rsidRDefault="007B2224">
      <w:pPr>
        <w:pStyle w:val="HeadingsL3"/>
        <w:rPr>
          <w:lang w:val="en-IN" w:eastAsia="en-IN"/>
        </w:rPr>
      </w:pPr>
      <w:bookmarkStart w:id="170" w:name="_Toc73284596"/>
      <w:r>
        <w:rPr>
          <w:lang w:val="en-IN" w:eastAsia="en-IN"/>
        </w:rPr>
        <w:lastRenderedPageBreak/>
        <w:t>Vendor (shopkeeper) Login</w:t>
      </w:r>
      <w:bookmarkEnd w:id="170"/>
    </w:p>
    <w:p w14:paraId="35B16BC7" w14:textId="2379650E" w:rsidR="00247C36" w:rsidRDefault="007B2224">
      <w:pPr>
        <w:pStyle w:val="DocumentText"/>
        <w:rPr>
          <w:lang w:val="en-IN" w:eastAsia="en-IN"/>
        </w:rPr>
      </w:pPr>
      <w:r>
        <w:rPr>
          <w:lang w:val="en-IN" w:eastAsia="en-IN"/>
        </w:rPr>
        <w:t>This is the screen designed for vendor</w:t>
      </w:r>
      <w:r w:rsidR="0058119A">
        <w:rPr>
          <w:lang w:val="en-IN" w:eastAsia="en-IN"/>
        </w:rPr>
        <w:t xml:space="preserve"> </w:t>
      </w:r>
      <w:r>
        <w:rPr>
          <w:lang w:val="en-IN" w:eastAsia="en-IN"/>
        </w:rPr>
        <w:t>to login, if vendor</w:t>
      </w:r>
      <w:r w:rsidR="0058119A">
        <w:rPr>
          <w:lang w:val="en-IN" w:eastAsia="en-IN"/>
        </w:rPr>
        <w:t xml:space="preserve"> </w:t>
      </w:r>
      <w:r>
        <w:rPr>
          <w:lang w:val="en-IN" w:eastAsia="en-IN"/>
        </w:rPr>
        <w:t xml:space="preserve">is already </w:t>
      </w:r>
      <w:r>
        <w:rPr>
          <w:lang w:val="en-IN" w:eastAsia="en-IN"/>
        </w:rPr>
        <w:t>registered then he/she can login directly with their login credentials. System checks login credentials if contact number and password is valid then system redirects the vendor</w:t>
      </w:r>
      <w:r w:rsidR="0058119A">
        <w:rPr>
          <w:lang w:val="en-IN" w:eastAsia="en-IN"/>
        </w:rPr>
        <w:t xml:space="preserve"> </w:t>
      </w:r>
      <w:r>
        <w:rPr>
          <w:lang w:val="en-IN" w:eastAsia="en-IN"/>
        </w:rPr>
        <w:t>to dashboard otherwise system provides validation error message.</w:t>
      </w:r>
    </w:p>
    <w:p w14:paraId="72807E51" w14:textId="77777777" w:rsidR="00247C36" w:rsidRDefault="00247C36">
      <w:pPr>
        <w:pStyle w:val="DocumentText"/>
        <w:rPr>
          <w:lang w:val="en-IN" w:eastAsia="en-IN"/>
        </w:rPr>
      </w:pPr>
    </w:p>
    <w:p w14:paraId="467ADF23" w14:textId="77777777" w:rsidR="00247C36" w:rsidRDefault="007B2224">
      <w:pPr>
        <w:pStyle w:val="DocumentText"/>
        <w:jc w:val="center"/>
        <w:rPr>
          <w:lang w:val="en-IN" w:eastAsia="en-IN"/>
        </w:rPr>
      </w:pPr>
      <w:r>
        <w:rPr>
          <w:lang w:val="en-IN" w:eastAsia="en-IN"/>
        </w:rPr>
        <w:drawing>
          <wp:inline distT="0" distB="0" distL="0" distR="0" wp14:anchorId="3CEE25E4" wp14:editId="1730669C">
            <wp:extent cx="3362325" cy="4818380"/>
            <wp:effectExtent l="0" t="0" r="0" b="1270"/>
            <wp:docPr id="71" name="Picture 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websit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8580" cy="4856116"/>
                    </a:xfrm>
                    <a:prstGeom prst="rect">
                      <a:avLst/>
                    </a:prstGeom>
                  </pic:spPr>
                </pic:pic>
              </a:graphicData>
            </a:graphic>
          </wp:inline>
        </w:drawing>
      </w:r>
    </w:p>
    <w:p w14:paraId="72CF2957" w14:textId="77777777" w:rsidR="00247C36" w:rsidRDefault="00247C36">
      <w:pPr>
        <w:pStyle w:val="FigureCaption"/>
        <w:jc w:val="center"/>
        <w:rPr>
          <w:rStyle w:val="FigureCaptionChar"/>
          <w:rFonts w:asciiTheme="minorHAnsi" w:hAnsiTheme="minorHAnsi"/>
          <w:b/>
          <w:bCs/>
          <w:i/>
          <w:iCs/>
        </w:rPr>
      </w:pPr>
    </w:p>
    <w:p w14:paraId="1071D077" w14:textId="77777777" w:rsidR="00247C36" w:rsidRDefault="007B2224">
      <w:pPr>
        <w:pStyle w:val="FigureCaption"/>
        <w:jc w:val="center"/>
        <w:rPr>
          <w:rFonts w:ascii="Calibri" w:eastAsia="Times New Roman" w:hAnsi="Calibri" w:cs="Calibri"/>
          <w:b w:val="0"/>
          <w:bCs/>
          <w:i w:val="0"/>
          <w:iCs/>
          <w:szCs w:val="24"/>
          <w:lang w:val="en-IN" w:eastAsia="en-IN"/>
        </w:rPr>
      </w:pPr>
      <w:bookmarkStart w:id="171" w:name="_Toc73284762"/>
      <w:r>
        <w:rPr>
          <w:rStyle w:val="FigureCaptionChar"/>
          <w:rFonts w:asciiTheme="minorHAnsi" w:hAnsiTheme="minorHAnsi"/>
          <w:b/>
          <w:bCs/>
          <w:i/>
          <w:iCs/>
        </w:rPr>
        <w:t>Figure 7.2</w:t>
      </w:r>
      <w:r>
        <w:rPr>
          <w:rStyle w:val="FigureCaptionChar"/>
          <w:rFonts w:asciiTheme="minorHAnsi" w:hAnsiTheme="minorHAnsi"/>
          <w:b/>
          <w:bCs/>
          <w:i/>
          <w:iCs/>
        </w:rPr>
        <w:t xml:space="preserve"> </w:t>
      </w:r>
      <w:r>
        <w:rPr>
          <w:rStyle w:val="FigureCaptionChar"/>
          <w:rFonts w:asciiTheme="minorHAnsi" w:hAnsiTheme="minorHAnsi"/>
          <w:b/>
          <w:bCs/>
          <w:i/>
          <w:iCs/>
        </w:rPr>
        <w:t>Vendor Login</w:t>
      </w:r>
      <w:bookmarkEnd w:id="171"/>
      <w:r>
        <w:rPr>
          <w:rStyle w:val="FigureCaptionChar"/>
          <w:rFonts w:asciiTheme="minorHAnsi" w:hAnsiTheme="minorHAnsi"/>
          <w:b/>
          <w:bCs/>
          <w:i/>
          <w:iCs/>
        </w:rPr>
        <w:br/>
      </w:r>
    </w:p>
    <w:p w14:paraId="79572165" w14:textId="77777777" w:rsidR="00247C36" w:rsidRDefault="007B2224">
      <w:pPr>
        <w:spacing w:line="240" w:lineRule="auto"/>
        <w:rPr>
          <w:rFonts w:ascii="Calibri" w:eastAsia="Times New Roman" w:hAnsi="Calibri" w:cs="Calibri"/>
          <w:b/>
          <w:i/>
          <w:szCs w:val="24"/>
          <w:lang w:val="en-IN" w:eastAsia="en-IN"/>
        </w:rPr>
      </w:pPr>
      <w:r>
        <w:rPr>
          <w:rFonts w:ascii="Calibri" w:eastAsia="Times New Roman" w:hAnsi="Calibri" w:cs="Calibri"/>
          <w:szCs w:val="24"/>
          <w:lang w:val="en-IN" w:eastAsia="en-IN"/>
        </w:rPr>
        <w:br w:type="page"/>
      </w:r>
    </w:p>
    <w:p w14:paraId="1EA91A6D" w14:textId="77777777" w:rsidR="00247C36" w:rsidRDefault="007B2224">
      <w:pPr>
        <w:pStyle w:val="HeadingsL3"/>
        <w:rPr>
          <w:lang w:val="en-IN" w:eastAsia="en-IN"/>
        </w:rPr>
      </w:pPr>
      <w:bookmarkStart w:id="172" w:name="_Toc73284597"/>
      <w:r>
        <w:rPr>
          <w:lang w:val="en-IN" w:eastAsia="en-IN"/>
        </w:rPr>
        <w:lastRenderedPageBreak/>
        <w:t>Vendor (shopkeeper) Register</w:t>
      </w:r>
      <w:bookmarkEnd w:id="172"/>
    </w:p>
    <w:p w14:paraId="58678F74" w14:textId="5B08B771" w:rsidR="00247C36" w:rsidRDefault="007B2224" w:rsidP="007B2224">
      <w:pPr>
        <w:pStyle w:val="DocumentText"/>
        <w:numPr>
          <w:ilvl w:val="0"/>
          <w:numId w:val="81"/>
        </w:numPr>
        <w:rPr>
          <w:lang w:val="en-IN" w:eastAsia="en-IN"/>
        </w:rPr>
      </w:pPr>
      <w:r>
        <w:rPr>
          <w:lang w:val="en-IN" w:eastAsia="en-IN"/>
        </w:rPr>
        <w:t>This is the screen designed for vendor</w:t>
      </w:r>
      <w:r w:rsidR="0058119A">
        <w:rPr>
          <w:lang w:val="en-IN" w:eastAsia="en-IN"/>
        </w:rPr>
        <w:t xml:space="preserve"> </w:t>
      </w:r>
      <w:r>
        <w:rPr>
          <w:lang w:val="en-IN" w:eastAsia="en-IN"/>
        </w:rPr>
        <w:t xml:space="preserve">to register. If a vendor </w:t>
      </w:r>
      <w:r>
        <w:rPr>
          <w:lang w:val="en-IN" w:eastAsia="en-IN"/>
        </w:rPr>
        <w:t>is unregistered and wants to login then he/she has to register first by their name, contact number, shop name, shop address and password. System checks validations if</w:t>
      </w:r>
      <w:r>
        <w:rPr>
          <w:lang w:val="en-IN" w:eastAsia="en-IN"/>
        </w:rPr>
        <w:t xml:space="preserve"> all fields are correct then system registers the new vendor </w:t>
      </w:r>
      <w:r>
        <w:rPr>
          <w:lang w:val="en-IN" w:eastAsia="en-IN"/>
        </w:rPr>
        <w:t>and allows vendor</w:t>
      </w:r>
      <w:r>
        <w:rPr>
          <w:lang w:val="en-IN" w:eastAsia="en-IN"/>
        </w:rPr>
        <w:t xml:space="preserve"> to login into the system. </w:t>
      </w:r>
      <w:r>
        <w:rPr>
          <w:lang w:val="en-IN" w:eastAsia="en-IN"/>
        </w:rPr>
        <w:tab/>
      </w:r>
    </w:p>
    <w:p w14:paraId="17F73666" w14:textId="77777777" w:rsidR="00247C36" w:rsidRDefault="00247C36">
      <w:pPr>
        <w:pStyle w:val="DocumentText"/>
        <w:ind w:left="1440"/>
        <w:rPr>
          <w:lang w:val="en-IN" w:eastAsia="en-IN"/>
        </w:rPr>
      </w:pPr>
    </w:p>
    <w:p w14:paraId="01EEB80E" w14:textId="77777777" w:rsidR="00247C36" w:rsidRDefault="007B2224">
      <w:pPr>
        <w:pStyle w:val="DocumentText"/>
        <w:jc w:val="center"/>
        <w:rPr>
          <w:lang w:val="en-IN" w:eastAsia="en-IN"/>
        </w:rPr>
      </w:pPr>
      <w:r>
        <w:rPr>
          <w:lang w:val="en-IN" w:eastAsia="en-IN"/>
        </w:rPr>
        <w:drawing>
          <wp:inline distT="0" distB="0" distL="0" distR="0" wp14:anchorId="36DD2CCA" wp14:editId="5E0C0B1C">
            <wp:extent cx="3329305" cy="4563745"/>
            <wp:effectExtent l="0" t="0" r="4445" b="825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49040" cy="4591102"/>
                    </a:xfrm>
                    <a:prstGeom prst="rect">
                      <a:avLst/>
                    </a:prstGeom>
                  </pic:spPr>
                </pic:pic>
              </a:graphicData>
            </a:graphic>
          </wp:inline>
        </w:drawing>
      </w:r>
    </w:p>
    <w:p w14:paraId="3E17B220" w14:textId="77777777" w:rsidR="00247C36" w:rsidRDefault="00247C36">
      <w:pPr>
        <w:pStyle w:val="FigureCaption"/>
        <w:jc w:val="center"/>
        <w:rPr>
          <w:rStyle w:val="FigureCaptionChar"/>
          <w:rFonts w:asciiTheme="minorHAnsi" w:hAnsiTheme="minorHAnsi"/>
          <w:b/>
          <w:bCs/>
          <w:i/>
          <w:iCs/>
        </w:rPr>
      </w:pPr>
    </w:p>
    <w:p w14:paraId="2E194295" w14:textId="77777777" w:rsidR="00247C36" w:rsidRDefault="007B2224">
      <w:pPr>
        <w:pStyle w:val="FigureCaption"/>
        <w:jc w:val="center"/>
        <w:rPr>
          <w:rFonts w:ascii="Calibri" w:eastAsia="Times New Roman" w:hAnsi="Calibri" w:cs="Calibri"/>
          <w:b w:val="0"/>
          <w:bCs/>
          <w:i w:val="0"/>
          <w:iCs/>
          <w:szCs w:val="24"/>
          <w:lang w:val="en-IN" w:eastAsia="en-IN"/>
        </w:rPr>
      </w:pPr>
      <w:bookmarkStart w:id="173" w:name="_Toc73284763"/>
      <w:r>
        <w:rPr>
          <w:rStyle w:val="FigureCaptionChar"/>
          <w:rFonts w:asciiTheme="minorHAnsi" w:hAnsiTheme="minorHAnsi"/>
          <w:b/>
          <w:bCs/>
          <w:i/>
          <w:iCs/>
        </w:rPr>
        <w:t>Figure 7.3</w:t>
      </w:r>
      <w:r>
        <w:rPr>
          <w:rStyle w:val="FigureCaptionChar"/>
          <w:rFonts w:asciiTheme="minorHAnsi" w:hAnsiTheme="minorHAnsi"/>
          <w:b/>
          <w:bCs/>
          <w:i/>
          <w:iCs/>
        </w:rPr>
        <w:t xml:space="preserve"> </w:t>
      </w:r>
      <w:r>
        <w:rPr>
          <w:rStyle w:val="FigureCaptionChar"/>
          <w:rFonts w:asciiTheme="minorHAnsi" w:hAnsiTheme="minorHAnsi"/>
          <w:b/>
          <w:bCs/>
          <w:i/>
          <w:iCs/>
        </w:rPr>
        <w:t>Vendor Registration</w:t>
      </w:r>
      <w:bookmarkEnd w:id="173"/>
    </w:p>
    <w:p w14:paraId="1A1C0727" w14:textId="77777777" w:rsidR="00247C36" w:rsidRDefault="00247C36">
      <w:pPr>
        <w:pStyle w:val="DocumentText"/>
        <w:jc w:val="center"/>
        <w:rPr>
          <w:lang w:val="en-IN" w:eastAsia="en-IN"/>
        </w:rPr>
      </w:pPr>
    </w:p>
    <w:p w14:paraId="7E473E6D" w14:textId="77777777" w:rsidR="0017737F" w:rsidRDefault="0017737F">
      <w:pPr>
        <w:spacing w:line="240" w:lineRule="auto"/>
        <w:rPr>
          <w:rFonts w:asciiTheme="minorHAnsi" w:hAnsiTheme="minorHAnsi" w:cstheme="minorHAnsi"/>
          <w:noProof/>
          <w:lang w:val="en-IN" w:eastAsia="en-IN"/>
        </w:rPr>
      </w:pPr>
      <w:r>
        <w:rPr>
          <w:lang w:val="en-IN" w:eastAsia="en-IN"/>
        </w:rPr>
        <w:br w:type="page"/>
      </w:r>
    </w:p>
    <w:p w14:paraId="404B1F69" w14:textId="34D8DA9B" w:rsidR="00247C36" w:rsidRDefault="007B2224" w:rsidP="007B2224">
      <w:pPr>
        <w:pStyle w:val="DocumentText"/>
        <w:numPr>
          <w:ilvl w:val="0"/>
          <w:numId w:val="81"/>
        </w:numPr>
        <w:rPr>
          <w:lang w:val="en-IN" w:eastAsia="en-IN"/>
        </w:rPr>
      </w:pPr>
      <w:r>
        <w:rPr>
          <w:lang w:val="en-IN" w:eastAsia="en-IN"/>
        </w:rPr>
        <w:lastRenderedPageBreak/>
        <w:t>If Vendor</w:t>
      </w:r>
      <w:r w:rsidR="0058119A">
        <w:rPr>
          <w:lang w:val="en-IN" w:eastAsia="en-IN"/>
        </w:rPr>
        <w:t xml:space="preserve"> </w:t>
      </w:r>
      <w:r>
        <w:rPr>
          <w:lang w:val="en-IN" w:eastAsia="en-IN"/>
        </w:rPr>
        <w:t>enters all valid credentials then system gives message of regist</w:t>
      </w:r>
      <w:r>
        <w:rPr>
          <w:lang w:val="en-IN" w:eastAsia="en-IN"/>
        </w:rPr>
        <w:t>ration successful and allows the vendor</w:t>
      </w:r>
      <w:r w:rsidR="0058119A">
        <w:rPr>
          <w:lang w:val="en-IN" w:eastAsia="en-IN"/>
        </w:rPr>
        <w:t xml:space="preserve"> </w:t>
      </w:r>
      <w:r>
        <w:rPr>
          <w:lang w:val="en-IN" w:eastAsia="en-IN"/>
        </w:rPr>
        <w:t>to login through their registered mobile number and password.</w:t>
      </w:r>
    </w:p>
    <w:p w14:paraId="1D00DA7C" w14:textId="77777777" w:rsidR="00247C36" w:rsidRDefault="00247C36">
      <w:pPr>
        <w:pStyle w:val="DocumentText"/>
        <w:ind w:left="1440"/>
        <w:rPr>
          <w:lang w:val="en-IN" w:eastAsia="en-IN"/>
        </w:rPr>
      </w:pPr>
    </w:p>
    <w:p w14:paraId="44CA8AA2" w14:textId="77777777" w:rsidR="00247C36" w:rsidRDefault="007B2224">
      <w:pPr>
        <w:pStyle w:val="DocumentText"/>
        <w:ind w:left="1985" w:right="1177"/>
        <w:rPr>
          <w:lang w:val="en-IN" w:eastAsia="en-IN"/>
        </w:rPr>
      </w:pPr>
      <w:r>
        <w:drawing>
          <wp:inline distT="0" distB="0" distL="0" distR="0" wp14:anchorId="0F132730" wp14:editId="6CD31322">
            <wp:extent cx="3502025" cy="6037580"/>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t="4607" r="-4" b="4488"/>
                    <a:stretch>
                      <a:fillRect/>
                    </a:stretch>
                  </pic:blipFill>
                  <pic:spPr>
                    <a:xfrm>
                      <a:off x="0" y="0"/>
                      <a:ext cx="3517630" cy="6064224"/>
                    </a:xfrm>
                    <a:prstGeom prst="rect">
                      <a:avLst/>
                    </a:prstGeom>
                    <a:noFill/>
                    <a:ln>
                      <a:noFill/>
                    </a:ln>
                  </pic:spPr>
                </pic:pic>
              </a:graphicData>
            </a:graphic>
          </wp:inline>
        </w:drawing>
      </w:r>
    </w:p>
    <w:p w14:paraId="29353C8C" w14:textId="77777777" w:rsidR="00247C36" w:rsidRDefault="00247C36">
      <w:pPr>
        <w:pStyle w:val="FigureCaption"/>
        <w:jc w:val="center"/>
        <w:rPr>
          <w:rStyle w:val="FigureCaptionChar"/>
          <w:rFonts w:asciiTheme="minorHAnsi" w:hAnsiTheme="minorHAnsi"/>
          <w:b/>
          <w:bCs/>
          <w:i/>
          <w:iCs/>
        </w:rPr>
      </w:pPr>
    </w:p>
    <w:p w14:paraId="7A609C93" w14:textId="77777777" w:rsidR="00247C36" w:rsidRDefault="007B2224">
      <w:pPr>
        <w:pStyle w:val="FigureCaption"/>
        <w:jc w:val="center"/>
        <w:rPr>
          <w:rFonts w:ascii="Calibri" w:eastAsia="Times New Roman" w:hAnsi="Calibri" w:cs="Calibri"/>
          <w:b w:val="0"/>
          <w:bCs/>
          <w:i w:val="0"/>
          <w:iCs/>
          <w:szCs w:val="24"/>
          <w:lang w:val="en-IN" w:eastAsia="en-IN"/>
        </w:rPr>
      </w:pPr>
      <w:bookmarkStart w:id="174" w:name="_Toc73284764"/>
      <w:r>
        <w:rPr>
          <w:rStyle w:val="FigureCaptionChar"/>
          <w:rFonts w:asciiTheme="minorHAnsi" w:hAnsiTheme="minorHAnsi"/>
          <w:b/>
          <w:bCs/>
          <w:i/>
          <w:iCs/>
        </w:rPr>
        <w:t>Figure 7.4</w:t>
      </w:r>
      <w:r>
        <w:rPr>
          <w:rStyle w:val="FigureCaptionChar"/>
          <w:rFonts w:asciiTheme="minorHAnsi" w:hAnsiTheme="minorHAnsi"/>
          <w:b/>
          <w:bCs/>
          <w:i/>
          <w:iCs/>
        </w:rPr>
        <w:t xml:space="preserve"> </w:t>
      </w:r>
      <w:r>
        <w:rPr>
          <w:rStyle w:val="FigureCaptionChar"/>
          <w:rFonts w:asciiTheme="minorHAnsi" w:hAnsiTheme="minorHAnsi"/>
          <w:b/>
          <w:bCs/>
          <w:i/>
          <w:iCs/>
        </w:rPr>
        <w:t>Vendor Registration Successful</w:t>
      </w:r>
      <w:bookmarkEnd w:id="174"/>
    </w:p>
    <w:p w14:paraId="6763ABCF" w14:textId="77777777" w:rsidR="00247C36" w:rsidRDefault="00247C36">
      <w:pPr>
        <w:pStyle w:val="HeadingsL3"/>
        <w:rPr>
          <w:lang w:val="en-IN" w:eastAsia="en-IN"/>
        </w:rPr>
      </w:pPr>
    </w:p>
    <w:p w14:paraId="75C32081" w14:textId="77777777" w:rsidR="00247C36" w:rsidRDefault="00247C36">
      <w:pPr>
        <w:pStyle w:val="HeadingsL3"/>
        <w:rPr>
          <w:lang w:val="en-IN" w:eastAsia="en-IN"/>
        </w:rPr>
      </w:pPr>
    </w:p>
    <w:p w14:paraId="59C2DBD0" w14:textId="0E32DECD" w:rsidR="00247C36" w:rsidRPr="00550330" w:rsidRDefault="00E70AB9" w:rsidP="007B2224">
      <w:pPr>
        <w:pStyle w:val="ListParagraph"/>
        <w:numPr>
          <w:ilvl w:val="0"/>
          <w:numId w:val="108"/>
        </w:numPr>
        <w:spacing w:line="240" w:lineRule="auto"/>
        <w:rPr>
          <w:lang w:val="en-IN" w:eastAsia="en-IN"/>
        </w:rPr>
      </w:pPr>
      <w:r w:rsidRPr="00550330">
        <w:rPr>
          <w:lang w:val="en-IN" w:eastAsia="en-IN"/>
        </w:rPr>
        <w:br w:type="page"/>
      </w:r>
      <w:r w:rsidR="007B2224" w:rsidRPr="00550330">
        <w:rPr>
          <w:lang w:val="en-IN" w:eastAsia="en-IN"/>
        </w:rPr>
        <w:lastRenderedPageBreak/>
        <w:t>Vendor (shopkeeper) Dashboard</w:t>
      </w:r>
    </w:p>
    <w:p w14:paraId="2377AA95" w14:textId="281D02CC" w:rsidR="00247C36" w:rsidRDefault="007B2224">
      <w:pPr>
        <w:pStyle w:val="DocumentText"/>
        <w:rPr>
          <w:lang w:val="en-IN" w:eastAsia="en-IN"/>
        </w:rPr>
      </w:pPr>
      <w:r>
        <w:rPr>
          <w:lang w:val="en-IN" w:eastAsia="en-IN"/>
        </w:rPr>
        <w:t>T</w:t>
      </w:r>
      <w:r>
        <w:rPr>
          <w:lang w:val="en-IN" w:eastAsia="en-IN"/>
        </w:rPr>
        <w:t>his is the screen designed as dashboard for a vendor</w:t>
      </w:r>
      <w:r w:rsidR="00E70AB9">
        <w:rPr>
          <w:lang w:val="en-IN" w:eastAsia="en-IN"/>
        </w:rPr>
        <w:t xml:space="preserve">. </w:t>
      </w:r>
      <w:r>
        <w:rPr>
          <w:lang w:val="en-IN" w:eastAsia="en-IN"/>
        </w:rPr>
        <w:t>If vendor</w:t>
      </w:r>
      <w:r w:rsidR="0058119A">
        <w:rPr>
          <w:lang w:val="en-IN" w:eastAsia="en-IN"/>
        </w:rPr>
        <w:t xml:space="preserve"> </w:t>
      </w:r>
      <w:r>
        <w:rPr>
          <w:lang w:val="en-IN" w:eastAsia="en-IN"/>
        </w:rPr>
        <w:t>is successfully logged-in he/she will be redirected to this page. This itself is the homepage of the vendor</w:t>
      </w:r>
      <w:r w:rsidR="0058119A">
        <w:rPr>
          <w:lang w:val="en-IN" w:eastAsia="en-IN"/>
        </w:rPr>
        <w:t xml:space="preserve">. </w:t>
      </w:r>
      <w:r>
        <w:rPr>
          <w:lang w:val="en-IN" w:eastAsia="en-IN"/>
        </w:rPr>
        <w:t>This page contains a search bar to search for a particular consumer by their name or registered m</w:t>
      </w:r>
      <w:r>
        <w:rPr>
          <w:lang w:val="en-IN" w:eastAsia="en-IN"/>
        </w:rPr>
        <w:t>obile number along with this there is the list of all consumers taken udhaari/</w:t>
      </w:r>
      <w:r>
        <w:rPr>
          <w:lang w:eastAsia="en-IN"/>
        </w:rPr>
        <w:t>credit</w:t>
      </w:r>
      <w:r>
        <w:rPr>
          <w:lang w:val="en-IN" w:eastAsia="en-IN"/>
        </w:rPr>
        <w:t xml:space="preserve"> with their name, registered mobile number and total due amount. There is a floating button through which vendors can add new consumers to the list. Vendor</w:t>
      </w:r>
      <w:r>
        <w:rPr>
          <w:lang w:val="en-IN" w:eastAsia="en-IN"/>
        </w:rPr>
        <w:t xml:space="preserve"> can</w:t>
      </w:r>
      <w:r>
        <w:rPr>
          <w:lang w:val="en-IN" w:eastAsia="en-IN"/>
        </w:rPr>
        <w:t xml:space="preserve"> also logout from system by clicking on logout button. </w:t>
      </w:r>
    </w:p>
    <w:p w14:paraId="2102CF7D" w14:textId="77777777" w:rsidR="0058119A" w:rsidRDefault="0058119A">
      <w:pPr>
        <w:pStyle w:val="DocumentText"/>
        <w:rPr>
          <w:lang w:val="en-IN" w:eastAsia="en-IN"/>
        </w:rPr>
      </w:pPr>
    </w:p>
    <w:p w14:paraId="40D7DECF" w14:textId="77777777" w:rsidR="00247C36" w:rsidRDefault="007B2224">
      <w:pPr>
        <w:pStyle w:val="DocumentText"/>
        <w:ind w:left="1985" w:right="1177"/>
        <w:jc w:val="center"/>
        <w:rPr>
          <w:rFonts w:ascii="Calibri" w:eastAsia="Times New Roman" w:hAnsi="Calibri" w:cs="Calibri"/>
          <w:color w:val="000000"/>
          <w:szCs w:val="24"/>
          <w:lang w:val="en-IN" w:eastAsia="en-IN"/>
        </w:rPr>
      </w:pPr>
      <w:r>
        <w:drawing>
          <wp:inline distT="0" distB="0" distL="0" distR="0" wp14:anchorId="7891F01E" wp14:editId="11B596FA">
            <wp:extent cx="3383280" cy="422973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60" cstate="print">
                      <a:extLst>
                        <a:ext uri="{28A0092B-C50C-407E-A947-70E740481C1C}">
                          <a14:useLocalDpi xmlns:a14="http://schemas.microsoft.com/office/drawing/2010/main" val="0"/>
                        </a:ext>
                      </a:extLst>
                    </a:blip>
                    <a:srcRect t="5398" r="-21" b="2183"/>
                    <a:stretch>
                      <a:fillRect/>
                    </a:stretch>
                  </pic:blipFill>
                  <pic:spPr>
                    <a:xfrm>
                      <a:off x="0" y="0"/>
                      <a:ext cx="3398474" cy="4248412"/>
                    </a:xfrm>
                    <a:prstGeom prst="rect">
                      <a:avLst/>
                    </a:prstGeom>
                    <a:noFill/>
                    <a:ln>
                      <a:noFill/>
                    </a:ln>
                  </pic:spPr>
                </pic:pic>
              </a:graphicData>
            </a:graphic>
          </wp:inline>
        </w:drawing>
      </w:r>
    </w:p>
    <w:p w14:paraId="348B8C62" w14:textId="77777777" w:rsidR="00247C36" w:rsidRDefault="00247C36">
      <w:pPr>
        <w:pStyle w:val="FigureCaption"/>
        <w:jc w:val="center"/>
        <w:rPr>
          <w:rStyle w:val="FigureCaptionChar"/>
          <w:rFonts w:asciiTheme="minorHAnsi" w:hAnsiTheme="minorHAnsi"/>
          <w:b/>
          <w:bCs/>
          <w:i/>
          <w:iCs/>
        </w:rPr>
      </w:pPr>
    </w:p>
    <w:p w14:paraId="18B23D7B" w14:textId="77777777" w:rsidR="00550330" w:rsidRDefault="00550330">
      <w:pPr>
        <w:pStyle w:val="FigureCaption"/>
        <w:jc w:val="center"/>
        <w:rPr>
          <w:rStyle w:val="FigureCaptionChar"/>
          <w:rFonts w:asciiTheme="minorHAnsi" w:hAnsiTheme="minorHAnsi"/>
          <w:b/>
          <w:bCs/>
          <w:i/>
          <w:iCs/>
        </w:rPr>
      </w:pPr>
    </w:p>
    <w:p w14:paraId="689555A1" w14:textId="41489613" w:rsidR="00247C36" w:rsidRDefault="007B2224">
      <w:pPr>
        <w:pStyle w:val="FigureCaption"/>
        <w:jc w:val="center"/>
        <w:rPr>
          <w:rFonts w:ascii="Calibri" w:eastAsia="Times New Roman" w:hAnsi="Calibri" w:cs="Calibri"/>
          <w:b w:val="0"/>
          <w:bCs/>
          <w:i w:val="0"/>
          <w:iCs/>
          <w:szCs w:val="24"/>
          <w:lang w:val="en-IN" w:eastAsia="en-IN"/>
        </w:rPr>
      </w:pPr>
      <w:bookmarkStart w:id="175" w:name="_Toc73284765"/>
      <w:r>
        <w:rPr>
          <w:rStyle w:val="FigureCaptionChar"/>
          <w:rFonts w:asciiTheme="minorHAnsi" w:hAnsiTheme="minorHAnsi"/>
          <w:b/>
          <w:bCs/>
          <w:i/>
          <w:iCs/>
        </w:rPr>
        <w:t>Figure 7.5</w:t>
      </w:r>
      <w:r>
        <w:rPr>
          <w:rStyle w:val="FigureCaptionChar"/>
          <w:rFonts w:asciiTheme="minorHAnsi" w:hAnsiTheme="minorHAnsi"/>
          <w:b/>
          <w:bCs/>
          <w:i/>
          <w:iCs/>
        </w:rPr>
        <w:t xml:space="preserve"> </w:t>
      </w:r>
      <w:r>
        <w:rPr>
          <w:rStyle w:val="FigureCaptionChar"/>
          <w:rFonts w:asciiTheme="minorHAnsi" w:hAnsiTheme="minorHAnsi"/>
          <w:b/>
          <w:bCs/>
          <w:i/>
          <w:iCs/>
        </w:rPr>
        <w:t>Vendor Dashboard</w:t>
      </w:r>
      <w:bookmarkEnd w:id="175"/>
    </w:p>
    <w:p w14:paraId="4402ED03" w14:textId="77777777" w:rsidR="00247C36" w:rsidRDefault="00247C36">
      <w:pPr>
        <w:pStyle w:val="HeadingsL3"/>
        <w:rPr>
          <w:lang w:val="en-IN" w:eastAsia="en-IN"/>
        </w:rPr>
      </w:pPr>
    </w:p>
    <w:p w14:paraId="3F4B58AB" w14:textId="77777777" w:rsidR="00247C36" w:rsidRDefault="00247C36">
      <w:pPr>
        <w:pStyle w:val="HeadingsL3"/>
        <w:rPr>
          <w:lang w:val="en-IN" w:eastAsia="en-IN"/>
        </w:rPr>
      </w:pPr>
    </w:p>
    <w:p w14:paraId="2E64A80F" w14:textId="0DDBA068" w:rsidR="0058119A" w:rsidRDefault="0058119A">
      <w:pPr>
        <w:spacing w:line="240" w:lineRule="auto"/>
        <w:rPr>
          <w:rFonts w:asciiTheme="majorHAnsi" w:hAnsiTheme="majorHAnsi"/>
          <w:b/>
          <w:i/>
          <w:noProof/>
          <w:szCs w:val="16"/>
          <w:lang w:val="en-IN" w:eastAsia="en-IN"/>
        </w:rPr>
      </w:pPr>
    </w:p>
    <w:p w14:paraId="48956406" w14:textId="56484AA6" w:rsidR="00247C36" w:rsidRDefault="007B2224">
      <w:pPr>
        <w:pStyle w:val="HeadingsL3"/>
        <w:rPr>
          <w:rFonts w:asciiTheme="minorHAnsi" w:hAnsiTheme="minorHAnsi" w:cstheme="minorHAnsi"/>
          <w:szCs w:val="22"/>
          <w:lang w:val="en-IN" w:eastAsia="en-IN"/>
        </w:rPr>
      </w:pPr>
      <w:bookmarkStart w:id="176" w:name="_Toc73284598"/>
      <w:r>
        <w:rPr>
          <w:lang w:val="en-IN" w:eastAsia="en-IN"/>
        </w:rPr>
        <w:t>Add New Consumer</w:t>
      </w:r>
      <w:bookmarkEnd w:id="176"/>
      <w:r>
        <w:rPr>
          <w:lang w:val="en-IN" w:eastAsia="en-IN"/>
        </w:rPr>
        <w:tab/>
      </w:r>
    </w:p>
    <w:p w14:paraId="262B1418" w14:textId="186EB5A9" w:rsidR="00247C36" w:rsidRDefault="007B2224" w:rsidP="007B2224">
      <w:pPr>
        <w:pStyle w:val="DocumentText"/>
        <w:numPr>
          <w:ilvl w:val="0"/>
          <w:numId w:val="86"/>
        </w:numPr>
        <w:rPr>
          <w:lang w:val="en-IN" w:eastAsia="en-IN"/>
        </w:rPr>
      </w:pPr>
      <w:r>
        <w:rPr>
          <w:lang w:val="en-IN" w:eastAsia="en-IN"/>
        </w:rPr>
        <w:t>This is a the add new consumer screen where vendor</w:t>
      </w:r>
      <w:r>
        <w:rPr>
          <w:lang w:val="en-IN" w:eastAsia="en-IN"/>
        </w:rPr>
        <w:t xml:space="preserve"> can add new consumer by searching their registered mobile number in the search </w:t>
      </w:r>
      <w:r>
        <w:rPr>
          <w:lang w:val="en-IN" w:eastAsia="en-IN"/>
        </w:rPr>
        <w:t>bar.</w:t>
      </w:r>
    </w:p>
    <w:p w14:paraId="5DAEB55C" w14:textId="77777777" w:rsidR="00247C36" w:rsidRDefault="00247C36">
      <w:pPr>
        <w:pStyle w:val="ListParagraph"/>
        <w:spacing w:line="240" w:lineRule="auto"/>
        <w:ind w:left="1440"/>
        <w:textAlignment w:val="baseline"/>
        <w:rPr>
          <w:rFonts w:ascii="Calibri" w:eastAsia="Times New Roman" w:hAnsi="Calibri" w:cs="Calibri"/>
          <w:color w:val="000000"/>
          <w:szCs w:val="24"/>
          <w:lang w:val="en-IN" w:eastAsia="en-IN"/>
        </w:rPr>
      </w:pPr>
    </w:p>
    <w:p w14:paraId="12705FB2" w14:textId="77777777" w:rsidR="00247C36" w:rsidRDefault="007B2224">
      <w:pPr>
        <w:pStyle w:val="ListParagraph"/>
        <w:spacing w:line="240" w:lineRule="auto"/>
        <w:ind w:left="1985" w:right="1177"/>
        <w:jc w:val="center"/>
        <w:textAlignment w:val="baseline"/>
        <w:rPr>
          <w:rFonts w:ascii="Calibri" w:eastAsia="Times New Roman" w:hAnsi="Calibri" w:cs="Calibri"/>
          <w:color w:val="000000"/>
          <w:szCs w:val="24"/>
          <w:lang w:val="en-IN" w:eastAsia="en-IN"/>
        </w:rPr>
      </w:pPr>
      <w:r>
        <w:rPr>
          <w:noProof/>
        </w:rPr>
        <w:drawing>
          <wp:inline distT="0" distB="0" distL="0" distR="0" wp14:anchorId="7E6DB3D5" wp14:editId="5198E95D">
            <wp:extent cx="3400425" cy="5629910"/>
            <wp:effectExtent l="0" t="0" r="952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61" cstate="print">
                      <a:extLst>
                        <a:ext uri="{28A0092B-C50C-407E-A947-70E740481C1C}">
                          <a14:useLocalDpi xmlns:a14="http://schemas.microsoft.com/office/drawing/2010/main" val="0"/>
                        </a:ext>
                      </a:extLst>
                    </a:blip>
                    <a:srcRect l="1" t="6057" r="-563" b="2887"/>
                    <a:stretch>
                      <a:fillRect/>
                    </a:stretch>
                  </pic:blipFill>
                  <pic:spPr>
                    <a:xfrm>
                      <a:off x="0" y="0"/>
                      <a:ext cx="3409476" cy="5644503"/>
                    </a:xfrm>
                    <a:prstGeom prst="rect">
                      <a:avLst/>
                    </a:prstGeom>
                    <a:noFill/>
                    <a:ln>
                      <a:noFill/>
                    </a:ln>
                  </pic:spPr>
                </pic:pic>
              </a:graphicData>
            </a:graphic>
          </wp:inline>
        </w:drawing>
      </w:r>
    </w:p>
    <w:p w14:paraId="7C13D7E6" w14:textId="77777777" w:rsidR="00247C36" w:rsidRDefault="00247C36">
      <w:pPr>
        <w:pStyle w:val="FigureCaption"/>
        <w:jc w:val="center"/>
        <w:rPr>
          <w:rStyle w:val="FigureCaptionChar"/>
          <w:rFonts w:asciiTheme="minorHAnsi" w:hAnsiTheme="minorHAnsi"/>
          <w:b/>
          <w:bCs/>
          <w:i/>
          <w:iCs/>
        </w:rPr>
      </w:pPr>
    </w:p>
    <w:p w14:paraId="204E8127" w14:textId="77777777" w:rsidR="00247C36" w:rsidRDefault="007B2224">
      <w:pPr>
        <w:pStyle w:val="FigureCaption"/>
        <w:jc w:val="center"/>
        <w:rPr>
          <w:rFonts w:ascii="Calibri" w:eastAsia="Times New Roman" w:hAnsi="Calibri" w:cs="Calibri"/>
          <w:b w:val="0"/>
          <w:bCs/>
          <w:i w:val="0"/>
          <w:iCs/>
          <w:szCs w:val="24"/>
          <w:lang w:val="en-IN" w:eastAsia="en-IN"/>
        </w:rPr>
      </w:pPr>
      <w:bookmarkStart w:id="177" w:name="_Toc73284766"/>
      <w:r>
        <w:rPr>
          <w:rStyle w:val="FigureCaptionChar"/>
          <w:rFonts w:asciiTheme="minorHAnsi" w:hAnsiTheme="minorHAnsi"/>
          <w:b/>
          <w:bCs/>
          <w:i/>
          <w:iCs/>
        </w:rPr>
        <w:t>Figure 7.6</w:t>
      </w:r>
      <w:r>
        <w:rPr>
          <w:rStyle w:val="FigureCaptionChar"/>
          <w:rFonts w:asciiTheme="minorHAnsi" w:hAnsiTheme="minorHAnsi"/>
          <w:b/>
          <w:bCs/>
          <w:i/>
          <w:iCs/>
        </w:rPr>
        <w:t xml:space="preserve"> </w:t>
      </w:r>
      <w:r>
        <w:rPr>
          <w:rStyle w:val="FigureCaptionChar"/>
          <w:rFonts w:asciiTheme="minorHAnsi" w:hAnsiTheme="minorHAnsi"/>
          <w:b/>
          <w:bCs/>
          <w:i/>
          <w:iCs/>
        </w:rPr>
        <w:t>Add New Consumer</w:t>
      </w:r>
      <w:bookmarkEnd w:id="177"/>
    </w:p>
    <w:p w14:paraId="7EBD6C89" w14:textId="77777777" w:rsidR="00247C36" w:rsidRDefault="00247C36">
      <w:pPr>
        <w:spacing w:after="240" w:line="240" w:lineRule="auto"/>
        <w:jc w:val="center"/>
        <w:rPr>
          <w:rFonts w:eastAsia="Times New Roman" w:cs="Times New Roman"/>
          <w:szCs w:val="24"/>
          <w:lang w:val="en-IN" w:eastAsia="en-IN"/>
        </w:rPr>
      </w:pPr>
    </w:p>
    <w:p w14:paraId="43F9CCE3" w14:textId="77777777" w:rsidR="00247C36" w:rsidRDefault="00247C36">
      <w:pPr>
        <w:spacing w:line="240" w:lineRule="auto"/>
        <w:rPr>
          <w:rFonts w:eastAsia="Times New Roman" w:cs="Times New Roman"/>
          <w:szCs w:val="24"/>
          <w:lang w:val="en-IN" w:eastAsia="en-IN"/>
        </w:rPr>
      </w:pPr>
    </w:p>
    <w:p w14:paraId="613609E3" w14:textId="77777777" w:rsidR="00247C36" w:rsidRDefault="00247C36">
      <w:pPr>
        <w:pStyle w:val="ListParagraph"/>
        <w:spacing w:line="240" w:lineRule="auto"/>
        <w:rPr>
          <w:rFonts w:ascii="Calibri" w:eastAsia="Times New Roman" w:hAnsi="Calibri" w:cs="Calibri"/>
          <w:color w:val="000000"/>
          <w:szCs w:val="24"/>
          <w:lang w:val="en-IN" w:eastAsia="en-IN"/>
        </w:rPr>
      </w:pPr>
    </w:p>
    <w:p w14:paraId="7126391B" w14:textId="77777777" w:rsidR="00247C36" w:rsidRDefault="00247C36">
      <w:pPr>
        <w:pStyle w:val="ListParagraph"/>
        <w:spacing w:line="240" w:lineRule="auto"/>
        <w:rPr>
          <w:rFonts w:ascii="Calibri" w:eastAsia="Times New Roman" w:hAnsi="Calibri" w:cs="Calibri"/>
          <w:color w:val="000000"/>
          <w:szCs w:val="24"/>
          <w:lang w:val="en-IN" w:eastAsia="en-IN"/>
        </w:rPr>
      </w:pPr>
    </w:p>
    <w:p w14:paraId="6269B35F" w14:textId="77777777" w:rsidR="00247C36" w:rsidRDefault="007B2224" w:rsidP="007B2224">
      <w:pPr>
        <w:pStyle w:val="DocumentText"/>
        <w:numPr>
          <w:ilvl w:val="0"/>
          <w:numId w:val="87"/>
        </w:numPr>
        <w:rPr>
          <w:lang w:val="en-IN" w:eastAsia="en-IN"/>
        </w:rPr>
      </w:pPr>
      <w:r>
        <w:rPr>
          <w:lang w:val="en-IN" w:eastAsia="en-IN"/>
        </w:rPr>
        <w:t>Vendor (shopkeeper) searches for particular consumers with their registered mobile number. If a consumer is registered in the system, then system displays name and address of searched consumer. If the contact number</w:t>
      </w:r>
      <w:r>
        <w:rPr>
          <w:lang w:val="en-IN" w:eastAsia="en-IN"/>
        </w:rPr>
        <w:t xml:space="preserve"> is not registered then system displays empty array of name and address.</w:t>
      </w:r>
    </w:p>
    <w:p w14:paraId="0C133961" w14:textId="77777777" w:rsidR="00247C36" w:rsidRDefault="007B2224">
      <w:pPr>
        <w:spacing w:line="240" w:lineRule="auto"/>
        <w:rPr>
          <w:rFonts w:eastAsia="Times New Roman" w:cs="Times New Roman"/>
          <w:szCs w:val="24"/>
          <w:lang w:val="en-IN" w:eastAsia="en-IN"/>
        </w:rPr>
      </w:pPr>
      <w:r>
        <w:rPr>
          <w:rFonts w:ascii="Calibri" w:eastAsia="Times New Roman" w:hAnsi="Calibri" w:cs="Calibri"/>
          <w:color w:val="000000"/>
          <w:szCs w:val="24"/>
          <w:lang w:val="en-IN" w:eastAsia="en-IN"/>
        </w:rPr>
        <w:tab/>
      </w:r>
    </w:p>
    <w:p w14:paraId="588CE700" w14:textId="77777777" w:rsidR="00247C36" w:rsidRDefault="00247C36">
      <w:pPr>
        <w:spacing w:line="240" w:lineRule="auto"/>
        <w:rPr>
          <w:rFonts w:eastAsia="Times New Roman" w:cs="Times New Roman"/>
          <w:szCs w:val="24"/>
          <w:lang w:val="en-IN" w:eastAsia="en-IN"/>
        </w:rPr>
      </w:pPr>
    </w:p>
    <w:p w14:paraId="3086BDA6" w14:textId="77777777" w:rsidR="00247C36" w:rsidRDefault="007B2224">
      <w:pPr>
        <w:spacing w:line="240" w:lineRule="auto"/>
        <w:ind w:left="1985" w:right="1177"/>
        <w:jc w:val="center"/>
        <w:rPr>
          <w:rFonts w:eastAsia="Times New Roman" w:cs="Times New Roman"/>
          <w:szCs w:val="24"/>
          <w:lang w:val="en-IN" w:eastAsia="en-IN"/>
        </w:rPr>
      </w:pPr>
      <w:r>
        <w:rPr>
          <w:noProof/>
        </w:rPr>
        <w:drawing>
          <wp:inline distT="0" distB="0" distL="0" distR="0" wp14:anchorId="723D7FB5" wp14:editId="3C592450">
            <wp:extent cx="3422650" cy="5100955"/>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t="5067" r="602" b="2668"/>
                    <a:stretch>
                      <a:fillRect/>
                    </a:stretch>
                  </pic:blipFill>
                  <pic:spPr>
                    <a:xfrm>
                      <a:off x="0" y="0"/>
                      <a:ext cx="3473999" cy="5177521"/>
                    </a:xfrm>
                    <a:prstGeom prst="rect">
                      <a:avLst/>
                    </a:prstGeom>
                    <a:noFill/>
                    <a:ln>
                      <a:noFill/>
                    </a:ln>
                  </pic:spPr>
                </pic:pic>
              </a:graphicData>
            </a:graphic>
          </wp:inline>
        </w:drawing>
      </w:r>
    </w:p>
    <w:p w14:paraId="3C264A31" w14:textId="77777777" w:rsidR="00247C36" w:rsidRDefault="00247C36">
      <w:pPr>
        <w:pStyle w:val="FigureCaption"/>
        <w:rPr>
          <w:rStyle w:val="FigureCaptionChar"/>
          <w:rFonts w:asciiTheme="minorHAnsi" w:hAnsiTheme="minorHAnsi"/>
          <w:b/>
          <w:bCs/>
          <w:i/>
          <w:iCs/>
        </w:rPr>
      </w:pPr>
    </w:p>
    <w:p w14:paraId="23F91F2E" w14:textId="77777777" w:rsidR="00247C36" w:rsidRDefault="007B2224">
      <w:pPr>
        <w:pStyle w:val="FigureCaption"/>
        <w:jc w:val="center"/>
        <w:rPr>
          <w:rFonts w:ascii="Calibri" w:eastAsia="Times New Roman" w:hAnsi="Calibri" w:cs="Calibri"/>
          <w:b w:val="0"/>
          <w:bCs/>
          <w:i w:val="0"/>
          <w:iCs/>
          <w:szCs w:val="24"/>
          <w:lang w:val="en-IN" w:eastAsia="en-IN"/>
        </w:rPr>
      </w:pPr>
      <w:bookmarkStart w:id="178" w:name="_Toc73284767"/>
      <w:r>
        <w:rPr>
          <w:rStyle w:val="FigureCaptionChar"/>
          <w:rFonts w:asciiTheme="minorHAnsi" w:hAnsiTheme="minorHAnsi"/>
          <w:b/>
          <w:bCs/>
          <w:i/>
          <w:iCs/>
        </w:rPr>
        <w:t>Figure 7.7</w:t>
      </w:r>
      <w:r>
        <w:rPr>
          <w:rStyle w:val="FigureCaptionChar"/>
          <w:rFonts w:asciiTheme="minorHAnsi" w:hAnsiTheme="minorHAnsi"/>
          <w:b/>
          <w:bCs/>
          <w:i/>
          <w:iCs/>
        </w:rPr>
        <w:t xml:space="preserve"> </w:t>
      </w:r>
      <w:r>
        <w:rPr>
          <w:rStyle w:val="FigureCaptionChar"/>
          <w:rFonts w:asciiTheme="minorHAnsi" w:hAnsiTheme="minorHAnsi"/>
          <w:b/>
          <w:bCs/>
          <w:i/>
          <w:iCs/>
        </w:rPr>
        <w:t xml:space="preserve">Search </w:t>
      </w:r>
      <w:proofErr w:type="gramStart"/>
      <w:r>
        <w:rPr>
          <w:rStyle w:val="FigureCaptionChar"/>
          <w:rFonts w:asciiTheme="minorHAnsi" w:hAnsiTheme="minorHAnsi"/>
          <w:b/>
          <w:bCs/>
          <w:i/>
          <w:iCs/>
        </w:rPr>
        <w:t>To</w:t>
      </w:r>
      <w:proofErr w:type="gramEnd"/>
      <w:r>
        <w:rPr>
          <w:rStyle w:val="FigureCaptionChar"/>
          <w:rFonts w:asciiTheme="minorHAnsi" w:hAnsiTheme="minorHAnsi"/>
          <w:b/>
          <w:bCs/>
          <w:i/>
          <w:iCs/>
        </w:rPr>
        <w:t xml:space="preserve"> Add A Registered Consumer</w:t>
      </w:r>
      <w:bookmarkEnd w:id="178"/>
    </w:p>
    <w:p w14:paraId="272DF856" w14:textId="77777777" w:rsidR="00247C36" w:rsidRDefault="007B2224">
      <w:pPr>
        <w:spacing w:line="240" w:lineRule="auto"/>
        <w:jc w:val="center"/>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p>
    <w:p w14:paraId="299CBFCE" w14:textId="77777777" w:rsidR="00247C36" w:rsidRDefault="007B2224" w:rsidP="007B2224">
      <w:pPr>
        <w:pStyle w:val="DocumentText"/>
        <w:numPr>
          <w:ilvl w:val="0"/>
          <w:numId w:val="87"/>
        </w:numPr>
        <w:rPr>
          <w:lang w:val="en-IN" w:eastAsia="en-IN"/>
        </w:rPr>
      </w:pPr>
      <w:r>
        <w:rPr>
          <w:rFonts w:eastAsia="Times New Roman" w:cs="Times New Roman"/>
          <w:szCs w:val="24"/>
          <w:lang w:val="en-IN" w:eastAsia="en-IN"/>
        </w:rPr>
        <w:br w:type="page"/>
      </w:r>
      <w:r>
        <w:rPr>
          <w:lang w:val="en-IN" w:eastAsia="en-IN"/>
        </w:rPr>
        <w:lastRenderedPageBreak/>
        <w:t xml:space="preserve">Vendor (shopkeeper) can set the start date for the account of that consumer. Based on start date, due date is </w:t>
      </w:r>
      <w:r>
        <w:rPr>
          <w:lang w:val="en-IN" w:eastAsia="en-IN"/>
        </w:rPr>
        <w:t>automatically set with a span 30 days from start date.</w:t>
      </w:r>
    </w:p>
    <w:p w14:paraId="7D76FD07" w14:textId="77777777" w:rsidR="00247C36" w:rsidRDefault="00247C36">
      <w:pPr>
        <w:spacing w:line="240" w:lineRule="auto"/>
        <w:rPr>
          <w:rFonts w:eastAsia="Times New Roman" w:cs="Times New Roman"/>
          <w:szCs w:val="24"/>
          <w:lang w:val="en-IN" w:eastAsia="en-IN"/>
        </w:rPr>
      </w:pPr>
    </w:p>
    <w:p w14:paraId="58D5E26A" w14:textId="77777777" w:rsidR="00247C36" w:rsidRDefault="007B2224">
      <w:pPr>
        <w:spacing w:line="240" w:lineRule="auto"/>
        <w:ind w:left="1985" w:right="1177"/>
        <w:jc w:val="center"/>
        <w:rPr>
          <w:rFonts w:eastAsia="Times New Roman" w:cs="Times New Roman"/>
          <w:szCs w:val="24"/>
          <w:lang w:val="en-IN" w:eastAsia="en-IN"/>
        </w:rPr>
      </w:pPr>
      <w:r>
        <w:rPr>
          <w:noProof/>
        </w:rPr>
        <w:drawing>
          <wp:inline distT="0" distB="0" distL="0" distR="0" wp14:anchorId="42D2D7B8" wp14:editId="2DAA92B3">
            <wp:extent cx="3422650" cy="56222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63" cstate="print">
                      <a:extLst>
                        <a:ext uri="{28A0092B-C50C-407E-A947-70E740481C1C}">
                          <a14:useLocalDpi xmlns:a14="http://schemas.microsoft.com/office/drawing/2010/main" val="0"/>
                        </a:ext>
                      </a:extLst>
                    </a:blip>
                    <a:srcRect t="5516" r="-367" b="3252"/>
                    <a:stretch>
                      <a:fillRect/>
                    </a:stretch>
                  </pic:blipFill>
                  <pic:spPr>
                    <a:xfrm>
                      <a:off x="0" y="0"/>
                      <a:ext cx="3435516" cy="5643563"/>
                    </a:xfrm>
                    <a:prstGeom prst="rect">
                      <a:avLst/>
                    </a:prstGeom>
                    <a:noFill/>
                    <a:ln>
                      <a:noFill/>
                    </a:ln>
                  </pic:spPr>
                </pic:pic>
              </a:graphicData>
            </a:graphic>
          </wp:inline>
        </w:drawing>
      </w:r>
    </w:p>
    <w:p w14:paraId="205BD380" w14:textId="77777777" w:rsidR="00247C36" w:rsidRDefault="00247C36">
      <w:pPr>
        <w:pStyle w:val="FigureCaption"/>
        <w:jc w:val="center"/>
        <w:rPr>
          <w:rFonts w:eastAsia="Times New Roman" w:cs="Times New Roman"/>
          <w:szCs w:val="24"/>
          <w:lang w:val="en-IN" w:eastAsia="en-IN"/>
        </w:rPr>
      </w:pPr>
    </w:p>
    <w:p w14:paraId="7DCDAAEA" w14:textId="77777777" w:rsidR="00247C36" w:rsidRDefault="007B2224">
      <w:pPr>
        <w:pStyle w:val="FigureCaption"/>
        <w:jc w:val="center"/>
        <w:rPr>
          <w:rFonts w:ascii="Calibri" w:eastAsia="Times New Roman" w:hAnsi="Calibri" w:cs="Calibri"/>
          <w:b w:val="0"/>
          <w:bCs/>
          <w:i w:val="0"/>
          <w:iCs/>
          <w:szCs w:val="24"/>
          <w:lang w:val="en-IN" w:eastAsia="en-IN"/>
        </w:rPr>
      </w:pPr>
      <w:bookmarkStart w:id="179" w:name="_Toc73284768"/>
      <w:r>
        <w:rPr>
          <w:rStyle w:val="FigureCaptionChar"/>
          <w:rFonts w:asciiTheme="minorHAnsi" w:hAnsiTheme="minorHAnsi"/>
          <w:b/>
          <w:bCs/>
          <w:i/>
          <w:iCs/>
        </w:rPr>
        <w:t>Figure 7.8</w:t>
      </w:r>
      <w:r>
        <w:rPr>
          <w:rStyle w:val="FigureCaptionChar"/>
          <w:rFonts w:asciiTheme="minorHAnsi" w:hAnsiTheme="minorHAnsi"/>
          <w:b/>
          <w:bCs/>
          <w:i/>
          <w:iCs/>
        </w:rPr>
        <w:t xml:space="preserve"> </w:t>
      </w:r>
      <w:r>
        <w:rPr>
          <w:rStyle w:val="FigureCaptionChar"/>
          <w:rFonts w:asciiTheme="minorHAnsi" w:hAnsiTheme="minorHAnsi"/>
          <w:b/>
          <w:bCs/>
          <w:i/>
          <w:iCs/>
        </w:rPr>
        <w:t>Set Account Start Date</w:t>
      </w:r>
      <w:bookmarkEnd w:id="179"/>
    </w:p>
    <w:p w14:paraId="5622D5E8" w14:textId="77777777" w:rsidR="00247C36" w:rsidRDefault="007B2224">
      <w:pPr>
        <w:spacing w:line="240" w:lineRule="auto"/>
        <w:jc w:val="center"/>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p>
    <w:p w14:paraId="11750BB6" w14:textId="32BA64C0" w:rsidR="00247C36" w:rsidRDefault="007B2224" w:rsidP="007B2224">
      <w:pPr>
        <w:pStyle w:val="DocumentText"/>
        <w:numPr>
          <w:ilvl w:val="0"/>
          <w:numId w:val="87"/>
        </w:numPr>
        <w:rPr>
          <w:lang w:val="en-IN" w:eastAsia="en-IN"/>
        </w:rPr>
      </w:pPr>
      <w:r>
        <w:rPr>
          <w:lang w:val="en-IN" w:eastAsia="en-IN"/>
        </w:rPr>
        <w:lastRenderedPageBreak/>
        <w:t>If the consumer is already registered and if vendor (shopkeeper) enters all valid data for threshold and start date then system allows vendor</w:t>
      </w:r>
      <w:r w:rsidR="0058119A">
        <w:rPr>
          <w:lang w:val="en-IN" w:eastAsia="en-IN"/>
        </w:rPr>
        <w:t xml:space="preserve"> </w:t>
      </w:r>
      <w:r>
        <w:rPr>
          <w:lang w:val="en-IN" w:eastAsia="en-IN"/>
        </w:rPr>
        <w:t>t</w:t>
      </w:r>
      <w:r>
        <w:rPr>
          <w:lang w:val="en-IN" w:eastAsia="en-IN"/>
        </w:rPr>
        <w:t xml:space="preserve">o add new consumer and gives message “Consumer added successfully” and redirects the vendor </w:t>
      </w:r>
      <w:r>
        <w:rPr>
          <w:lang w:val="en-IN" w:eastAsia="en-IN"/>
        </w:rPr>
        <w:t>to dashboard.</w:t>
      </w:r>
    </w:p>
    <w:p w14:paraId="524F0435" w14:textId="77777777" w:rsidR="00247C36" w:rsidRDefault="00247C36">
      <w:pPr>
        <w:spacing w:line="240" w:lineRule="auto"/>
        <w:rPr>
          <w:rFonts w:eastAsia="Times New Roman" w:cs="Times New Roman"/>
          <w:szCs w:val="24"/>
          <w:lang w:val="en-IN" w:eastAsia="en-IN"/>
        </w:rPr>
      </w:pPr>
    </w:p>
    <w:p w14:paraId="3C613CD8" w14:textId="77777777" w:rsidR="00247C36" w:rsidRDefault="007B2224">
      <w:pPr>
        <w:spacing w:line="240" w:lineRule="auto"/>
        <w:ind w:left="851"/>
        <w:jc w:val="center"/>
        <w:rPr>
          <w:rFonts w:eastAsia="Times New Roman" w:cs="Times New Roman"/>
          <w:szCs w:val="24"/>
          <w:lang w:val="en-IN" w:eastAsia="en-IN"/>
        </w:rPr>
      </w:pPr>
      <w:r>
        <w:rPr>
          <w:noProof/>
        </w:rPr>
        <w:drawing>
          <wp:inline distT="0" distB="0" distL="0" distR="0" wp14:anchorId="03CAA33D" wp14:editId="0FE51635">
            <wp:extent cx="3453130" cy="55098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4" cstate="print">
                      <a:extLst>
                        <a:ext uri="{28A0092B-C50C-407E-A947-70E740481C1C}">
                          <a14:useLocalDpi xmlns:a14="http://schemas.microsoft.com/office/drawing/2010/main" val="0"/>
                        </a:ext>
                      </a:extLst>
                    </a:blip>
                    <a:srcRect l="-1" t="4159" r="588" b="3248"/>
                    <a:stretch>
                      <a:fillRect/>
                    </a:stretch>
                  </pic:blipFill>
                  <pic:spPr>
                    <a:xfrm>
                      <a:off x="0" y="0"/>
                      <a:ext cx="3463879" cy="5527407"/>
                    </a:xfrm>
                    <a:prstGeom prst="rect">
                      <a:avLst/>
                    </a:prstGeom>
                    <a:noFill/>
                    <a:ln>
                      <a:noFill/>
                    </a:ln>
                  </pic:spPr>
                </pic:pic>
              </a:graphicData>
            </a:graphic>
          </wp:inline>
        </w:drawing>
      </w:r>
    </w:p>
    <w:p w14:paraId="79681144" w14:textId="77777777" w:rsidR="00247C36" w:rsidRDefault="00247C36">
      <w:pPr>
        <w:pStyle w:val="FigureCaption"/>
        <w:jc w:val="center"/>
        <w:rPr>
          <w:rStyle w:val="FigureCaptionChar"/>
          <w:rFonts w:asciiTheme="minorHAnsi" w:hAnsiTheme="minorHAnsi"/>
          <w:b/>
          <w:bCs/>
          <w:i/>
          <w:iCs/>
        </w:rPr>
      </w:pPr>
    </w:p>
    <w:p w14:paraId="286B6600" w14:textId="77777777" w:rsidR="00247C36" w:rsidRDefault="007B2224">
      <w:pPr>
        <w:pStyle w:val="FigureCaption"/>
        <w:jc w:val="center"/>
        <w:rPr>
          <w:rFonts w:ascii="Calibri" w:eastAsia="Times New Roman" w:hAnsi="Calibri" w:cs="Calibri"/>
          <w:b w:val="0"/>
          <w:bCs/>
          <w:i w:val="0"/>
          <w:iCs/>
          <w:szCs w:val="24"/>
          <w:lang w:val="en-IN" w:eastAsia="en-IN"/>
        </w:rPr>
      </w:pPr>
      <w:bookmarkStart w:id="180" w:name="_Toc73284769"/>
      <w:r>
        <w:rPr>
          <w:rStyle w:val="FigureCaptionChar"/>
          <w:rFonts w:asciiTheme="minorHAnsi" w:hAnsiTheme="minorHAnsi"/>
          <w:b/>
          <w:bCs/>
          <w:i/>
          <w:iCs/>
        </w:rPr>
        <w:t>Figure 7.9</w:t>
      </w:r>
      <w:r>
        <w:rPr>
          <w:rStyle w:val="FigureCaptionChar"/>
          <w:rFonts w:asciiTheme="minorHAnsi" w:hAnsiTheme="minorHAnsi"/>
          <w:b/>
          <w:bCs/>
          <w:i/>
          <w:iCs/>
        </w:rPr>
        <w:t xml:space="preserve"> </w:t>
      </w:r>
      <w:r>
        <w:rPr>
          <w:rStyle w:val="FigureCaptionChar"/>
          <w:rFonts w:asciiTheme="minorHAnsi" w:hAnsiTheme="minorHAnsi"/>
          <w:b/>
          <w:bCs/>
          <w:i/>
          <w:iCs/>
        </w:rPr>
        <w:t>Consumer Added Successfully</w:t>
      </w:r>
      <w:bookmarkEnd w:id="180"/>
      <w:r>
        <w:rPr>
          <w:rStyle w:val="FigureCaptionChar"/>
          <w:rFonts w:asciiTheme="minorHAnsi" w:hAnsiTheme="minorHAnsi"/>
          <w:b/>
          <w:bCs/>
          <w:i/>
          <w:iCs/>
        </w:rPr>
        <w:t xml:space="preserve"> </w:t>
      </w:r>
    </w:p>
    <w:p w14:paraId="3B34D110" w14:textId="77777777" w:rsidR="00247C36" w:rsidRDefault="00247C36">
      <w:pPr>
        <w:spacing w:after="160" w:line="259" w:lineRule="auto"/>
        <w:jc w:val="center"/>
        <w:rPr>
          <w:rFonts w:eastAsia="Times New Roman" w:cs="Times New Roman"/>
          <w:szCs w:val="24"/>
          <w:lang w:val="en-IN" w:eastAsia="en-IN"/>
        </w:rPr>
      </w:pPr>
    </w:p>
    <w:p w14:paraId="303A19DC" w14:textId="77777777" w:rsidR="0058119A" w:rsidRDefault="0058119A">
      <w:pPr>
        <w:spacing w:line="240" w:lineRule="auto"/>
        <w:rPr>
          <w:rFonts w:asciiTheme="majorHAnsi" w:hAnsiTheme="majorHAnsi"/>
          <w:b/>
          <w:i/>
          <w:noProof/>
          <w:szCs w:val="16"/>
          <w:lang w:val="en-IN" w:eastAsia="en-IN"/>
        </w:rPr>
      </w:pPr>
      <w:r>
        <w:rPr>
          <w:lang w:val="en-IN" w:eastAsia="en-IN"/>
        </w:rPr>
        <w:br w:type="page"/>
      </w:r>
    </w:p>
    <w:p w14:paraId="74451C17" w14:textId="33B7E0DC" w:rsidR="00247C36" w:rsidRDefault="007B2224">
      <w:pPr>
        <w:pStyle w:val="HeadingsL3"/>
        <w:rPr>
          <w:lang w:val="en-IN" w:eastAsia="en-IN"/>
        </w:rPr>
      </w:pPr>
      <w:bookmarkStart w:id="181" w:name="_Toc73284599"/>
      <w:r>
        <w:rPr>
          <w:lang w:val="en-IN" w:eastAsia="en-IN"/>
        </w:rPr>
        <w:lastRenderedPageBreak/>
        <w:t>Vendor (shopkeeper) Account Details</w:t>
      </w:r>
      <w:bookmarkEnd w:id="181"/>
      <w:r>
        <w:rPr>
          <w:lang w:val="en-IN" w:eastAsia="en-IN"/>
        </w:rPr>
        <w:t xml:space="preserve"> </w:t>
      </w:r>
    </w:p>
    <w:p w14:paraId="1A5390EC" w14:textId="09500531" w:rsidR="00247C36" w:rsidRDefault="007B2224" w:rsidP="007B2224">
      <w:pPr>
        <w:pStyle w:val="DocumentText"/>
        <w:numPr>
          <w:ilvl w:val="0"/>
          <w:numId w:val="81"/>
        </w:numPr>
        <w:rPr>
          <w:lang w:val="en-IN" w:eastAsia="en-IN"/>
        </w:rPr>
      </w:pPr>
      <w:r>
        <w:rPr>
          <w:lang w:val="en-IN" w:eastAsia="en-IN"/>
        </w:rPr>
        <w:t>When the vendor</w:t>
      </w:r>
      <w:r>
        <w:rPr>
          <w:lang w:val="en-IN" w:eastAsia="en-IN"/>
        </w:rPr>
        <w:t xml:space="preserve"> selects any consumer from </w:t>
      </w:r>
      <w:r>
        <w:rPr>
          <w:lang w:val="en-IN" w:eastAsia="en-IN"/>
        </w:rPr>
        <w:t xml:space="preserve">the dashboard , the vendor </w:t>
      </w:r>
      <w:r>
        <w:rPr>
          <w:lang w:val="en-IN" w:eastAsia="en-IN"/>
        </w:rPr>
        <w:t xml:space="preserve">is redirected to the Account details page where the vendor </w:t>
      </w:r>
      <w:r>
        <w:rPr>
          <w:lang w:val="en-IN" w:eastAsia="en-IN"/>
        </w:rPr>
        <w:t xml:space="preserve">can view all details of a selected consumer. </w:t>
      </w:r>
      <w:r>
        <w:rPr>
          <w:lang w:val="en-IN" w:eastAsia="en-IN"/>
        </w:rPr>
        <w:tab/>
      </w:r>
      <w:r>
        <w:rPr>
          <w:lang w:val="en-IN" w:eastAsia="en-IN"/>
        </w:rPr>
        <w:tab/>
      </w:r>
    </w:p>
    <w:p w14:paraId="12EB7D3D" w14:textId="77777777" w:rsidR="00247C36" w:rsidRDefault="00247C36">
      <w:pPr>
        <w:pStyle w:val="DocumentText"/>
        <w:rPr>
          <w:lang w:val="en-IN" w:eastAsia="en-IN"/>
        </w:rPr>
      </w:pPr>
    </w:p>
    <w:p w14:paraId="6F3035EB" w14:textId="77777777" w:rsidR="00247C36" w:rsidRDefault="007B2224">
      <w:pPr>
        <w:pStyle w:val="DocumentText"/>
        <w:ind w:left="851"/>
        <w:jc w:val="center"/>
        <w:rPr>
          <w:lang w:val="en-IN" w:eastAsia="en-IN"/>
        </w:rPr>
      </w:pPr>
      <w:r>
        <w:rPr>
          <w:rFonts w:ascii="Calibri" w:eastAsia="Times New Roman" w:hAnsi="Calibri" w:cs="Calibri"/>
          <w:color w:val="000000"/>
          <w:szCs w:val="24"/>
          <w:lang w:val="en-IN" w:eastAsia="en-IN"/>
        </w:rPr>
        <w:drawing>
          <wp:inline distT="0" distB="0" distL="0" distR="0" wp14:anchorId="6291A7D3" wp14:editId="08E028D1">
            <wp:extent cx="3460750" cy="5674995"/>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l="1" t="4682" r="211" b="2689"/>
                    <a:stretch>
                      <a:fillRect/>
                    </a:stretch>
                  </pic:blipFill>
                  <pic:spPr>
                    <a:xfrm>
                      <a:off x="0" y="0"/>
                      <a:ext cx="3471331" cy="5692678"/>
                    </a:xfrm>
                    <a:prstGeom prst="rect">
                      <a:avLst/>
                    </a:prstGeom>
                    <a:noFill/>
                    <a:ln>
                      <a:noFill/>
                    </a:ln>
                  </pic:spPr>
                </pic:pic>
              </a:graphicData>
            </a:graphic>
          </wp:inline>
        </w:drawing>
      </w:r>
    </w:p>
    <w:p w14:paraId="27917162" w14:textId="77777777" w:rsidR="00247C36" w:rsidRDefault="00247C36">
      <w:pPr>
        <w:pStyle w:val="FigureCaption"/>
        <w:jc w:val="center"/>
        <w:rPr>
          <w:rStyle w:val="FigureCaptionChar"/>
          <w:rFonts w:asciiTheme="minorHAnsi" w:hAnsiTheme="minorHAnsi"/>
          <w:b/>
          <w:bCs/>
          <w:i/>
          <w:iCs/>
        </w:rPr>
      </w:pPr>
    </w:p>
    <w:p w14:paraId="11B77D91" w14:textId="77777777" w:rsidR="00247C36" w:rsidRDefault="007B2224">
      <w:pPr>
        <w:pStyle w:val="FigureCaption"/>
        <w:jc w:val="center"/>
        <w:rPr>
          <w:rFonts w:ascii="Calibri" w:eastAsia="Times New Roman" w:hAnsi="Calibri" w:cs="Calibri"/>
          <w:b w:val="0"/>
          <w:bCs/>
          <w:i w:val="0"/>
          <w:iCs/>
          <w:szCs w:val="24"/>
          <w:lang w:val="en-IN" w:eastAsia="en-IN"/>
        </w:rPr>
      </w:pPr>
      <w:bookmarkStart w:id="182" w:name="_Toc73284770"/>
      <w:r>
        <w:rPr>
          <w:rStyle w:val="FigureCaptionChar"/>
          <w:rFonts w:asciiTheme="minorHAnsi" w:hAnsiTheme="minorHAnsi"/>
          <w:b/>
          <w:bCs/>
          <w:i/>
          <w:iCs/>
        </w:rPr>
        <w:t>Figure 7.10</w:t>
      </w:r>
      <w:r>
        <w:rPr>
          <w:rStyle w:val="FigureCaptionChar"/>
          <w:rFonts w:asciiTheme="minorHAnsi" w:hAnsiTheme="minorHAnsi"/>
          <w:b/>
          <w:bCs/>
          <w:i/>
          <w:iCs/>
        </w:rPr>
        <w:t xml:space="preserve"> </w:t>
      </w:r>
      <w:r>
        <w:rPr>
          <w:rStyle w:val="FigureCaptionChar"/>
          <w:rFonts w:asciiTheme="minorHAnsi" w:hAnsiTheme="minorHAnsi"/>
          <w:b/>
          <w:bCs/>
          <w:i/>
          <w:iCs/>
        </w:rPr>
        <w:t xml:space="preserve">Account Details </w:t>
      </w:r>
      <w:proofErr w:type="gramStart"/>
      <w:r>
        <w:rPr>
          <w:rStyle w:val="FigureCaptionChar"/>
          <w:rFonts w:asciiTheme="minorHAnsi" w:hAnsiTheme="minorHAnsi"/>
          <w:b/>
          <w:bCs/>
          <w:i/>
          <w:iCs/>
        </w:rPr>
        <w:t>Of</w:t>
      </w:r>
      <w:proofErr w:type="gramEnd"/>
      <w:r>
        <w:rPr>
          <w:rStyle w:val="FigureCaptionChar"/>
          <w:rFonts w:asciiTheme="minorHAnsi" w:hAnsiTheme="minorHAnsi"/>
          <w:b/>
          <w:bCs/>
          <w:i/>
          <w:iCs/>
        </w:rPr>
        <w:t xml:space="preserve"> Selected Consumer</w:t>
      </w:r>
      <w:bookmarkEnd w:id="182"/>
    </w:p>
    <w:p w14:paraId="4758E9A9" w14:textId="2543B6C3" w:rsidR="00247C36" w:rsidRDefault="007B2224" w:rsidP="007B2224">
      <w:pPr>
        <w:pStyle w:val="DocumentText"/>
        <w:numPr>
          <w:ilvl w:val="0"/>
          <w:numId w:val="87"/>
        </w:numPr>
        <w:rPr>
          <w:lang w:val="en-IN" w:eastAsia="en-IN"/>
        </w:rPr>
      </w:pPr>
      <w:r>
        <w:rPr>
          <w:lang w:val="en-IN" w:eastAsia="en-IN"/>
        </w:rPr>
        <w:br w:type="page"/>
      </w:r>
      <w:r>
        <w:rPr>
          <w:lang w:val="en-IN" w:eastAsia="en-IN"/>
        </w:rPr>
        <w:lastRenderedPageBreak/>
        <w:t xml:space="preserve">Vendor (shopkeeper) can also edit name </w:t>
      </w:r>
      <w:r>
        <w:rPr>
          <w:lang w:val="en-IN" w:eastAsia="en-IN"/>
        </w:rPr>
        <w:t xml:space="preserve">and threshold for particular vendor </w:t>
      </w:r>
      <w:r>
        <w:rPr>
          <w:lang w:val="en-IN" w:eastAsia="en-IN"/>
        </w:rPr>
        <w:t>and click on save changes button then system saves the new changes and display message “Name changed successfully” or “Threshold change successfully” accordingly.</w:t>
      </w:r>
    </w:p>
    <w:p w14:paraId="3908C4E6" w14:textId="77777777" w:rsidR="00247C36" w:rsidRDefault="00247C36">
      <w:pPr>
        <w:spacing w:line="240" w:lineRule="auto"/>
        <w:rPr>
          <w:rFonts w:eastAsia="Times New Roman" w:cs="Times New Roman"/>
          <w:szCs w:val="24"/>
          <w:lang w:val="en-IN" w:eastAsia="en-IN"/>
        </w:rPr>
      </w:pPr>
    </w:p>
    <w:p w14:paraId="2076707E" w14:textId="77777777" w:rsidR="00247C36" w:rsidRDefault="007B2224">
      <w:pPr>
        <w:spacing w:line="240" w:lineRule="auto"/>
        <w:ind w:left="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1A8A8144" wp14:editId="4E8DCF0A">
            <wp:extent cx="3460115" cy="638429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t="5005" r="622"/>
                    <a:stretch>
                      <a:fillRect/>
                    </a:stretch>
                  </pic:blipFill>
                  <pic:spPr>
                    <a:xfrm>
                      <a:off x="0" y="0"/>
                      <a:ext cx="3469416" cy="6402061"/>
                    </a:xfrm>
                    <a:prstGeom prst="rect">
                      <a:avLst/>
                    </a:prstGeom>
                    <a:noFill/>
                    <a:ln>
                      <a:noFill/>
                    </a:ln>
                  </pic:spPr>
                </pic:pic>
              </a:graphicData>
            </a:graphic>
          </wp:inline>
        </w:drawing>
      </w:r>
    </w:p>
    <w:p w14:paraId="7AC64971" w14:textId="77777777" w:rsidR="00247C36" w:rsidRDefault="00247C36">
      <w:pPr>
        <w:pStyle w:val="FigureCaption"/>
        <w:jc w:val="center"/>
        <w:rPr>
          <w:rStyle w:val="FigureCaptionChar"/>
          <w:rFonts w:asciiTheme="minorHAnsi" w:hAnsiTheme="minorHAnsi"/>
          <w:b/>
          <w:bCs/>
          <w:i/>
          <w:iCs/>
        </w:rPr>
      </w:pPr>
    </w:p>
    <w:p w14:paraId="23FC72AF" w14:textId="77777777" w:rsidR="00247C36" w:rsidRDefault="007B2224">
      <w:pPr>
        <w:pStyle w:val="FigureCaption"/>
        <w:jc w:val="center"/>
        <w:rPr>
          <w:rFonts w:ascii="Calibri" w:eastAsia="Times New Roman" w:hAnsi="Calibri" w:cs="Calibri"/>
          <w:b w:val="0"/>
          <w:bCs/>
          <w:i w:val="0"/>
          <w:iCs/>
          <w:szCs w:val="24"/>
          <w:lang w:val="en-IN" w:eastAsia="en-IN"/>
        </w:rPr>
      </w:pPr>
      <w:bookmarkStart w:id="183" w:name="_Toc73284771"/>
      <w:r>
        <w:rPr>
          <w:rStyle w:val="FigureCaptionChar"/>
          <w:rFonts w:asciiTheme="minorHAnsi" w:hAnsiTheme="minorHAnsi"/>
          <w:b/>
          <w:bCs/>
          <w:i/>
          <w:iCs/>
        </w:rPr>
        <w:t>Figure 7.11</w:t>
      </w:r>
      <w:r>
        <w:rPr>
          <w:rStyle w:val="FigureCaptionChar"/>
          <w:rFonts w:asciiTheme="minorHAnsi" w:hAnsiTheme="minorHAnsi"/>
          <w:b/>
          <w:bCs/>
          <w:i/>
          <w:iCs/>
        </w:rPr>
        <w:t xml:space="preserve"> </w:t>
      </w:r>
      <w:r>
        <w:rPr>
          <w:rStyle w:val="FigureCaptionChar"/>
          <w:rFonts w:asciiTheme="minorHAnsi" w:hAnsiTheme="minorHAnsi"/>
          <w:b/>
          <w:bCs/>
          <w:i/>
          <w:iCs/>
        </w:rPr>
        <w:t>Edit Account</w:t>
      </w:r>
      <w:bookmarkEnd w:id="183"/>
    </w:p>
    <w:p w14:paraId="26C85627" w14:textId="170468B0" w:rsidR="00247C36" w:rsidRDefault="007B2224" w:rsidP="007B2224">
      <w:pPr>
        <w:pStyle w:val="DocumentText"/>
        <w:numPr>
          <w:ilvl w:val="0"/>
          <w:numId w:val="87"/>
        </w:numPr>
        <w:rPr>
          <w:rFonts w:cs="Times New Roman"/>
          <w:lang w:val="en-IN" w:eastAsia="en-IN"/>
        </w:rPr>
      </w:pPr>
      <w:r>
        <w:rPr>
          <w:rFonts w:eastAsia="Times New Roman" w:cs="Times New Roman"/>
          <w:szCs w:val="24"/>
          <w:lang w:val="en-IN" w:eastAsia="en-IN"/>
        </w:rPr>
        <w:br w:type="page"/>
      </w:r>
      <w:r>
        <w:rPr>
          <w:lang w:val="en-IN" w:eastAsia="en-IN"/>
        </w:rPr>
        <w:lastRenderedPageBreak/>
        <w:t>If vendor (sho</w:t>
      </w:r>
      <w:r>
        <w:rPr>
          <w:lang w:val="en-IN" w:eastAsia="en-IN"/>
        </w:rPr>
        <w:t xml:space="preserve">pkeeper) wants to delete a particular account, then vendor </w:t>
      </w:r>
      <w:r>
        <w:rPr>
          <w:lang w:val="en-IN" w:eastAsia="en-IN"/>
        </w:rPr>
        <w:t>clicks on delete icon, system first confirms from vendor</w:t>
      </w:r>
      <w:r w:rsidR="0058119A">
        <w:rPr>
          <w:lang w:val="en-IN" w:eastAsia="en-IN"/>
        </w:rPr>
        <w:t xml:space="preserve"> t</w:t>
      </w:r>
      <w:r>
        <w:rPr>
          <w:lang w:val="en-IN" w:eastAsia="en-IN"/>
        </w:rPr>
        <w:t xml:space="preserve">o delete the account if vendor </w:t>
      </w:r>
      <w:r>
        <w:rPr>
          <w:lang w:val="en-IN" w:eastAsia="en-IN"/>
        </w:rPr>
        <w:t>clicks yes then system deletes the particular account from that vendo</w:t>
      </w:r>
      <w:r>
        <w:rPr>
          <w:lang w:val="en-IN" w:eastAsia="en-IN"/>
        </w:rPr>
        <w:t>r</w:t>
      </w:r>
      <w:r>
        <w:rPr>
          <w:lang w:val="en-IN" w:eastAsia="en-IN"/>
        </w:rPr>
        <w:t>’s list.</w:t>
      </w:r>
    </w:p>
    <w:p w14:paraId="6E9DE0F2" w14:textId="77777777" w:rsidR="00247C36" w:rsidRDefault="00247C36">
      <w:pPr>
        <w:spacing w:line="240" w:lineRule="auto"/>
        <w:rPr>
          <w:rFonts w:eastAsia="Times New Roman" w:cs="Times New Roman"/>
          <w:szCs w:val="24"/>
          <w:lang w:val="en-IN" w:eastAsia="en-IN"/>
        </w:rPr>
      </w:pPr>
    </w:p>
    <w:p w14:paraId="39CB8865" w14:textId="77777777" w:rsidR="00247C36" w:rsidRDefault="007B2224">
      <w:pPr>
        <w:spacing w:line="240" w:lineRule="auto"/>
        <w:ind w:left="1134" w:right="326"/>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314C9B75" wp14:editId="62F4B5C3">
            <wp:extent cx="3443605" cy="600265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7">
                      <a:extLst>
                        <a:ext uri="{28A0092B-C50C-407E-A947-70E740481C1C}">
                          <a14:useLocalDpi xmlns:a14="http://schemas.microsoft.com/office/drawing/2010/main" val="0"/>
                        </a:ext>
                      </a:extLst>
                    </a:blip>
                    <a:srcRect t="4749" r="984" b="2142"/>
                    <a:stretch>
                      <a:fillRect/>
                    </a:stretch>
                  </pic:blipFill>
                  <pic:spPr>
                    <a:xfrm>
                      <a:off x="0" y="0"/>
                      <a:ext cx="3452724" cy="6019132"/>
                    </a:xfrm>
                    <a:prstGeom prst="rect">
                      <a:avLst/>
                    </a:prstGeom>
                    <a:noFill/>
                    <a:ln>
                      <a:noFill/>
                    </a:ln>
                  </pic:spPr>
                </pic:pic>
              </a:graphicData>
            </a:graphic>
          </wp:inline>
        </w:drawing>
      </w:r>
    </w:p>
    <w:p w14:paraId="503C547F" w14:textId="77777777" w:rsidR="00247C36" w:rsidRDefault="00247C36">
      <w:pPr>
        <w:pStyle w:val="FigureCaption"/>
        <w:jc w:val="center"/>
        <w:rPr>
          <w:rStyle w:val="FigureCaptionChar"/>
          <w:rFonts w:asciiTheme="minorHAnsi" w:hAnsiTheme="minorHAnsi"/>
          <w:b/>
          <w:bCs/>
          <w:i/>
          <w:iCs/>
        </w:rPr>
      </w:pPr>
    </w:p>
    <w:p w14:paraId="358262C1" w14:textId="77777777" w:rsidR="00247C36" w:rsidRDefault="007B2224">
      <w:pPr>
        <w:pStyle w:val="FigureCaption"/>
        <w:jc w:val="center"/>
        <w:rPr>
          <w:rFonts w:ascii="Calibri" w:eastAsia="Times New Roman" w:hAnsi="Calibri" w:cs="Calibri"/>
          <w:b w:val="0"/>
          <w:bCs/>
          <w:i w:val="0"/>
          <w:iCs/>
          <w:szCs w:val="24"/>
          <w:lang w:val="en-IN" w:eastAsia="en-IN"/>
        </w:rPr>
      </w:pPr>
      <w:bookmarkStart w:id="184" w:name="_Toc73284772"/>
      <w:r>
        <w:rPr>
          <w:rStyle w:val="FigureCaptionChar"/>
          <w:rFonts w:asciiTheme="minorHAnsi" w:hAnsiTheme="minorHAnsi"/>
          <w:b/>
          <w:bCs/>
          <w:i/>
          <w:iCs/>
        </w:rPr>
        <w:t>Figure 7.12</w:t>
      </w:r>
      <w:r>
        <w:rPr>
          <w:rStyle w:val="FigureCaptionChar"/>
          <w:rFonts w:asciiTheme="minorHAnsi" w:hAnsiTheme="minorHAnsi"/>
          <w:b/>
          <w:bCs/>
          <w:i/>
          <w:iCs/>
        </w:rPr>
        <w:t xml:space="preserve"> </w:t>
      </w:r>
      <w:r>
        <w:rPr>
          <w:rStyle w:val="FigureCaptionChar"/>
          <w:rFonts w:asciiTheme="minorHAnsi" w:hAnsiTheme="minorHAnsi"/>
          <w:b/>
          <w:bCs/>
          <w:i/>
          <w:iCs/>
        </w:rPr>
        <w:t>Delete Account</w:t>
      </w:r>
      <w:bookmarkEnd w:id="184"/>
    </w:p>
    <w:p w14:paraId="66135F0D" w14:textId="3DA560F1" w:rsidR="00247C36" w:rsidRDefault="007B2224" w:rsidP="007B2224">
      <w:pPr>
        <w:pStyle w:val="DocumentText"/>
        <w:numPr>
          <w:ilvl w:val="0"/>
          <w:numId w:val="81"/>
        </w:numPr>
        <w:rPr>
          <w:lang w:val="en-IN" w:eastAsia="en-IN"/>
        </w:rPr>
      </w:pPr>
      <w:r>
        <w:rPr>
          <w:lang w:val="en-IN" w:eastAsia="en-IN"/>
        </w:rPr>
        <w:lastRenderedPageBreak/>
        <w:t>If vendor (shopkeeper) clicks yes to delete account  then system deletes particular account from that vendor</w:t>
      </w:r>
      <w:r>
        <w:rPr>
          <w:lang w:val="en-IN" w:eastAsia="en-IN"/>
        </w:rPr>
        <w:t xml:space="preserve">’s list and redirects the vendor </w:t>
      </w:r>
      <w:r>
        <w:rPr>
          <w:lang w:val="en-IN" w:eastAsia="en-IN"/>
        </w:rPr>
        <w:t xml:space="preserve">to dashboard along with </w:t>
      </w:r>
      <w:r>
        <w:rPr>
          <w:lang w:val="en-IN" w:eastAsia="en-IN"/>
        </w:rPr>
        <w:t>message “Account deleted successfully”.</w:t>
      </w:r>
    </w:p>
    <w:p w14:paraId="103266DE" w14:textId="77777777" w:rsidR="00247C36" w:rsidRDefault="00247C36">
      <w:pPr>
        <w:spacing w:line="240" w:lineRule="auto"/>
        <w:rPr>
          <w:rFonts w:eastAsia="Times New Roman" w:cs="Times New Roman"/>
          <w:szCs w:val="24"/>
          <w:lang w:val="en-IN" w:eastAsia="en-IN"/>
        </w:rPr>
      </w:pPr>
    </w:p>
    <w:p w14:paraId="78A110C3" w14:textId="77777777" w:rsidR="00247C36" w:rsidRDefault="007B2224">
      <w:pPr>
        <w:spacing w:line="240" w:lineRule="auto"/>
        <w:ind w:left="851" w:hanging="142"/>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60EDE702" wp14:editId="21C42A85">
            <wp:extent cx="3408045" cy="62496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8" cstate="print">
                      <a:extLst>
                        <a:ext uri="{28A0092B-C50C-407E-A947-70E740481C1C}">
                          <a14:useLocalDpi xmlns:a14="http://schemas.microsoft.com/office/drawing/2010/main" val="0"/>
                        </a:ext>
                      </a:extLst>
                    </a:blip>
                    <a:srcRect l="-1" t="4748" r="1333" b="1898"/>
                    <a:stretch>
                      <a:fillRect/>
                    </a:stretch>
                  </pic:blipFill>
                  <pic:spPr>
                    <a:xfrm>
                      <a:off x="0" y="0"/>
                      <a:ext cx="3415544" cy="6263477"/>
                    </a:xfrm>
                    <a:prstGeom prst="rect">
                      <a:avLst/>
                    </a:prstGeom>
                    <a:noFill/>
                    <a:ln>
                      <a:noFill/>
                    </a:ln>
                  </pic:spPr>
                </pic:pic>
              </a:graphicData>
            </a:graphic>
          </wp:inline>
        </w:drawing>
      </w:r>
    </w:p>
    <w:p w14:paraId="560CF8EE" w14:textId="77777777" w:rsidR="00247C36" w:rsidRDefault="007B2224">
      <w:pPr>
        <w:pStyle w:val="FigureCaption"/>
        <w:jc w:val="center"/>
        <w:rPr>
          <w:rFonts w:ascii="Calibri" w:eastAsia="Times New Roman" w:hAnsi="Calibri" w:cs="Calibri"/>
          <w:b w:val="0"/>
          <w:bCs/>
          <w:i w:val="0"/>
          <w:iCs/>
          <w:szCs w:val="24"/>
          <w:lang w:val="en-IN" w:eastAsia="en-IN"/>
        </w:rPr>
      </w:pPr>
      <w:r>
        <w:rPr>
          <w:rFonts w:eastAsia="Times New Roman" w:cs="Times New Roman"/>
          <w:szCs w:val="24"/>
          <w:lang w:val="en-IN" w:eastAsia="en-IN"/>
        </w:rPr>
        <w:br/>
      </w:r>
      <w:bookmarkStart w:id="185" w:name="_Toc73284773"/>
      <w:r>
        <w:rPr>
          <w:rStyle w:val="FigureCaptionChar"/>
          <w:rFonts w:asciiTheme="minorHAnsi" w:hAnsiTheme="minorHAnsi"/>
          <w:b/>
          <w:bCs/>
          <w:i/>
          <w:iCs/>
        </w:rPr>
        <w:t>Figure 7.13</w:t>
      </w:r>
      <w:r>
        <w:rPr>
          <w:rStyle w:val="FigureCaptionChar"/>
          <w:rFonts w:asciiTheme="minorHAnsi" w:hAnsiTheme="minorHAnsi"/>
          <w:b/>
          <w:bCs/>
          <w:i/>
          <w:iCs/>
        </w:rPr>
        <w:t xml:space="preserve"> </w:t>
      </w:r>
      <w:r>
        <w:rPr>
          <w:rStyle w:val="FigureCaptionChar"/>
          <w:rFonts w:asciiTheme="minorHAnsi" w:hAnsiTheme="minorHAnsi"/>
          <w:b/>
          <w:bCs/>
          <w:i/>
          <w:iCs/>
        </w:rPr>
        <w:t>Account Deleted Successfully</w:t>
      </w:r>
      <w:bookmarkEnd w:id="185"/>
    </w:p>
    <w:p w14:paraId="4AB6B879" w14:textId="77777777" w:rsidR="00247C36" w:rsidRDefault="007B2224">
      <w:pPr>
        <w:pStyle w:val="HeadingsL3"/>
        <w:rPr>
          <w:rFonts w:ascii="Times New Roman" w:eastAsia="Times New Roman" w:hAnsi="Times New Roman" w:cs="Times New Roman"/>
          <w:szCs w:val="24"/>
          <w:lang w:val="en-IN" w:eastAsia="en-IN"/>
        </w:rPr>
      </w:pPr>
      <w:r>
        <w:rPr>
          <w:rFonts w:eastAsia="Times New Roman" w:cs="Times New Roman"/>
          <w:szCs w:val="24"/>
          <w:lang w:val="en-IN" w:eastAsia="en-IN"/>
        </w:rPr>
        <w:br w:type="page"/>
      </w:r>
      <w:bookmarkStart w:id="186" w:name="_Toc73284600"/>
      <w:r>
        <w:rPr>
          <w:lang w:val="en-IN" w:eastAsia="en-IN"/>
        </w:rPr>
        <w:lastRenderedPageBreak/>
        <w:t>Add Products</w:t>
      </w:r>
      <w:bookmarkEnd w:id="186"/>
    </w:p>
    <w:p w14:paraId="5ECFD704" w14:textId="77777777" w:rsidR="00247C36" w:rsidRDefault="007B2224" w:rsidP="007B2224">
      <w:pPr>
        <w:pStyle w:val="DocumentText"/>
        <w:numPr>
          <w:ilvl w:val="0"/>
          <w:numId w:val="87"/>
        </w:numPr>
        <w:rPr>
          <w:rFonts w:cs="Times New Roman"/>
          <w:lang w:val="en-IN" w:eastAsia="en-IN"/>
        </w:rPr>
      </w:pPr>
      <w:r>
        <w:rPr>
          <w:lang w:val="en-IN" w:eastAsia="en-IN"/>
        </w:rPr>
        <w:t>In this page vendors can search for products, add purchased products to purchase bills of selected consumer. Vendor (shopkeeper) needs to add product name, q</w:t>
      </w:r>
      <w:r>
        <w:rPr>
          <w:lang w:val="en-IN" w:eastAsia="en-IN"/>
        </w:rPr>
        <w:t>uantity, based on this base price and total price will be dynamically calculated. Along with this total purchase bill and total due amount is also displayed in this page.   </w:t>
      </w:r>
    </w:p>
    <w:p w14:paraId="6678A538" w14:textId="77777777" w:rsidR="00247C36" w:rsidRDefault="00247C36">
      <w:pPr>
        <w:pStyle w:val="ListParagraph"/>
        <w:spacing w:line="240" w:lineRule="auto"/>
        <w:ind w:left="1440"/>
        <w:textAlignment w:val="baseline"/>
        <w:rPr>
          <w:rFonts w:eastAsia="Times New Roman" w:cs="Times New Roman"/>
          <w:szCs w:val="24"/>
          <w:lang w:val="en-IN" w:eastAsia="en-IN"/>
        </w:rPr>
      </w:pPr>
    </w:p>
    <w:p w14:paraId="3D673D58" w14:textId="77777777" w:rsidR="00247C36" w:rsidRDefault="007B2224">
      <w:pPr>
        <w:pStyle w:val="DocumentText"/>
        <w:ind w:left="851"/>
        <w:jc w:val="center"/>
        <w:rPr>
          <w:rFonts w:cs="Times New Roman"/>
          <w:lang w:val="en-IN" w:eastAsia="en-IN"/>
        </w:rPr>
      </w:pPr>
      <w:r>
        <w:drawing>
          <wp:inline distT="0" distB="0" distL="0" distR="0" wp14:anchorId="7D9FEE47" wp14:editId="7B85224F">
            <wp:extent cx="3422650" cy="545401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9" cstate="print">
                      <a:extLst>
                        <a:ext uri="{28A0092B-C50C-407E-A947-70E740481C1C}">
                          <a14:useLocalDpi xmlns:a14="http://schemas.microsoft.com/office/drawing/2010/main" val="0"/>
                        </a:ext>
                      </a:extLst>
                    </a:blip>
                    <a:srcRect l="1" t="4592" r="-7" b="3191"/>
                    <a:stretch>
                      <a:fillRect/>
                    </a:stretch>
                  </pic:blipFill>
                  <pic:spPr>
                    <a:xfrm>
                      <a:off x="0" y="0"/>
                      <a:ext cx="3433018" cy="5470304"/>
                    </a:xfrm>
                    <a:prstGeom prst="rect">
                      <a:avLst/>
                    </a:prstGeom>
                    <a:noFill/>
                    <a:ln>
                      <a:noFill/>
                    </a:ln>
                  </pic:spPr>
                </pic:pic>
              </a:graphicData>
            </a:graphic>
          </wp:inline>
        </w:drawing>
      </w:r>
    </w:p>
    <w:p w14:paraId="3CA9374E" w14:textId="77777777" w:rsidR="00247C36" w:rsidRDefault="00247C36">
      <w:pPr>
        <w:pStyle w:val="FigureCaption"/>
        <w:rPr>
          <w:lang w:val="en-IN" w:eastAsia="en-IN"/>
        </w:rPr>
      </w:pPr>
    </w:p>
    <w:p w14:paraId="42BB791D" w14:textId="77777777" w:rsidR="00247C36" w:rsidRDefault="007B2224">
      <w:pPr>
        <w:pStyle w:val="FigureCaption"/>
        <w:jc w:val="center"/>
        <w:rPr>
          <w:rFonts w:ascii="Calibri" w:eastAsia="Times New Roman" w:hAnsi="Calibri" w:cs="Calibri"/>
          <w:b w:val="0"/>
          <w:bCs/>
          <w:i w:val="0"/>
          <w:iCs/>
          <w:szCs w:val="24"/>
          <w:lang w:val="en-IN" w:eastAsia="en-IN"/>
        </w:rPr>
      </w:pPr>
      <w:bookmarkStart w:id="187" w:name="_Toc73284774"/>
      <w:r>
        <w:rPr>
          <w:rStyle w:val="FigureCaptionChar"/>
          <w:rFonts w:asciiTheme="minorHAnsi" w:hAnsiTheme="minorHAnsi"/>
          <w:b/>
          <w:bCs/>
          <w:i/>
          <w:iCs/>
        </w:rPr>
        <w:t>Figure 7.14</w:t>
      </w:r>
      <w:r>
        <w:rPr>
          <w:rStyle w:val="FigureCaptionChar"/>
          <w:rFonts w:asciiTheme="minorHAnsi" w:hAnsiTheme="minorHAnsi"/>
          <w:b/>
          <w:bCs/>
          <w:i/>
          <w:iCs/>
        </w:rPr>
        <w:t xml:space="preserve"> </w:t>
      </w:r>
      <w:r>
        <w:rPr>
          <w:rStyle w:val="FigureCaptionChar"/>
          <w:rFonts w:asciiTheme="minorHAnsi" w:hAnsiTheme="minorHAnsi"/>
          <w:b/>
          <w:bCs/>
          <w:i/>
          <w:iCs/>
        </w:rPr>
        <w:t>Add Products</w:t>
      </w:r>
      <w:bookmarkEnd w:id="187"/>
    </w:p>
    <w:p w14:paraId="2D2215D8" w14:textId="77777777" w:rsidR="00247C36" w:rsidRDefault="00247C36">
      <w:pPr>
        <w:spacing w:after="160" w:line="259" w:lineRule="auto"/>
        <w:rPr>
          <w:rFonts w:asciiTheme="minorHAnsi" w:hAnsiTheme="minorHAnsi" w:cstheme="minorHAnsi"/>
          <w:lang w:val="en-IN" w:eastAsia="en-IN"/>
        </w:rPr>
      </w:pPr>
    </w:p>
    <w:p w14:paraId="0FACBDD0" w14:textId="77777777" w:rsidR="00247C36" w:rsidRDefault="007B2224" w:rsidP="007B2224">
      <w:pPr>
        <w:pStyle w:val="DocumentText"/>
        <w:numPr>
          <w:ilvl w:val="0"/>
          <w:numId w:val="87"/>
        </w:numPr>
      </w:pPr>
      <w:r>
        <w:lastRenderedPageBreak/>
        <w:t xml:space="preserve">Vendors can add purchase products to the </w:t>
      </w:r>
      <w:r>
        <w:t>purchase list and also can delete any  product from the rows in the list. Add current bill amount and total udhaari amount will change dynamically based on whether product is added or deleted.</w:t>
      </w:r>
    </w:p>
    <w:p w14:paraId="70FA8CD5" w14:textId="77777777" w:rsidR="00247C36" w:rsidRDefault="00247C36">
      <w:pPr>
        <w:pStyle w:val="DocumentText"/>
        <w:spacing w:line="240" w:lineRule="auto"/>
        <w:ind w:left="1440"/>
        <w:rPr>
          <w:rFonts w:eastAsia="Times New Roman" w:cs="Times New Roman"/>
          <w:szCs w:val="24"/>
          <w:lang w:val="en-IN" w:eastAsia="en-IN"/>
        </w:rPr>
      </w:pPr>
    </w:p>
    <w:p w14:paraId="56F9B107" w14:textId="77777777" w:rsidR="00247C36" w:rsidRDefault="007B2224">
      <w:pPr>
        <w:spacing w:line="240" w:lineRule="auto"/>
        <w:ind w:left="851"/>
        <w:jc w:val="center"/>
        <w:rPr>
          <w:rFonts w:eastAsia="Times New Roman" w:cs="Times New Roman"/>
          <w:szCs w:val="24"/>
          <w:lang w:val="en-IN" w:eastAsia="en-IN"/>
        </w:rPr>
      </w:pPr>
      <w:r>
        <w:rPr>
          <w:noProof/>
        </w:rPr>
        <w:drawing>
          <wp:inline distT="0" distB="0" distL="0" distR="0" wp14:anchorId="3D822F1B" wp14:editId="4655E2C5">
            <wp:extent cx="3460750" cy="623379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70" cstate="print">
                      <a:extLst>
                        <a:ext uri="{28A0092B-C50C-407E-A947-70E740481C1C}">
                          <a14:useLocalDpi xmlns:a14="http://schemas.microsoft.com/office/drawing/2010/main" val="0"/>
                        </a:ext>
                      </a:extLst>
                    </a:blip>
                    <a:srcRect t="3837" r="420" b="2912"/>
                    <a:stretch>
                      <a:fillRect/>
                    </a:stretch>
                  </pic:blipFill>
                  <pic:spPr>
                    <a:xfrm>
                      <a:off x="0" y="0"/>
                      <a:ext cx="3468026" cy="6246929"/>
                    </a:xfrm>
                    <a:prstGeom prst="rect">
                      <a:avLst/>
                    </a:prstGeom>
                    <a:noFill/>
                    <a:ln>
                      <a:noFill/>
                    </a:ln>
                  </pic:spPr>
                </pic:pic>
              </a:graphicData>
            </a:graphic>
          </wp:inline>
        </w:drawing>
      </w:r>
    </w:p>
    <w:p w14:paraId="440937E1" w14:textId="77777777" w:rsidR="00247C36" w:rsidRDefault="00247C36">
      <w:pPr>
        <w:pStyle w:val="FigureCaption"/>
        <w:jc w:val="center"/>
        <w:rPr>
          <w:rStyle w:val="FigureCaptionChar"/>
          <w:rFonts w:asciiTheme="minorHAnsi" w:hAnsiTheme="minorHAnsi"/>
          <w:b/>
          <w:bCs/>
          <w:i/>
          <w:iCs/>
        </w:rPr>
      </w:pPr>
    </w:p>
    <w:p w14:paraId="30B18084" w14:textId="77777777" w:rsidR="00247C36" w:rsidRDefault="007B2224">
      <w:pPr>
        <w:pStyle w:val="FigureCaption"/>
        <w:jc w:val="center"/>
        <w:rPr>
          <w:rFonts w:ascii="Calibri" w:eastAsia="Times New Roman" w:hAnsi="Calibri" w:cs="Calibri"/>
          <w:b w:val="0"/>
          <w:bCs/>
          <w:i w:val="0"/>
          <w:iCs/>
          <w:szCs w:val="24"/>
          <w:lang w:val="en-IN" w:eastAsia="en-IN"/>
        </w:rPr>
      </w:pPr>
      <w:bookmarkStart w:id="188" w:name="_Toc73284775"/>
      <w:r>
        <w:rPr>
          <w:rStyle w:val="FigureCaptionChar"/>
          <w:rFonts w:asciiTheme="minorHAnsi" w:hAnsiTheme="minorHAnsi"/>
          <w:b/>
          <w:bCs/>
          <w:i/>
          <w:iCs/>
        </w:rPr>
        <w:t>Figure 7.15</w:t>
      </w:r>
      <w:r>
        <w:rPr>
          <w:rStyle w:val="FigureCaptionChar"/>
          <w:rFonts w:asciiTheme="minorHAnsi" w:hAnsiTheme="minorHAnsi"/>
          <w:b/>
          <w:bCs/>
          <w:i/>
          <w:iCs/>
        </w:rPr>
        <w:t xml:space="preserve"> </w:t>
      </w:r>
      <w:r>
        <w:rPr>
          <w:rStyle w:val="FigureCaptionChar"/>
          <w:rFonts w:asciiTheme="minorHAnsi" w:hAnsiTheme="minorHAnsi"/>
          <w:b/>
          <w:bCs/>
          <w:i/>
          <w:iCs/>
        </w:rPr>
        <w:t>Total Amount/Current Bill</w:t>
      </w:r>
      <w:bookmarkEnd w:id="188"/>
    </w:p>
    <w:p w14:paraId="249C1043" w14:textId="77777777" w:rsidR="00247C36" w:rsidRDefault="00247C36">
      <w:pPr>
        <w:spacing w:after="160" w:line="259" w:lineRule="auto"/>
        <w:rPr>
          <w:rFonts w:asciiTheme="minorHAnsi" w:hAnsiTheme="minorHAnsi" w:cstheme="minorHAnsi"/>
          <w:lang w:val="en-IN" w:eastAsia="en-IN"/>
        </w:rPr>
      </w:pPr>
    </w:p>
    <w:p w14:paraId="122898AF" w14:textId="77777777" w:rsidR="00247C36" w:rsidRDefault="007B2224" w:rsidP="007B2224">
      <w:pPr>
        <w:pStyle w:val="DocumentText"/>
        <w:numPr>
          <w:ilvl w:val="0"/>
          <w:numId w:val="81"/>
        </w:numPr>
        <w:rPr>
          <w:lang w:val="en-IN" w:eastAsia="en-IN"/>
        </w:rPr>
      </w:pPr>
      <w:r>
        <w:rPr>
          <w:lang w:val="en-IN" w:eastAsia="en-IN"/>
        </w:rPr>
        <w:lastRenderedPageBreak/>
        <w:t>When a vendor (shopk</w:t>
      </w:r>
      <w:r>
        <w:rPr>
          <w:lang w:val="en-IN" w:eastAsia="en-IN"/>
        </w:rPr>
        <w:t>eeper) adds all purchase products and clicks on Add Current Bill, then current bill of that list of products is generated and saved in system.</w:t>
      </w:r>
    </w:p>
    <w:p w14:paraId="3A7629D9" w14:textId="77777777" w:rsidR="00247C36" w:rsidRDefault="00247C36">
      <w:pPr>
        <w:pStyle w:val="DocumentText"/>
        <w:ind w:left="1440"/>
        <w:rPr>
          <w:lang w:val="en-IN" w:eastAsia="en-IN"/>
        </w:rPr>
      </w:pPr>
    </w:p>
    <w:p w14:paraId="62302D1E" w14:textId="77777777" w:rsidR="00247C36" w:rsidRDefault="007B2224">
      <w:pPr>
        <w:pStyle w:val="DocumentText"/>
        <w:ind w:left="1985"/>
        <w:rPr>
          <w:lang w:val="en-IN" w:eastAsia="en-IN"/>
        </w:rPr>
      </w:pPr>
      <w:r>
        <w:drawing>
          <wp:inline distT="0" distB="0" distL="0" distR="0" wp14:anchorId="67E96FBD" wp14:editId="01708D24">
            <wp:extent cx="3392805" cy="62795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71" cstate="print">
                      <a:extLst>
                        <a:ext uri="{28A0092B-C50C-407E-A947-70E740481C1C}">
                          <a14:useLocalDpi xmlns:a14="http://schemas.microsoft.com/office/drawing/2010/main" val="0"/>
                        </a:ext>
                      </a:extLst>
                    </a:blip>
                    <a:srcRect t="4328" r="-247" b="3430"/>
                    <a:stretch>
                      <a:fillRect/>
                    </a:stretch>
                  </pic:blipFill>
                  <pic:spPr>
                    <a:xfrm>
                      <a:off x="0" y="0"/>
                      <a:ext cx="3399419" cy="6291201"/>
                    </a:xfrm>
                    <a:prstGeom prst="rect">
                      <a:avLst/>
                    </a:prstGeom>
                    <a:noFill/>
                    <a:ln>
                      <a:noFill/>
                    </a:ln>
                  </pic:spPr>
                </pic:pic>
              </a:graphicData>
            </a:graphic>
          </wp:inline>
        </w:drawing>
      </w:r>
    </w:p>
    <w:p w14:paraId="6D3FB615" w14:textId="77777777" w:rsidR="00247C36" w:rsidRDefault="00247C36">
      <w:pPr>
        <w:spacing w:line="240" w:lineRule="auto"/>
        <w:rPr>
          <w:rFonts w:eastAsia="Times New Roman" w:cs="Times New Roman"/>
          <w:szCs w:val="24"/>
          <w:lang w:val="en-IN" w:eastAsia="en-IN"/>
        </w:rPr>
      </w:pPr>
    </w:p>
    <w:p w14:paraId="403929D5" w14:textId="77777777" w:rsidR="00247C36" w:rsidRDefault="007B2224">
      <w:pPr>
        <w:pStyle w:val="FigureCaption"/>
        <w:jc w:val="center"/>
        <w:rPr>
          <w:rFonts w:ascii="Calibri" w:eastAsia="Times New Roman" w:hAnsi="Calibri" w:cs="Calibri"/>
          <w:b w:val="0"/>
          <w:bCs/>
          <w:i w:val="0"/>
          <w:iCs/>
          <w:szCs w:val="24"/>
          <w:lang w:val="en-IN" w:eastAsia="en-IN"/>
        </w:rPr>
      </w:pPr>
      <w:bookmarkStart w:id="189" w:name="_Toc73284776"/>
      <w:r>
        <w:rPr>
          <w:rStyle w:val="FigureCaptionChar"/>
          <w:rFonts w:asciiTheme="minorHAnsi" w:hAnsiTheme="minorHAnsi"/>
          <w:b/>
          <w:bCs/>
          <w:i/>
          <w:iCs/>
        </w:rPr>
        <w:t>Figure 7.16</w:t>
      </w:r>
      <w:r>
        <w:rPr>
          <w:rStyle w:val="FigureCaptionChar"/>
          <w:rFonts w:asciiTheme="minorHAnsi" w:hAnsiTheme="minorHAnsi"/>
          <w:b/>
          <w:bCs/>
          <w:i/>
          <w:iCs/>
        </w:rPr>
        <w:t xml:space="preserve"> </w:t>
      </w:r>
      <w:r>
        <w:rPr>
          <w:rStyle w:val="FigureCaptionChar"/>
          <w:rFonts w:asciiTheme="minorHAnsi" w:hAnsiTheme="minorHAnsi"/>
          <w:b/>
          <w:bCs/>
          <w:i/>
          <w:iCs/>
        </w:rPr>
        <w:t>Bill Added Successfully</w:t>
      </w:r>
      <w:bookmarkEnd w:id="189"/>
    </w:p>
    <w:p w14:paraId="6C06A0ED" w14:textId="77777777" w:rsidR="00247C36" w:rsidRDefault="007B2224">
      <w:pPr>
        <w:pStyle w:val="HeadingsL3"/>
        <w:rPr>
          <w:rFonts w:ascii="Times New Roman" w:eastAsia="Times New Roman" w:hAnsi="Times New Roman" w:cs="Times New Roman"/>
          <w:szCs w:val="24"/>
          <w:lang w:val="en-IN" w:eastAsia="en-IN"/>
        </w:rPr>
      </w:pPr>
      <w:r>
        <w:rPr>
          <w:rFonts w:eastAsia="Times New Roman" w:cs="Times New Roman"/>
          <w:szCs w:val="24"/>
          <w:lang w:val="en-IN" w:eastAsia="en-IN"/>
        </w:rPr>
        <w:br w:type="page"/>
      </w:r>
      <w:bookmarkStart w:id="190" w:name="_Toc73284601"/>
      <w:r>
        <w:rPr>
          <w:lang w:val="en-IN" w:eastAsia="en-IN"/>
        </w:rPr>
        <w:lastRenderedPageBreak/>
        <w:t>View All Products</w:t>
      </w:r>
      <w:bookmarkEnd w:id="190"/>
    </w:p>
    <w:p w14:paraId="5558880D" w14:textId="52C343A9" w:rsidR="00247C36" w:rsidRDefault="007B2224" w:rsidP="007B2224">
      <w:pPr>
        <w:pStyle w:val="DocumentText"/>
        <w:numPr>
          <w:ilvl w:val="0"/>
          <w:numId w:val="81"/>
        </w:numPr>
        <w:rPr>
          <w:lang w:val="en-IN" w:eastAsia="en-IN"/>
        </w:rPr>
      </w:pPr>
      <w:r>
        <w:rPr>
          <w:lang w:val="en-IN" w:eastAsia="en-IN"/>
        </w:rPr>
        <w:t xml:space="preserve">Vendor (shopkeeper) clicks on “View All Products”, then vendor </w:t>
      </w:r>
      <w:r>
        <w:rPr>
          <w:lang w:val="en-IN" w:eastAsia="en-IN"/>
        </w:rPr>
        <w:t xml:space="preserve">can view all products available in the system along with their name and base price. </w:t>
      </w:r>
      <w:r>
        <w:rPr>
          <w:lang w:val="en-IN" w:eastAsia="en-IN"/>
        </w:rPr>
        <w:tab/>
      </w:r>
    </w:p>
    <w:p w14:paraId="4068408D" w14:textId="77777777" w:rsidR="00247C36" w:rsidRDefault="007B2224">
      <w:pPr>
        <w:pStyle w:val="DocumentText"/>
        <w:rPr>
          <w:lang w:val="en-IN" w:eastAsia="en-IN"/>
        </w:rPr>
      </w:pPr>
      <w:r>
        <w:rPr>
          <w:lang w:val="en-IN" w:eastAsia="en-IN"/>
        </w:rPr>
        <w:tab/>
      </w:r>
    </w:p>
    <w:p w14:paraId="7A81354A" w14:textId="77777777" w:rsidR="00247C36" w:rsidRDefault="007B2224">
      <w:pPr>
        <w:spacing w:line="240" w:lineRule="auto"/>
        <w:ind w:left="1560" w:hanging="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55E34BA2" wp14:editId="0BD9707B">
            <wp:extent cx="3437890" cy="61131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2">
                      <a:extLst>
                        <a:ext uri="{28A0092B-C50C-407E-A947-70E740481C1C}">
                          <a14:useLocalDpi xmlns:a14="http://schemas.microsoft.com/office/drawing/2010/main" val="0"/>
                        </a:ext>
                      </a:extLst>
                    </a:blip>
                    <a:srcRect t="4541" r="1149" b="1907"/>
                    <a:stretch>
                      <a:fillRect/>
                    </a:stretch>
                  </pic:blipFill>
                  <pic:spPr>
                    <a:xfrm>
                      <a:off x="0" y="0"/>
                      <a:ext cx="3445006" cy="6126287"/>
                    </a:xfrm>
                    <a:prstGeom prst="rect">
                      <a:avLst/>
                    </a:prstGeom>
                    <a:noFill/>
                    <a:ln>
                      <a:noFill/>
                    </a:ln>
                  </pic:spPr>
                </pic:pic>
              </a:graphicData>
            </a:graphic>
          </wp:inline>
        </w:drawing>
      </w:r>
    </w:p>
    <w:p w14:paraId="49E65071" w14:textId="77777777" w:rsidR="00247C36" w:rsidRDefault="00247C36">
      <w:pPr>
        <w:pStyle w:val="FigureCaption"/>
        <w:jc w:val="center"/>
        <w:rPr>
          <w:rStyle w:val="FigureCaptionChar"/>
          <w:rFonts w:asciiTheme="minorHAnsi" w:hAnsiTheme="minorHAnsi"/>
          <w:b/>
          <w:bCs/>
          <w:i/>
          <w:iCs/>
        </w:rPr>
      </w:pPr>
    </w:p>
    <w:p w14:paraId="23A8E2EF" w14:textId="77777777" w:rsidR="00247C36" w:rsidRDefault="007B2224">
      <w:pPr>
        <w:pStyle w:val="FigureCaption"/>
        <w:jc w:val="center"/>
        <w:rPr>
          <w:rFonts w:ascii="Calibri" w:eastAsia="Times New Roman" w:hAnsi="Calibri" w:cs="Calibri"/>
          <w:b w:val="0"/>
          <w:bCs/>
          <w:i w:val="0"/>
          <w:iCs/>
          <w:szCs w:val="24"/>
          <w:lang w:val="en-IN" w:eastAsia="en-IN"/>
        </w:rPr>
      </w:pPr>
      <w:bookmarkStart w:id="191" w:name="_Toc73284777"/>
      <w:r>
        <w:rPr>
          <w:rStyle w:val="FigureCaptionChar"/>
          <w:rFonts w:asciiTheme="minorHAnsi" w:hAnsiTheme="minorHAnsi"/>
          <w:b/>
          <w:bCs/>
          <w:i/>
          <w:iCs/>
        </w:rPr>
        <w:t>Figure 7.17</w:t>
      </w:r>
      <w:r>
        <w:rPr>
          <w:rStyle w:val="FigureCaptionChar"/>
          <w:rFonts w:asciiTheme="minorHAnsi" w:hAnsiTheme="minorHAnsi"/>
          <w:b/>
          <w:bCs/>
          <w:i/>
          <w:iCs/>
        </w:rPr>
        <w:t xml:space="preserve"> </w:t>
      </w:r>
      <w:r>
        <w:rPr>
          <w:rStyle w:val="FigureCaptionChar"/>
          <w:rFonts w:asciiTheme="minorHAnsi" w:hAnsiTheme="minorHAnsi"/>
          <w:b/>
          <w:bCs/>
          <w:i/>
          <w:iCs/>
        </w:rPr>
        <w:t>View Products</w:t>
      </w:r>
      <w:bookmarkEnd w:id="191"/>
    </w:p>
    <w:p w14:paraId="2116A32C" w14:textId="77777777" w:rsidR="00247C36" w:rsidRDefault="00247C36">
      <w:pPr>
        <w:spacing w:line="240" w:lineRule="auto"/>
        <w:rPr>
          <w:rFonts w:eastAsia="Times New Roman" w:cs="Times New Roman"/>
          <w:szCs w:val="24"/>
          <w:lang w:val="en-IN" w:eastAsia="en-IN"/>
        </w:rPr>
      </w:pPr>
    </w:p>
    <w:p w14:paraId="7C7E993C" w14:textId="77777777" w:rsidR="00247C36" w:rsidRDefault="007B2224" w:rsidP="007B2224">
      <w:pPr>
        <w:pStyle w:val="DocumentText"/>
        <w:numPr>
          <w:ilvl w:val="0"/>
          <w:numId w:val="81"/>
        </w:numPr>
        <w:rPr>
          <w:lang w:val="en-IN" w:eastAsia="en-IN"/>
        </w:rPr>
      </w:pPr>
      <w:r>
        <w:rPr>
          <w:lang w:val="en-IN" w:eastAsia="en-IN"/>
        </w:rPr>
        <w:lastRenderedPageBreak/>
        <w:t xml:space="preserve">Vendor (shopkeeper) can also search for particular </w:t>
      </w:r>
      <w:r>
        <w:rPr>
          <w:lang w:val="en-IN" w:eastAsia="en-IN"/>
        </w:rPr>
        <w:t>product by using search bar</w:t>
      </w:r>
    </w:p>
    <w:p w14:paraId="1FC9933A" w14:textId="77777777" w:rsidR="00247C36" w:rsidRDefault="00247C36">
      <w:pPr>
        <w:spacing w:after="240" w:line="240" w:lineRule="auto"/>
        <w:rPr>
          <w:rFonts w:eastAsia="Times New Roman" w:cs="Times New Roman"/>
          <w:szCs w:val="24"/>
          <w:lang w:val="en-IN" w:eastAsia="en-IN"/>
        </w:rPr>
      </w:pPr>
    </w:p>
    <w:p w14:paraId="1321D870"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2FBCC978" wp14:editId="7889CF91">
            <wp:extent cx="3423285" cy="649478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3">
                      <a:extLst>
                        <a:ext uri="{28A0092B-C50C-407E-A947-70E740481C1C}">
                          <a14:useLocalDpi xmlns:a14="http://schemas.microsoft.com/office/drawing/2010/main" val="0"/>
                        </a:ext>
                      </a:extLst>
                    </a:blip>
                    <a:srcRect l="-1" t="4628" r="384" b="2541"/>
                    <a:stretch>
                      <a:fillRect/>
                    </a:stretch>
                  </pic:blipFill>
                  <pic:spPr>
                    <a:xfrm>
                      <a:off x="0" y="0"/>
                      <a:ext cx="3431027" cy="6509731"/>
                    </a:xfrm>
                    <a:prstGeom prst="rect">
                      <a:avLst/>
                    </a:prstGeom>
                    <a:noFill/>
                    <a:ln>
                      <a:noFill/>
                    </a:ln>
                  </pic:spPr>
                </pic:pic>
              </a:graphicData>
            </a:graphic>
          </wp:inline>
        </w:drawing>
      </w:r>
    </w:p>
    <w:p w14:paraId="1478F54A" w14:textId="77777777" w:rsidR="00247C36" w:rsidRDefault="00247C36">
      <w:pPr>
        <w:pStyle w:val="FigureCaption"/>
        <w:jc w:val="center"/>
        <w:rPr>
          <w:rStyle w:val="FigureCaptionChar"/>
          <w:rFonts w:asciiTheme="minorHAnsi" w:hAnsiTheme="minorHAnsi"/>
          <w:b/>
          <w:bCs/>
          <w:i/>
          <w:iCs/>
        </w:rPr>
      </w:pPr>
    </w:p>
    <w:p w14:paraId="7F66DEFC" w14:textId="77777777" w:rsidR="00247C36" w:rsidRDefault="007B2224">
      <w:pPr>
        <w:pStyle w:val="FigureCaption"/>
        <w:jc w:val="center"/>
        <w:rPr>
          <w:rFonts w:ascii="Calibri" w:eastAsia="Times New Roman" w:hAnsi="Calibri" w:cs="Calibri"/>
          <w:b w:val="0"/>
          <w:bCs/>
          <w:i w:val="0"/>
          <w:iCs/>
          <w:szCs w:val="24"/>
          <w:lang w:val="en-IN" w:eastAsia="en-IN"/>
        </w:rPr>
      </w:pPr>
      <w:bookmarkStart w:id="192" w:name="_Toc73284778"/>
      <w:r>
        <w:rPr>
          <w:rStyle w:val="FigureCaptionChar"/>
          <w:rFonts w:asciiTheme="minorHAnsi" w:hAnsiTheme="minorHAnsi"/>
          <w:b/>
          <w:bCs/>
          <w:i/>
          <w:iCs/>
        </w:rPr>
        <w:t>Figure 7.18</w:t>
      </w:r>
      <w:r>
        <w:rPr>
          <w:rStyle w:val="FigureCaptionChar"/>
          <w:rFonts w:asciiTheme="minorHAnsi" w:hAnsiTheme="minorHAnsi"/>
          <w:b/>
          <w:bCs/>
          <w:i/>
          <w:iCs/>
        </w:rPr>
        <w:t xml:space="preserve"> </w:t>
      </w:r>
      <w:r>
        <w:rPr>
          <w:rStyle w:val="FigureCaptionChar"/>
          <w:rFonts w:asciiTheme="minorHAnsi" w:hAnsiTheme="minorHAnsi"/>
          <w:b/>
          <w:bCs/>
          <w:i/>
          <w:iCs/>
        </w:rPr>
        <w:t>Search A Product</w:t>
      </w:r>
      <w:bookmarkEnd w:id="192"/>
    </w:p>
    <w:p w14:paraId="28857836" w14:textId="77777777" w:rsidR="00247C36" w:rsidRDefault="00247C36">
      <w:pPr>
        <w:pStyle w:val="HeadingsL3"/>
        <w:rPr>
          <w:lang w:val="en-IN" w:eastAsia="en-IN"/>
        </w:rPr>
      </w:pPr>
    </w:p>
    <w:p w14:paraId="23618377" w14:textId="77777777" w:rsidR="00247C36" w:rsidRDefault="007B2224">
      <w:pPr>
        <w:pStyle w:val="HeadingsL3"/>
        <w:rPr>
          <w:lang w:val="en-IN" w:eastAsia="en-IN"/>
        </w:rPr>
      </w:pPr>
      <w:bookmarkStart w:id="193" w:name="_Toc73284602"/>
      <w:r>
        <w:rPr>
          <w:lang w:val="en-IN" w:eastAsia="en-IN"/>
        </w:rPr>
        <w:lastRenderedPageBreak/>
        <w:t>Add new Product</w:t>
      </w:r>
      <w:bookmarkEnd w:id="193"/>
    </w:p>
    <w:p w14:paraId="6EFD2985" w14:textId="07138C55" w:rsidR="00247C36" w:rsidRDefault="007B2224" w:rsidP="007B2224">
      <w:pPr>
        <w:pStyle w:val="DocumentText"/>
        <w:numPr>
          <w:ilvl w:val="0"/>
          <w:numId w:val="87"/>
        </w:numPr>
      </w:pPr>
      <w:r>
        <w:t xml:space="preserve">Vendor (shopkeeper) clicks  on “Add new Product”, vendor </w:t>
      </w:r>
      <w:r>
        <w:t xml:space="preserve">can view a pop-up model to add new product with their name and base price. Vendor </w:t>
      </w:r>
      <w:r>
        <w:t xml:space="preserve">can also add </w:t>
      </w:r>
      <w:r>
        <w:t>new product by clicking on floating button in view all products.</w:t>
      </w:r>
    </w:p>
    <w:p w14:paraId="012EC37D" w14:textId="77777777" w:rsidR="00247C36" w:rsidRDefault="00247C36">
      <w:pPr>
        <w:pStyle w:val="DocumentText"/>
        <w:spacing w:line="240" w:lineRule="auto"/>
        <w:ind w:left="1440"/>
        <w:rPr>
          <w:rFonts w:eastAsia="Times New Roman" w:cs="Times New Roman"/>
          <w:szCs w:val="24"/>
          <w:lang w:val="en-IN" w:eastAsia="en-IN"/>
        </w:rPr>
      </w:pPr>
    </w:p>
    <w:p w14:paraId="7A0E42BC" w14:textId="77777777" w:rsidR="00247C36" w:rsidRDefault="007B2224">
      <w:pPr>
        <w:spacing w:line="240" w:lineRule="auto"/>
        <w:ind w:left="709" w:firstLine="142"/>
        <w:jc w:val="center"/>
        <w:rPr>
          <w:rFonts w:eastAsia="Times New Roman" w:cs="Times New Roman"/>
          <w:szCs w:val="24"/>
          <w:lang w:val="en-IN" w:eastAsia="en-IN"/>
        </w:rPr>
      </w:pPr>
      <w:r>
        <w:rPr>
          <w:noProof/>
        </w:rPr>
        <w:drawing>
          <wp:inline distT="0" distB="0" distL="0" distR="0" wp14:anchorId="59ECD8BF" wp14:editId="6E4406F4">
            <wp:extent cx="3459480" cy="5713095"/>
            <wp:effectExtent l="0" t="0" r="762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74" cstate="print">
                      <a:extLst>
                        <a:ext uri="{28A0092B-C50C-407E-A947-70E740481C1C}">
                          <a14:useLocalDpi xmlns:a14="http://schemas.microsoft.com/office/drawing/2010/main" val="0"/>
                        </a:ext>
                      </a:extLst>
                    </a:blip>
                    <a:srcRect t="4339" r="200" b="2977"/>
                    <a:stretch>
                      <a:fillRect/>
                    </a:stretch>
                  </pic:blipFill>
                  <pic:spPr>
                    <a:xfrm>
                      <a:off x="0" y="0"/>
                      <a:ext cx="3474907" cy="5738588"/>
                    </a:xfrm>
                    <a:prstGeom prst="rect">
                      <a:avLst/>
                    </a:prstGeom>
                    <a:noFill/>
                    <a:ln>
                      <a:noFill/>
                    </a:ln>
                  </pic:spPr>
                </pic:pic>
              </a:graphicData>
            </a:graphic>
          </wp:inline>
        </w:drawing>
      </w:r>
    </w:p>
    <w:p w14:paraId="10232C93" w14:textId="77777777" w:rsidR="00247C36" w:rsidRDefault="00247C36">
      <w:pPr>
        <w:pStyle w:val="FigureCaption"/>
        <w:jc w:val="center"/>
        <w:rPr>
          <w:rStyle w:val="FigureCaptionChar"/>
          <w:rFonts w:asciiTheme="minorHAnsi" w:hAnsiTheme="minorHAnsi"/>
          <w:b/>
          <w:bCs/>
          <w:i/>
          <w:iCs/>
        </w:rPr>
      </w:pPr>
    </w:p>
    <w:p w14:paraId="3071AF3D" w14:textId="77777777" w:rsidR="00247C36" w:rsidRDefault="007B2224">
      <w:pPr>
        <w:pStyle w:val="FigureCaption"/>
        <w:jc w:val="center"/>
        <w:rPr>
          <w:rStyle w:val="FigureCaptionChar"/>
          <w:rFonts w:asciiTheme="minorHAnsi" w:hAnsiTheme="minorHAnsi"/>
          <w:b/>
          <w:bCs/>
          <w:i/>
          <w:iCs/>
        </w:rPr>
      </w:pPr>
      <w:bookmarkStart w:id="194" w:name="_Toc73284779"/>
      <w:r>
        <w:rPr>
          <w:rStyle w:val="FigureCaptionChar"/>
          <w:rFonts w:asciiTheme="minorHAnsi" w:hAnsiTheme="minorHAnsi"/>
          <w:b/>
          <w:bCs/>
          <w:i/>
          <w:iCs/>
        </w:rPr>
        <w:t>Figure 7.19</w:t>
      </w:r>
      <w:r>
        <w:rPr>
          <w:rStyle w:val="FigureCaptionChar"/>
          <w:rFonts w:asciiTheme="minorHAnsi" w:hAnsiTheme="minorHAnsi"/>
          <w:b/>
          <w:bCs/>
          <w:i/>
          <w:iCs/>
        </w:rPr>
        <w:t xml:space="preserve"> </w:t>
      </w:r>
      <w:r>
        <w:rPr>
          <w:rStyle w:val="FigureCaptionChar"/>
          <w:rFonts w:asciiTheme="minorHAnsi" w:hAnsiTheme="minorHAnsi"/>
          <w:b/>
          <w:bCs/>
          <w:i/>
          <w:iCs/>
        </w:rPr>
        <w:t>Add A New Product</w:t>
      </w:r>
      <w:bookmarkEnd w:id="194"/>
    </w:p>
    <w:p w14:paraId="145C749B" w14:textId="77777777" w:rsidR="00247C36" w:rsidRDefault="00247C36">
      <w:pPr>
        <w:pStyle w:val="FigureCaption"/>
        <w:jc w:val="center"/>
        <w:rPr>
          <w:rStyle w:val="FigureCaptionChar"/>
          <w:rFonts w:asciiTheme="minorHAnsi" w:hAnsiTheme="minorHAnsi"/>
          <w:b/>
          <w:bCs/>
          <w:i/>
          <w:iCs/>
        </w:rPr>
      </w:pPr>
    </w:p>
    <w:p w14:paraId="39F20FB0" w14:textId="77777777" w:rsidR="00247C36" w:rsidRDefault="00247C36">
      <w:pPr>
        <w:pStyle w:val="FigureCaption"/>
        <w:jc w:val="center"/>
        <w:rPr>
          <w:rFonts w:ascii="Calibri" w:eastAsia="Times New Roman" w:hAnsi="Calibri" w:cs="Calibri"/>
          <w:b w:val="0"/>
          <w:bCs/>
          <w:i w:val="0"/>
          <w:iCs/>
          <w:szCs w:val="24"/>
          <w:lang w:val="en-IN" w:eastAsia="en-IN"/>
        </w:rPr>
      </w:pPr>
    </w:p>
    <w:p w14:paraId="1650A151" w14:textId="77777777" w:rsidR="00247C36" w:rsidRDefault="00247C36">
      <w:pPr>
        <w:pStyle w:val="DocumentText"/>
        <w:spacing w:after="240" w:line="240" w:lineRule="auto"/>
        <w:ind w:left="1440"/>
        <w:rPr>
          <w:rFonts w:eastAsia="Times New Roman" w:cs="Times New Roman"/>
          <w:szCs w:val="24"/>
          <w:lang w:val="en-IN" w:eastAsia="en-IN"/>
        </w:rPr>
      </w:pPr>
    </w:p>
    <w:p w14:paraId="2E4953C1" w14:textId="2CFA5638" w:rsidR="00247C36" w:rsidRDefault="007B2224" w:rsidP="007B2224">
      <w:pPr>
        <w:pStyle w:val="DocumentText"/>
        <w:numPr>
          <w:ilvl w:val="0"/>
          <w:numId w:val="87"/>
        </w:numPr>
      </w:pPr>
      <w:r>
        <w:lastRenderedPageBreak/>
        <w:t xml:space="preserve">Vendor (shopkeeper) adds new product and clicks on Add button, then system validates the values if all values are valid then system adds and </w:t>
      </w:r>
      <w:r>
        <w:t xml:space="preserve">displays that product to product list and redirects the vendor </w:t>
      </w:r>
      <w:r>
        <w:t>to view all products  with message “Product Added Successfully”.</w:t>
      </w:r>
    </w:p>
    <w:p w14:paraId="4E1ED6D9" w14:textId="77777777" w:rsidR="00247C36" w:rsidRDefault="007B2224">
      <w:pPr>
        <w:pStyle w:val="DocumentText"/>
        <w:spacing w:after="240" w:line="240" w:lineRule="auto"/>
        <w:ind w:left="1985"/>
        <w:rPr>
          <w:rFonts w:eastAsia="Times New Roman" w:cs="Times New Roman"/>
          <w:szCs w:val="24"/>
          <w:lang w:val="en-IN" w:eastAsia="en-IN"/>
        </w:rPr>
      </w:pPr>
      <w:r>
        <w:rPr>
          <w:rFonts w:eastAsia="Times New Roman" w:cs="Times New Roman"/>
          <w:szCs w:val="24"/>
          <w:lang w:val="en-IN" w:eastAsia="en-IN"/>
        </w:rPr>
        <w:br/>
      </w:r>
      <w:r>
        <w:drawing>
          <wp:inline distT="0" distB="0" distL="0" distR="0" wp14:anchorId="42CBAA3D" wp14:editId="1A4EB9B5">
            <wp:extent cx="3392170" cy="53905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75" cstate="print">
                      <a:extLst>
                        <a:ext uri="{28A0092B-C50C-407E-A947-70E740481C1C}">
                          <a14:useLocalDpi xmlns:a14="http://schemas.microsoft.com/office/drawing/2010/main" val="0"/>
                        </a:ext>
                      </a:extLst>
                    </a:blip>
                    <a:srcRect t="4400" r="436" b="2749"/>
                    <a:stretch>
                      <a:fillRect/>
                    </a:stretch>
                  </pic:blipFill>
                  <pic:spPr>
                    <a:xfrm>
                      <a:off x="0" y="0"/>
                      <a:ext cx="3402668" cy="5406977"/>
                    </a:xfrm>
                    <a:prstGeom prst="rect">
                      <a:avLst/>
                    </a:prstGeom>
                    <a:noFill/>
                    <a:ln>
                      <a:noFill/>
                    </a:ln>
                  </pic:spPr>
                </pic:pic>
              </a:graphicData>
            </a:graphic>
          </wp:inline>
        </w:drawing>
      </w:r>
    </w:p>
    <w:p w14:paraId="10252478" w14:textId="77777777" w:rsidR="00247C36" w:rsidRDefault="00247C36">
      <w:pPr>
        <w:pStyle w:val="FigureCaption"/>
        <w:jc w:val="center"/>
        <w:rPr>
          <w:rStyle w:val="FigureCaptionChar"/>
          <w:rFonts w:asciiTheme="minorHAnsi" w:hAnsiTheme="minorHAnsi"/>
          <w:b/>
          <w:bCs/>
          <w:i/>
          <w:iCs/>
        </w:rPr>
      </w:pPr>
    </w:p>
    <w:p w14:paraId="7BF4B6B4" w14:textId="77777777" w:rsidR="00247C36" w:rsidRDefault="007B2224">
      <w:pPr>
        <w:pStyle w:val="FigureCaption"/>
        <w:jc w:val="center"/>
        <w:rPr>
          <w:rStyle w:val="FigureCaptionChar"/>
          <w:rFonts w:asciiTheme="minorHAnsi" w:hAnsiTheme="minorHAnsi"/>
          <w:b/>
          <w:bCs/>
          <w:i/>
          <w:iCs/>
        </w:rPr>
      </w:pPr>
      <w:bookmarkStart w:id="195" w:name="_Toc73284780"/>
      <w:r>
        <w:rPr>
          <w:rStyle w:val="FigureCaptionChar"/>
          <w:rFonts w:asciiTheme="minorHAnsi" w:hAnsiTheme="minorHAnsi"/>
          <w:b/>
          <w:bCs/>
          <w:i/>
          <w:iCs/>
        </w:rPr>
        <w:t>Figure 7.20</w:t>
      </w:r>
      <w:r>
        <w:rPr>
          <w:rStyle w:val="FigureCaptionChar"/>
          <w:rFonts w:asciiTheme="minorHAnsi" w:hAnsiTheme="minorHAnsi"/>
          <w:b/>
          <w:bCs/>
          <w:i/>
          <w:iCs/>
        </w:rPr>
        <w:t xml:space="preserve"> </w:t>
      </w:r>
      <w:r>
        <w:rPr>
          <w:rStyle w:val="FigureCaptionChar"/>
          <w:rFonts w:asciiTheme="minorHAnsi" w:hAnsiTheme="minorHAnsi"/>
          <w:b/>
          <w:bCs/>
          <w:i/>
          <w:iCs/>
        </w:rPr>
        <w:t>Product Added Successfully</w:t>
      </w:r>
      <w:bookmarkEnd w:id="195"/>
    </w:p>
    <w:p w14:paraId="7612108C" w14:textId="77777777" w:rsidR="00247C36" w:rsidRDefault="00247C36">
      <w:pPr>
        <w:pStyle w:val="HeadingsL3"/>
      </w:pPr>
    </w:p>
    <w:p w14:paraId="2E11C020" w14:textId="77777777" w:rsidR="00247C36" w:rsidRDefault="00247C36">
      <w:pPr>
        <w:pStyle w:val="HeadingsL3"/>
      </w:pPr>
    </w:p>
    <w:p w14:paraId="7A044970" w14:textId="77777777" w:rsidR="00247C36" w:rsidRDefault="007B2224">
      <w:pPr>
        <w:pStyle w:val="HeadingsL3"/>
        <w:rPr>
          <w:rFonts w:ascii="Calibri" w:eastAsia="Times New Roman" w:hAnsi="Calibri" w:cs="Calibri"/>
          <w:bCs/>
          <w:iCs/>
          <w:szCs w:val="24"/>
          <w:lang w:val="en-IN" w:eastAsia="en-IN"/>
        </w:rPr>
      </w:pPr>
      <w:bookmarkStart w:id="196" w:name="_Toc73284603"/>
      <w:r>
        <w:t>Udhaari Records</w:t>
      </w:r>
      <w:bookmarkEnd w:id="196"/>
    </w:p>
    <w:p w14:paraId="11824846" w14:textId="662AFF1B" w:rsidR="00247C36" w:rsidRDefault="007B2224" w:rsidP="007B2224">
      <w:pPr>
        <w:pStyle w:val="DocumentText"/>
        <w:numPr>
          <w:ilvl w:val="0"/>
          <w:numId w:val="81"/>
        </w:numPr>
        <w:rPr>
          <w:lang w:val="en-IN" w:eastAsia="en-IN"/>
        </w:rPr>
      </w:pPr>
      <w:r>
        <w:rPr>
          <w:lang w:val="en-IN" w:eastAsia="en-IN"/>
        </w:rPr>
        <w:lastRenderedPageBreak/>
        <w:t>In this page by default the vendor (shopkeeper) can vi</w:t>
      </w:r>
      <w:r>
        <w:rPr>
          <w:lang w:val="en-IN" w:eastAsia="en-IN"/>
        </w:rPr>
        <w:t xml:space="preserve">ew all transaction details of a selected consumer with their purchase bill as well as payment bill. By default the vendor </w:t>
      </w:r>
      <w:r>
        <w:rPr>
          <w:lang w:val="en-IN" w:eastAsia="en-IN"/>
        </w:rPr>
        <w:t xml:space="preserve">can view transaction details of current month, but by selecting particular month and year vendor </w:t>
      </w:r>
      <w:r>
        <w:rPr>
          <w:lang w:val="en-IN" w:eastAsia="en-IN"/>
        </w:rPr>
        <w:t>can view al</w:t>
      </w:r>
      <w:r>
        <w:rPr>
          <w:lang w:val="en-IN" w:eastAsia="en-IN"/>
        </w:rPr>
        <w:t>l transaction details of that month and year as well.</w:t>
      </w:r>
    </w:p>
    <w:p w14:paraId="4E1B5F33" w14:textId="77777777" w:rsidR="00247C36" w:rsidRDefault="00247C36">
      <w:pPr>
        <w:pStyle w:val="DocumentText"/>
        <w:rPr>
          <w:rFonts w:eastAsia="Times New Roman" w:cs="Times New Roman"/>
          <w:szCs w:val="24"/>
          <w:lang w:val="en-IN" w:eastAsia="en-IN"/>
        </w:rPr>
      </w:pPr>
    </w:p>
    <w:p w14:paraId="0B200318" w14:textId="77777777" w:rsidR="00247C36" w:rsidRDefault="007B2224">
      <w:pPr>
        <w:spacing w:line="240" w:lineRule="auto"/>
        <w:ind w:firstLine="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59371C89" wp14:editId="324E8E0F">
            <wp:extent cx="3392805" cy="5357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l="1" t="4067" r="1282" b="1281"/>
                    <a:stretch>
                      <a:fillRect/>
                    </a:stretch>
                  </pic:blipFill>
                  <pic:spPr>
                    <a:xfrm>
                      <a:off x="0" y="0"/>
                      <a:ext cx="3402010" cy="5372468"/>
                    </a:xfrm>
                    <a:prstGeom prst="rect">
                      <a:avLst/>
                    </a:prstGeom>
                    <a:noFill/>
                    <a:ln>
                      <a:noFill/>
                    </a:ln>
                  </pic:spPr>
                </pic:pic>
              </a:graphicData>
            </a:graphic>
          </wp:inline>
        </w:drawing>
      </w:r>
    </w:p>
    <w:p w14:paraId="662361D8" w14:textId="77777777" w:rsidR="00247C36" w:rsidRDefault="00247C36">
      <w:pPr>
        <w:spacing w:line="240" w:lineRule="auto"/>
        <w:ind w:firstLine="709"/>
        <w:jc w:val="center"/>
        <w:rPr>
          <w:rFonts w:eastAsia="Times New Roman" w:cs="Times New Roman"/>
          <w:szCs w:val="24"/>
          <w:lang w:val="en-IN" w:eastAsia="en-IN"/>
        </w:rPr>
      </w:pPr>
    </w:p>
    <w:p w14:paraId="766D8929" w14:textId="77777777" w:rsidR="00247C36" w:rsidRDefault="007B2224">
      <w:pPr>
        <w:pStyle w:val="FigureCaption"/>
        <w:jc w:val="center"/>
        <w:rPr>
          <w:rStyle w:val="FigureCaptionChar"/>
          <w:rFonts w:asciiTheme="minorHAnsi" w:hAnsiTheme="minorHAnsi"/>
          <w:b/>
          <w:bCs/>
          <w:i/>
          <w:iCs/>
        </w:rPr>
      </w:pPr>
      <w:bookmarkStart w:id="197" w:name="_Toc73284781"/>
      <w:r>
        <w:rPr>
          <w:rStyle w:val="FigureCaptionChar"/>
          <w:rFonts w:asciiTheme="minorHAnsi" w:hAnsiTheme="minorHAnsi"/>
          <w:b/>
          <w:bCs/>
          <w:i/>
          <w:iCs/>
        </w:rPr>
        <w:t>Figure 7.21</w:t>
      </w:r>
      <w:r>
        <w:rPr>
          <w:rStyle w:val="FigureCaptionChar"/>
          <w:rFonts w:asciiTheme="minorHAnsi" w:hAnsiTheme="minorHAnsi"/>
          <w:b/>
          <w:bCs/>
          <w:i/>
          <w:iCs/>
        </w:rPr>
        <w:t xml:space="preserve"> </w:t>
      </w:r>
      <w:r>
        <w:rPr>
          <w:rStyle w:val="FigureCaptionChar"/>
          <w:rFonts w:asciiTheme="minorHAnsi" w:hAnsiTheme="minorHAnsi"/>
          <w:b/>
          <w:bCs/>
          <w:i/>
          <w:iCs/>
        </w:rPr>
        <w:t>Transaction History</w:t>
      </w:r>
      <w:bookmarkEnd w:id="197"/>
    </w:p>
    <w:p w14:paraId="6333E719" w14:textId="77777777" w:rsidR="00247C36" w:rsidRDefault="00247C36">
      <w:pPr>
        <w:spacing w:line="240" w:lineRule="auto"/>
        <w:ind w:firstLine="709"/>
        <w:jc w:val="center"/>
        <w:rPr>
          <w:rFonts w:eastAsia="Times New Roman" w:cs="Times New Roman"/>
          <w:szCs w:val="24"/>
          <w:lang w:val="en-IN" w:eastAsia="en-IN"/>
        </w:rPr>
      </w:pPr>
    </w:p>
    <w:p w14:paraId="262AACC1" w14:textId="77777777" w:rsidR="0058119A" w:rsidRDefault="0058119A">
      <w:pPr>
        <w:spacing w:line="240" w:lineRule="auto"/>
        <w:rPr>
          <w:rFonts w:asciiTheme="minorHAnsi" w:hAnsiTheme="minorHAnsi" w:cstheme="minorHAnsi"/>
          <w:noProof/>
          <w:lang w:val="en-IN" w:eastAsia="en-IN"/>
        </w:rPr>
      </w:pPr>
      <w:r>
        <w:rPr>
          <w:lang w:val="en-IN" w:eastAsia="en-IN"/>
        </w:rPr>
        <w:br w:type="page"/>
      </w:r>
    </w:p>
    <w:p w14:paraId="59359800" w14:textId="78722FC7" w:rsidR="00247C36" w:rsidRDefault="007B2224" w:rsidP="007B2224">
      <w:pPr>
        <w:pStyle w:val="DocumentText"/>
        <w:numPr>
          <w:ilvl w:val="0"/>
          <w:numId w:val="88"/>
        </w:numPr>
        <w:rPr>
          <w:rFonts w:eastAsia="Times New Roman" w:cs="Times New Roman"/>
          <w:szCs w:val="24"/>
          <w:lang w:val="en-IN" w:eastAsia="en-IN"/>
        </w:rPr>
      </w:pPr>
      <w:r>
        <w:rPr>
          <w:lang w:val="en-IN" w:eastAsia="en-IN"/>
        </w:rPr>
        <w:lastRenderedPageBreak/>
        <w:t xml:space="preserve">On selecting a purchase, vendor (shopkeeper) can view all purchase bill for current month by default, by clicking on any card vendor </w:t>
      </w:r>
      <w:r w:rsidR="0058119A">
        <w:rPr>
          <w:lang w:val="en-IN" w:eastAsia="en-IN"/>
        </w:rPr>
        <w:t>c</w:t>
      </w:r>
      <w:r>
        <w:rPr>
          <w:lang w:val="en-IN" w:eastAsia="en-IN"/>
        </w:rPr>
        <w:t xml:space="preserve">an view all </w:t>
      </w:r>
      <w:r>
        <w:rPr>
          <w:lang w:val="en-IN" w:eastAsia="en-IN"/>
        </w:rPr>
        <w:t>purchase products with all details of products. Vendor</w:t>
      </w:r>
      <w:r w:rsidR="0058119A">
        <w:rPr>
          <w:lang w:val="en-IN" w:eastAsia="en-IN"/>
        </w:rPr>
        <w:t xml:space="preserve"> </w:t>
      </w:r>
      <w:r>
        <w:rPr>
          <w:lang w:val="en-IN" w:eastAsia="en-IN"/>
        </w:rPr>
        <w:t>can also view purchase bills of other months by selecting particular month and year.</w:t>
      </w:r>
    </w:p>
    <w:p w14:paraId="781523BE" w14:textId="77777777" w:rsidR="00247C36" w:rsidRDefault="00247C36">
      <w:pPr>
        <w:spacing w:line="240" w:lineRule="auto"/>
        <w:ind w:left="720"/>
        <w:textAlignment w:val="baseline"/>
        <w:rPr>
          <w:rFonts w:ascii="Calibri" w:eastAsia="Times New Roman" w:hAnsi="Calibri" w:cs="Calibri"/>
          <w:color w:val="000000"/>
          <w:szCs w:val="24"/>
          <w:lang w:val="en-IN" w:eastAsia="en-IN"/>
        </w:rPr>
      </w:pPr>
    </w:p>
    <w:p w14:paraId="5E0937DE" w14:textId="77777777" w:rsidR="00247C36" w:rsidRDefault="007B2224">
      <w:pPr>
        <w:spacing w:line="240" w:lineRule="auto"/>
        <w:ind w:left="-142" w:firstLine="993"/>
        <w:jc w:val="center"/>
        <w:rPr>
          <w:rFonts w:ascii="Calibri" w:hAnsi="Calibri" w:cs="Calibri"/>
          <w:color w:val="000000"/>
          <w:lang w:val="en-IN" w:eastAsia="en-IN"/>
        </w:rPr>
      </w:pPr>
      <w:r>
        <w:rPr>
          <w:rFonts w:ascii="Calibri" w:eastAsia="Times New Roman" w:hAnsi="Calibri" w:cs="Calibri"/>
          <w:noProof/>
          <w:color w:val="000000"/>
          <w:szCs w:val="24"/>
          <w:lang w:val="en-IN" w:eastAsia="en-IN"/>
        </w:rPr>
        <w:drawing>
          <wp:inline distT="0" distB="0" distL="0" distR="0" wp14:anchorId="0AACAA92" wp14:editId="1D1863B4">
            <wp:extent cx="3445510" cy="56597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77">
                      <a:extLst>
                        <a:ext uri="{28A0092B-C50C-407E-A947-70E740481C1C}">
                          <a14:useLocalDpi xmlns:a14="http://schemas.microsoft.com/office/drawing/2010/main" val="0"/>
                        </a:ext>
                      </a:extLst>
                    </a:blip>
                    <a:srcRect t="3809" r="1211" b="2191"/>
                    <a:stretch>
                      <a:fillRect/>
                    </a:stretch>
                  </pic:blipFill>
                  <pic:spPr>
                    <a:xfrm>
                      <a:off x="0" y="0"/>
                      <a:ext cx="3459573" cy="5683315"/>
                    </a:xfrm>
                    <a:prstGeom prst="rect">
                      <a:avLst/>
                    </a:prstGeom>
                    <a:noFill/>
                    <a:ln>
                      <a:noFill/>
                    </a:ln>
                  </pic:spPr>
                </pic:pic>
              </a:graphicData>
            </a:graphic>
          </wp:inline>
        </w:drawing>
      </w:r>
    </w:p>
    <w:p w14:paraId="22B125A1" w14:textId="77777777" w:rsidR="00247C36" w:rsidRDefault="00247C36">
      <w:pPr>
        <w:pStyle w:val="FigureCaption"/>
        <w:rPr>
          <w:rFonts w:ascii="Calibri" w:hAnsi="Calibri" w:cs="Calibri"/>
          <w:color w:val="000000"/>
          <w:lang w:val="en-IN" w:eastAsia="en-IN"/>
        </w:rPr>
      </w:pPr>
    </w:p>
    <w:p w14:paraId="00FD4D23" w14:textId="77777777" w:rsidR="00247C36" w:rsidRDefault="007B2224">
      <w:pPr>
        <w:pStyle w:val="FigureCaption"/>
        <w:jc w:val="center"/>
        <w:rPr>
          <w:rStyle w:val="FigureCaptionChar"/>
          <w:rFonts w:asciiTheme="minorHAnsi" w:hAnsiTheme="minorHAnsi"/>
          <w:b/>
          <w:bCs/>
          <w:i/>
          <w:iCs/>
        </w:rPr>
      </w:pPr>
      <w:bookmarkStart w:id="198" w:name="_Toc73284782"/>
      <w:r>
        <w:rPr>
          <w:rStyle w:val="FigureCaptionChar"/>
          <w:rFonts w:asciiTheme="minorHAnsi" w:hAnsiTheme="minorHAnsi"/>
          <w:b/>
          <w:bCs/>
          <w:i/>
          <w:iCs/>
        </w:rPr>
        <w:t>Figure 7.22</w:t>
      </w:r>
      <w:r>
        <w:rPr>
          <w:rStyle w:val="FigureCaptionChar"/>
          <w:rFonts w:asciiTheme="minorHAnsi" w:hAnsiTheme="minorHAnsi"/>
          <w:b/>
          <w:bCs/>
          <w:i/>
          <w:iCs/>
        </w:rPr>
        <w:t xml:space="preserve"> </w:t>
      </w:r>
      <w:r>
        <w:rPr>
          <w:rStyle w:val="FigureCaptionChar"/>
          <w:rFonts w:asciiTheme="minorHAnsi" w:hAnsiTheme="minorHAnsi"/>
          <w:b/>
          <w:bCs/>
          <w:i/>
          <w:iCs/>
        </w:rPr>
        <w:t>Purchase Transaction</w:t>
      </w:r>
      <w:bookmarkEnd w:id="198"/>
    </w:p>
    <w:p w14:paraId="1084DB4F" w14:textId="77777777" w:rsidR="00247C36" w:rsidRDefault="00247C36">
      <w:pPr>
        <w:spacing w:after="160" w:line="259" w:lineRule="auto"/>
        <w:rPr>
          <w:rFonts w:ascii="Calibri" w:hAnsi="Calibri" w:cs="Calibri"/>
          <w:color w:val="000000"/>
          <w:lang w:val="en-IN" w:eastAsia="en-IN"/>
        </w:rPr>
      </w:pPr>
    </w:p>
    <w:p w14:paraId="420C23B7" w14:textId="77777777" w:rsidR="0058119A" w:rsidRDefault="0058119A">
      <w:pPr>
        <w:spacing w:line="240" w:lineRule="auto"/>
        <w:rPr>
          <w:rFonts w:asciiTheme="minorHAnsi" w:hAnsiTheme="minorHAnsi" w:cstheme="minorHAnsi"/>
          <w:noProof/>
          <w:lang w:val="en-IN" w:eastAsia="en-IN"/>
        </w:rPr>
      </w:pPr>
      <w:r>
        <w:rPr>
          <w:lang w:val="en-IN" w:eastAsia="en-IN"/>
        </w:rPr>
        <w:br w:type="page"/>
      </w:r>
    </w:p>
    <w:p w14:paraId="53DE23E4" w14:textId="57A88922" w:rsidR="00247C36" w:rsidRDefault="007B2224" w:rsidP="007B2224">
      <w:pPr>
        <w:pStyle w:val="DocumentText"/>
        <w:numPr>
          <w:ilvl w:val="0"/>
          <w:numId w:val="81"/>
        </w:numPr>
        <w:rPr>
          <w:rFonts w:ascii="Calibri" w:hAnsi="Calibri" w:cs="Calibri"/>
          <w:color w:val="000000"/>
          <w:lang w:val="en-IN" w:eastAsia="en-IN"/>
        </w:rPr>
      </w:pPr>
      <w:r>
        <w:rPr>
          <w:lang w:val="en-IN" w:eastAsia="en-IN"/>
        </w:rPr>
        <w:lastRenderedPageBreak/>
        <w:t xml:space="preserve">On selecting a payment, vendor (shopkeeper) can view all </w:t>
      </w:r>
      <w:r>
        <w:rPr>
          <w:lang w:val="en-IN" w:eastAsia="en-IN"/>
        </w:rPr>
        <w:t>payment bill for current month by default, by clicking on any card vendor</w:t>
      </w:r>
      <w:r>
        <w:rPr>
          <w:lang w:val="en-IN" w:eastAsia="en-IN"/>
        </w:rPr>
        <w:t xml:space="preserve"> can view all payment details. Vendor</w:t>
      </w:r>
      <w:r w:rsidR="0058119A">
        <w:rPr>
          <w:lang w:val="en-IN" w:eastAsia="en-IN"/>
        </w:rPr>
        <w:t xml:space="preserve"> </w:t>
      </w:r>
      <w:r>
        <w:rPr>
          <w:lang w:val="en-IN" w:eastAsia="en-IN"/>
        </w:rPr>
        <w:t>can also view payment bills of other month by selecting particular month and year.</w:t>
      </w:r>
    </w:p>
    <w:p w14:paraId="0C13BE08" w14:textId="77777777" w:rsidR="00247C36" w:rsidRDefault="00247C36">
      <w:pPr>
        <w:spacing w:line="240" w:lineRule="auto"/>
        <w:rPr>
          <w:rFonts w:eastAsia="Times New Roman" w:cs="Times New Roman"/>
          <w:szCs w:val="24"/>
          <w:lang w:val="en-IN" w:eastAsia="en-IN"/>
        </w:rPr>
      </w:pPr>
    </w:p>
    <w:p w14:paraId="6C6DECC1"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4BB5C0DD" wp14:editId="16B4BB46">
            <wp:extent cx="3437890" cy="6002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8">
                      <a:extLst>
                        <a:ext uri="{28A0092B-C50C-407E-A947-70E740481C1C}">
                          <a14:useLocalDpi xmlns:a14="http://schemas.microsoft.com/office/drawing/2010/main" val="0"/>
                        </a:ext>
                      </a:extLst>
                    </a:blip>
                    <a:srcRect t="4018" b="2101"/>
                    <a:stretch>
                      <a:fillRect/>
                    </a:stretch>
                  </pic:blipFill>
                  <pic:spPr>
                    <a:xfrm>
                      <a:off x="0" y="0"/>
                      <a:ext cx="3446286" cy="6017895"/>
                    </a:xfrm>
                    <a:prstGeom prst="rect">
                      <a:avLst/>
                    </a:prstGeom>
                    <a:noFill/>
                    <a:ln>
                      <a:noFill/>
                    </a:ln>
                  </pic:spPr>
                </pic:pic>
              </a:graphicData>
            </a:graphic>
          </wp:inline>
        </w:drawing>
      </w:r>
    </w:p>
    <w:p w14:paraId="50209CA0" w14:textId="77777777" w:rsidR="00247C36" w:rsidRDefault="00247C36">
      <w:pPr>
        <w:pStyle w:val="FigureCaption"/>
        <w:jc w:val="center"/>
        <w:rPr>
          <w:rStyle w:val="FigureCaptionChar"/>
          <w:rFonts w:asciiTheme="minorHAnsi" w:hAnsiTheme="minorHAnsi"/>
          <w:b/>
          <w:bCs/>
          <w:i/>
          <w:iCs/>
        </w:rPr>
      </w:pPr>
    </w:p>
    <w:p w14:paraId="0E25915A" w14:textId="77777777" w:rsidR="00247C36" w:rsidRDefault="007B2224">
      <w:pPr>
        <w:pStyle w:val="FigureCaption"/>
        <w:jc w:val="center"/>
        <w:rPr>
          <w:rFonts w:asciiTheme="minorHAnsi" w:hAnsiTheme="minorHAnsi"/>
          <w:bCs/>
          <w:iCs/>
        </w:rPr>
      </w:pPr>
      <w:bookmarkStart w:id="199" w:name="_Toc73284783"/>
      <w:r>
        <w:rPr>
          <w:rStyle w:val="FigureCaptionChar"/>
          <w:rFonts w:asciiTheme="minorHAnsi" w:hAnsiTheme="minorHAnsi"/>
          <w:b/>
          <w:bCs/>
          <w:i/>
          <w:iCs/>
        </w:rPr>
        <w:t>Figure 7.23</w:t>
      </w:r>
      <w:r>
        <w:rPr>
          <w:rStyle w:val="FigureCaptionChar"/>
          <w:rFonts w:asciiTheme="minorHAnsi" w:hAnsiTheme="minorHAnsi"/>
          <w:b/>
          <w:bCs/>
          <w:i/>
          <w:iCs/>
        </w:rPr>
        <w:t xml:space="preserve"> </w:t>
      </w:r>
      <w:r>
        <w:rPr>
          <w:rStyle w:val="FigureCaptionChar"/>
          <w:rFonts w:asciiTheme="minorHAnsi" w:hAnsiTheme="minorHAnsi"/>
          <w:b/>
          <w:bCs/>
          <w:i/>
          <w:iCs/>
        </w:rPr>
        <w:t xml:space="preserve">Payment </w:t>
      </w:r>
      <w:r>
        <w:rPr>
          <w:rStyle w:val="FigureCaptionChar"/>
          <w:rFonts w:asciiTheme="minorHAnsi" w:hAnsiTheme="minorHAnsi"/>
          <w:b/>
          <w:bCs/>
          <w:i/>
          <w:iCs/>
        </w:rPr>
        <w:t>Transaction</w:t>
      </w:r>
      <w:bookmarkEnd w:id="199"/>
    </w:p>
    <w:p w14:paraId="157E7C20" w14:textId="77777777" w:rsidR="0058119A" w:rsidRDefault="0058119A">
      <w:pPr>
        <w:spacing w:line="240" w:lineRule="auto"/>
        <w:rPr>
          <w:rFonts w:asciiTheme="majorHAnsi" w:hAnsiTheme="majorHAnsi"/>
          <w:b/>
          <w:i/>
          <w:noProof/>
          <w:szCs w:val="16"/>
          <w:lang w:val="en-IN" w:eastAsia="en-IN"/>
        </w:rPr>
      </w:pPr>
      <w:r>
        <w:rPr>
          <w:lang w:val="en-IN" w:eastAsia="en-IN"/>
        </w:rPr>
        <w:br w:type="page"/>
      </w:r>
    </w:p>
    <w:p w14:paraId="5245DA66" w14:textId="77A1CE91" w:rsidR="00247C36" w:rsidRDefault="007B2224">
      <w:pPr>
        <w:pStyle w:val="HeadingsL3"/>
        <w:rPr>
          <w:lang w:val="en-IN" w:eastAsia="en-IN"/>
        </w:rPr>
      </w:pPr>
      <w:bookmarkStart w:id="200" w:name="_Toc73284604"/>
      <w:r>
        <w:rPr>
          <w:lang w:val="en-IN" w:eastAsia="en-IN"/>
        </w:rPr>
        <w:lastRenderedPageBreak/>
        <w:t>Purchase</w:t>
      </w:r>
      <w:bookmarkEnd w:id="200"/>
    </w:p>
    <w:p w14:paraId="5CD85771" w14:textId="77777777" w:rsidR="00247C36" w:rsidRDefault="007B2224">
      <w:pPr>
        <w:pStyle w:val="DocumentText"/>
        <w:rPr>
          <w:lang w:val="en-IN" w:eastAsia="en-IN"/>
        </w:rPr>
      </w:pPr>
      <w:r>
        <w:rPr>
          <w:lang w:val="en-IN" w:eastAsia="en-IN"/>
        </w:rPr>
        <w:t>By clicking on any card of purchase bill, vendor (shopkeeper) can view all purchase details such as transaction_id, date, purchased products, price, quantity and total bill.</w:t>
      </w:r>
    </w:p>
    <w:p w14:paraId="729F6277" w14:textId="77777777" w:rsidR="00247C36" w:rsidRDefault="00247C36">
      <w:pPr>
        <w:spacing w:line="240" w:lineRule="auto"/>
        <w:rPr>
          <w:rFonts w:eastAsia="Times New Roman" w:cs="Times New Roman"/>
          <w:szCs w:val="24"/>
          <w:lang w:val="en-IN" w:eastAsia="en-IN"/>
        </w:rPr>
      </w:pPr>
    </w:p>
    <w:p w14:paraId="679155F4"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2E812FDE" wp14:editId="2D161D68">
            <wp:extent cx="3513455" cy="60680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9">
                      <a:extLst>
                        <a:ext uri="{28A0092B-C50C-407E-A947-70E740481C1C}">
                          <a14:useLocalDpi xmlns:a14="http://schemas.microsoft.com/office/drawing/2010/main" val="0"/>
                        </a:ext>
                      </a:extLst>
                    </a:blip>
                    <a:srcRect t="4065" b="2710"/>
                    <a:stretch>
                      <a:fillRect/>
                    </a:stretch>
                  </pic:blipFill>
                  <pic:spPr>
                    <a:xfrm>
                      <a:off x="0" y="0"/>
                      <a:ext cx="3518277" cy="6076619"/>
                    </a:xfrm>
                    <a:prstGeom prst="rect">
                      <a:avLst/>
                    </a:prstGeom>
                    <a:noFill/>
                    <a:ln>
                      <a:noFill/>
                    </a:ln>
                  </pic:spPr>
                </pic:pic>
              </a:graphicData>
            </a:graphic>
          </wp:inline>
        </w:drawing>
      </w:r>
    </w:p>
    <w:p w14:paraId="4D9B730B" w14:textId="77777777" w:rsidR="00247C36" w:rsidRDefault="007B2224">
      <w:pPr>
        <w:pStyle w:val="FigureCaption"/>
        <w:jc w:val="center"/>
        <w:rPr>
          <w:rStyle w:val="FigureCaptionChar"/>
          <w:rFonts w:asciiTheme="minorHAnsi" w:hAnsiTheme="minorHAnsi"/>
          <w:b/>
          <w:bCs/>
          <w:i/>
          <w:iCs/>
        </w:rPr>
      </w:pPr>
      <w:r>
        <w:rPr>
          <w:rFonts w:eastAsia="Times New Roman" w:cs="Times New Roman"/>
          <w:szCs w:val="24"/>
          <w:lang w:val="en-IN" w:eastAsia="en-IN"/>
        </w:rPr>
        <w:br/>
      </w:r>
      <w:bookmarkStart w:id="201" w:name="_Toc73284784"/>
      <w:r>
        <w:rPr>
          <w:rStyle w:val="FigureCaptionChar"/>
          <w:rFonts w:asciiTheme="minorHAnsi" w:hAnsiTheme="minorHAnsi"/>
          <w:b/>
          <w:bCs/>
          <w:i/>
          <w:iCs/>
        </w:rPr>
        <w:t>Figure 7.24</w:t>
      </w:r>
      <w:r>
        <w:rPr>
          <w:rStyle w:val="FigureCaptionChar"/>
          <w:rFonts w:asciiTheme="minorHAnsi" w:hAnsiTheme="minorHAnsi"/>
          <w:b/>
          <w:bCs/>
          <w:i/>
          <w:iCs/>
        </w:rPr>
        <w:t xml:space="preserve"> </w:t>
      </w:r>
      <w:r>
        <w:rPr>
          <w:rStyle w:val="FigureCaptionChar"/>
          <w:rFonts w:asciiTheme="minorHAnsi" w:hAnsiTheme="minorHAnsi"/>
          <w:b/>
          <w:bCs/>
          <w:i/>
          <w:iCs/>
        </w:rPr>
        <w:t>Purchase Bill</w:t>
      </w:r>
      <w:bookmarkEnd w:id="201"/>
    </w:p>
    <w:p w14:paraId="5F993B12" w14:textId="77777777" w:rsidR="00247C36" w:rsidRDefault="00247C36">
      <w:pPr>
        <w:spacing w:line="240" w:lineRule="auto"/>
        <w:rPr>
          <w:lang w:val="en-IN" w:eastAsia="en-IN"/>
        </w:rPr>
      </w:pPr>
    </w:p>
    <w:p w14:paraId="147C05B9" w14:textId="77777777" w:rsidR="00247C36" w:rsidRDefault="00247C36">
      <w:pPr>
        <w:pStyle w:val="HeadingsL3"/>
        <w:rPr>
          <w:lang w:val="en-IN" w:eastAsia="en-IN"/>
        </w:rPr>
      </w:pPr>
    </w:p>
    <w:p w14:paraId="74F4380F" w14:textId="77777777" w:rsidR="00247C36" w:rsidRDefault="007B2224">
      <w:pPr>
        <w:pStyle w:val="HeadingsL3"/>
        <w:rPr>
          <w:lang w:val="en-IN" w:eastAsia="en-IN"/>
        </w:rPr>
      </w:pPr>
      <w:bookmarkStart w:id="202" w:name="_Toc73284605"/>
      <w:r>
        <w:rPr>
          <w:lang w:val="en-IN" w:eastAsia="en-IN"/>
        </w:rPr>
        <w:lastRenderedPageBreak/>
        <w:t>Payment</w:t>
      </w:r>
      <w:bookmarkEnd w:id="202"/>
    </w:p>
    <w:p w14:paraId="58179DF2" w14:textId="77777777" w:rsidR="00247C36" w:rsidRDefault="007B2224">
      <w:pPr>
        <w:pStyle w:val="DocumentText"/>
        <w:rPr>
          <w:lang w:val="en-IN" w:eastAsia="en-IN"/>
        </w:rPr>
      </w:pPr>
      <w:r>
        <w:rPr>
          <w:lang w:val="en-IN" w:eastAsia="en-IN"/>
        </w:rPr>
        <w:t>By clicking on any ca</w:t>
      </w:r>
      <w:r>
        <w:rPr>
          <w:lang w:val="en-IN" w:eastAsia="en-IN"/>
        </w:rPr>
        <w:t>rd of payment bill, vendor (shopkeeper) can view all payment details such as transaction_id, date, total amount, paid amount and carry forwarded amount.</w:t>
      </w:r>
    </w:p>
    <w:p w14:paraId="1D13288E" w14:textId="77777777" w:rsidR="00247C36" w:rsidRDefault="00247C36">
      <w:pPr>
        <w:spacing w:line="240" w:lineRule="auto"/>
        <w:rPr>
          <w:rFonts w:eastAsia="Times New Roman" w:cs="Times New Roman"/>
          <w:szCs w:val="24"/>
          <w:lang w:val="en-IN" w:eastAsia="en-IN"/>
        </w:rPr>
      </w:pPr>
    </w:p>
    <w:p w14:paraId="030788AF" w14:textId="77777777" w:rsidR="00247C36" w:rsidRDefault="007B2224">
      <w:pPr>
        <w:spacing w:line="240" w:lineRule="auto"/>
        <w:ind w:firstLine="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4472FCBE" wp14:editId="0A56D653">
            <wp:extent cx="3452495" cy="5859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0">
                      <a:extLst>
                        <a:ext uri="{28A0092B-C50C-407E-A947-70E740481C1C}">
                          <a14:useLocalDpi xmlns:a14="http://schemas.microsoft.com/office/drawing/2010/main" val="0"/>
                        </a:ext>
                      </a:extLst>
                    </a:blip>
                    <a:srcRect t="4532" r="782" b="1573"/>
                    <a:stretch>
                      <a:fillRect/>
                    </a:stretch>
                  </pic:blipFill>
                  <pic:spPr>
                    <a:xfrm>
                      <a:off x="0" y="0"/>
                      <a:ext cx="3461699" cy="5874786"/>
                    </a:xfrm>
                    <a:prstGeom prst="rect">
                      <a:avLst/>
                    </a:prstGeom>
                    <a:noFill/>
                    <a:ln>
                      <a:noFill/>
                    </a:ln>
                  </pic:spPr>
                </pic:pic>
              </a:graphicData>
            </a:graphic>
          </wp:inline>
        </w:drawing>
      </w:r>
    </w:p>
    <w:p w14:paraId="531364C9" w14:textId="77777777" w:rsidR="00247C36" w:rsidRDefault="00247C36">
      <w:pPr>
        <w:pStyle w:val="FigureCaption"/>
        <w:rPr>
          <w:lang w:val="en-IN" w:eastAsia="en-IN"/>
        </w:rPr>
      </w:pPr>
    </w:p>
    <w:p w14:paraId="2A0E4A3D" w14:textId="77777777" w:rsidR="00247C36" w:rsidRDefault="007B2224">
      <w:pPr>
        <w:pStyle w:val="FigureCaption"/>
        <w:jc w:val="center"/>
        <w:rPr>
          <w:rStyle w:val="FigureCaptionChar"/>
          <w:rFonts w:asciiTheme="minorHAnsi" w:hAnsiTheme="minorHAnsi"/>
          <w:b/>
          <w:bCs/>
          <w:i/>
          <w:iCs/>
        </w:rPr>
      </w:pPr>
      <w:bookmarkStart w:id="203" w:name="_Toc73284785"/>
      <w:r>
        <w:rPr>
          <w:rStyle w:val="FigureCaptionChar"/>
          <w:rFonts w:asciiTheme="minorHAnsi" w:hAnsiTheme="minorHAnsi"/>
          <w:b/>
          <w:bCs/>
          <w:i/>
          <w:iCs/>
        </w:rPr>
        <w:t>Figure 7.25</w:t>
      </w:r>
      <w:r>
        <w:rPr>
          <w:rStyle w:val="FigureCaptionChar"/>
          <w:rFonts w:asciiTheme="minorHAnsi" w:hAnsiTheme="minorHAnsi"/>
          <w:b/>
          <w:bCs/>
          <w:i/>
          <w:iCs/>
        </w:rPr>
        <w:t xml:space="preserve"> </w:t>
      </w:r>
      <w:r>
        <w:rPr>
          <w:rStyle w:val="FigureCaptionChar"/>
          <w:rFonts w:asciiTheme="minorHAnsi" w:hAnsiTheme="minorHAnsi"/>
          <w:b/>
          <w:bCs/>
          <w:i/>
          <w:iCs/>
        </w:rPr>
        <w:t>Payment Bill</w:t>
      </w:r>
      <w:bookmarkEnd w:id="203"/>
      <w:r>
        <w:rPr>
          <w:rStyle w:val="FigureCaptionChar"/>
          <w:rFonts w:asciiTheme="minorHAnsi" w:hAnsiTheme="minorHAnsi"/>
          <w:b/>
          <w:bCs/>
          <w:i/>
          <w:iCs/>
        </w:rPr>
        <w:br/>
      </w:r>
    </w:p>
    <w:p w14:paraId="1FE59E5A" w14:textId="77777777" w:rsidR="00230FEE" w:rsidRDefault="00230FEE">
      <w:pPr>
        <w:spacing w:line="240" w:lineRule="auto"/>
        <w:rPr>
          <w:rFonts w:asciiTheme="majorHAnsi" w:hAnsiTheme="majorHAnsi"/>
          <w:b/>
          <w:i/>
          <w:noProof/>
          <w:szCs w:val="16"/>
          <w:lang w:val="en-IN" w:eastAsia="en-IN"/>
        </w:rPr>
      </w:pPr>
      <w:r>
        <w:rPr>
          <w:lang w:val="en-IN" w:eastAsia="en-IN"/>
        </w:rPr>
        <w:br w:type="page"/>
      </w:r>
    </w:p>
    <w:p w14:paraId="0142E121" w14:textId="31E456E0" w:rsidR="00247C36" w:rsidRDefault="007B2224">
      <w:pPr>
        <w:pStyle w:val="HeadingsL3"/>
        <w:rPr>
          <w:rFonts w:asciiTheme="minorHAnsi" w:hAnsiTheme="minorHAnsi"/>
          <w:bCs/>
          <w:iCs/>
        </w:rPr>
      </w:pPr>
      <w:bookmarkStart w:id="204" w:name="_Toc73284606"/>
      <w:r>
        <w:rPr>
          <w:lang w:val="en-IN" w:eastAsia="en-IN"/>
        </w:rPr>
        <w:lastRenderedPageBreak/>
        <w:t>Make Payment</w:t>
      </w:r>
      <w:bookmarkEnd w:id="204"/>
    </w:p>
    <w:p w14:paraId="7DC34FBA" w14:textId="77777777" w:rsidR="00247C36" w:rsidRDefault="007B2224" w:rsidP="007B2224">
      <w:pPr>
        <w:pStyle w:val="DocumentText"/>
        <w:numPr>
          <w:ilvl w:val="0"/>
          <w:numId w:val="81"/>
        </w:numPr>
        <w:rPr>
          <w:lang w:val="en-IN" w:eastAsia="en-IN"/>
        </w:rPr>
      </w:pPr>
      <w:r>
        <w:rPr>
          <w:lang w:val="en-IN" w:eastAsia="en-IN"/>
        </w:rPr>
        <w:t>On this page, vendors can make payments of selected consumer</w:t>
      </w:r>
      <w:r>
        <w:rPr>
          <w:lang w:val="en-IN" w:eastAsia="en-IN"/>
        </w:rPr>
        <w:t>s.</w:t>
      </w:r>
    </w:p>
    <w:p w14:paraId="48D6A13C" w14:textId="77777777" w:rsidR="00247C36" w:rsidRDefault="00247C36">
      <w:pPr>
        <w:pStyle w:val="DocumentText"/>
        <w:rPr>
          <w:lang w:val="en-IN" w:eastAsia="en-IN"/>
        </w:rPr>
      </w:pPr>
    </w:p>
    <w:p w14:paraId="6CF45A2E"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4068E4B3" wp14:editId="131A89DC">
            <wp:extent cx="3422015" cy="6075680"/>
            <wp:effectExtent l="0" t="0" r="698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t="4141" r="500" b="4143"/>
                    <a:stretch>
                      <a:fillRect/>
                    </a:stretch>
                  </pic:blipFill>
                  <pic:spPr>
                    <a:xfrm>
                      <a:off x="0" y="0"/>
                      <a:ext cx="3438011" cy="6103212"/>
                    </a:xfrm>
                    <a:prstGeom prst="rect">
                      <a:avLst/>
                    </a:prstGeom>
                    <a:noFill/>
                    <a:ln>
                      <a:noFill/>
                    </a:ln>
                  </pic:spPr>
                </pic:pic>
              </a:graphicData>
            </a:graphic>
          </wp:inline>
        </w:drawing>
      </w:r>
    </w:p>
    <w:p w14:paraId="75347950" w14:textId="77777777" w:rsidR="00247C36" w:rsidRDefault="007B2224">
      <w:pPr>
        <w:pStyle w:val="FigureCaption"/>
        <w:jc w:val="center"/>
        <w:rPr>
          <w:rStyle w:val="FigureCaptionChar"/>
          <w:rFonts w:asciiTheme="minorHAnsi" w:hAnsiTheme="minorHAnsi"/>
          <w:b/>
          <w:bCs/>
          <w:i/>
          <w:iCs/>
        </w:rPr>
      </w:pPr>
      <w:r>
        <w:rPr>
          <w:rFonts w:eastAsia="Times New Roman" w:cs="Times New Roman"/>
          <w:szCs w:val="24"/>
          <w:lang w:val="en-IN" w:eastAsia="en-IN"/>
        </w:rPr>
        <w:br/>
      </w:r>
      <w:bookmarkStart w:id="205" w:name="_Toc73284786"/>
      <w:r>
        <w:rPr>
          <w:rStyle w:val="FigureCaptionChar"/>
          <w:rFonts w:asciiTheme="minorHAnsi" w:hAnsiTheme="minorHAnsi"/>
          <w:b/>
          <w:bCs/>
          <w:i/>
          <w:iCs/>
        </w:rPr>
        <w:t>Figure 7.26</w:t>
      </w:r>
      <w:r>
        <w:rPr>
          <w:rStyle w:val="FigureCaptionChar"/>
          <w:rFonts w:asciiTheme="minorHAnsi" w:hAnsiTheme="minorHAnsi"/>
          <w:b/>
          <w:bCs/>
          <w:i/>
          <w:iCs/>
        </w:rPr>
        <w:t xml:space="preserve"> </w:t>
      </w:r>
      <w:r>
        <w:rPr>
          <w:rStyle w:val="FigureCaptionChar"/>
          <w:rFonts w:asciiTheme="minorHAnsi" w:hAnsiTheme="minorHAnsi"/>
          <w:b/>
          <w:bCs/>
          <w:i/>
          <w:iCs/>
        </w:rPr>
        <w:t>Make Payment</w:t>
      </w:r>
      <w:bookmarkEnd w:id="205"/>
    </w:p>
    <w:p w14:paraId="791EF3C3" w14:textId="77777777" w:rsidR="00247C36" w:rsidRDefault="007B2224">
      <w:pPr>
        <w:spacing w:line="240" w:lineRule="auto"/>
        <w:jc w:val="center"/>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p>
    <w:p w14:paraId="337A69DD" w14:textId="2F544579" w:rsidR="00247C36" w:rsidRDefault="007B2224" w:rsidP="007B2224">
      <w:pPr>
        <w:pStyle w:val="DocumentText"/>
        <w:numPr>
          <w:ilvl w:val="0"/>
          <w:numId w:val="88"/>
        </w:numPr>
      </w:pPr>
      <w:r>
        <w:lastRenderedPageBreak/>
        <w:t>Vendor (shopkeeper) needs to select paying date and paying amount, then system checks validation if paying amount is greater than or equal to threshold set by vendor</w:t>
      </w:r>
      <w:r w:rsidR="00E70AB9">
        <w:t xml:space="preserve">. </w:t>
      </w:r>
      <w:r>
        <w:t>Afterwhich, system allows vendor</w:t>
      </w:r>
      <w:r>
        <w:t xml:space="preserve"> to make payment transaction.</w:t>
      </w:r>
    </w:p>
    <w:p w14:paraId="51DE9690" w14:textId="77777777" w:rsidR="0058119A" w:rsidRDefault="0058119A" w:rsidP="0058119A">
      <w:pPr>
        <w:pStyle w:val="DocumentText"/>
        <w:tabs>
          <w:tab w:val="left" w:pos="720"/>
        </w:tabs>
        <w:ind w:left="1440"/>
      </w:pPr>
    </w:p>
    <w:p w14:paraId="7A3C1E05"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7C2786CC" wp14:editId="136B4410">
            <wp:extent cx="3445510" cy="59074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2">
                      <a:extLst>
                        <a:ext uri="{28A0092B-C50C-407E-A947-70E740481C1C}">
                          <a14:useLocalDpi xmlns:a14="http://schemas.microsoft.com/office/drawing/2010/main" val="0"/>
                        </a:ext>
                      </a:extLst>
                    </a:blip>
                    <a:srcRect t="4212" r="198" b="2903"/>
                    <a:stretch>
                      <a:fillRect/>
                    </a:stretch>
                  </pic:blipFill>
                  <pic:spPr>
                    <a:xfrm>
                      <a:off x="0" y="0"/>
                      <a:ext cx="3451201" cy="5917578"/>
                    </a:xfrm>
                    <a:prstGeom prst="rect">
                      <a:avLst/>
                    </a:prstGeom>
                    <a:noFill/>
                    <a:ln>
                      <a:noFill/>
                    </a:ln>
                  </pic:spPr>
                </pic:pic>
              </a:graphicData>
            </a:graphic>
          </wp:inline>
        </w:drawing>
      </w:r>
    </w:p>
    <w:p w14:paraId="6F58A4BE" w14:textId="77777777" w:rsidR="00247C36" w:rsidRDefault="00247C36">
      <w:pPr>
        <w:spacing w:after="160" w:line="259" w:lineRule="auto"/>
        <w:jc w:val="center"/>
        <w:rPr>
          <w:lang w:val="en-IN" w:eastAsia="en-IN"/>
        </w:rPr>
      </w:pPr>
    </w:p>
    <w:p w14:paraId="36B501D6" w14:textId="77777777" w:rsidR="00247C36" w:rsidRDefault="007B2224">
      <w:pPr>
        <w:pStyle w:val="FigureCaption"/>
        <w:jc w:val="center"/>
        <w:rPr>
          <w:lang w:val="en-IN" w:eastAsia="en-IN"/>
        </w:rPr>
      </w:pPr>
      <w:bookmarkStart w:id="206" w:name="_Toc73284787"/>
      <w:r>
        <w:rPr>
          <w:rStyle w:val="FigureCaptionChar"/>
          <w:rFonts w:asciiTheme="minorHAnsi" w:hAnsiTheme="minorHAnsi"/>
          <w:b/>
          <w:bCs/>
          <w:i/>
          <w:iCs/>
        </w:rPr>
        <w:t>Figure 7.27</w:t>
      </w:r>
      <w:r>
        <w:rPr>
          <w:rStyle w:val="FigureCaptionChar"/>
          <w:rFonts w:asciiTheme="minorHAnsi" w:hAnsiTheme="minorHAnsi"/>
          <w:b/>
          <w:bCs/>
          <w:i/>
          <w:iCs/>
        </w:rPr>
        <w:t xml:space="preserve"> </w:t>
      </w:r>
      <w:r>
        <w:rPr>
          <w:rStyle w:val="FigureCaptionChar"/>
          <w:rFonts w:asciiTheme="minorHAnsi" w:hAnsiTheme="minorHAnsi"/>
          <w:b/>
          <w:bCs/>
          <w:i/>
          <w:iCs/>
        </w:rPr>
        <w:t>Payment Details</w:t>
      </w:r>
      <w:bookmarkEnd w:id="206"/>
    </w:p>
    <w:p w14:paraId="59144F79" w14:textId="77777777" w:rsidR="00247C36" w:rsidRDefault="00247C36">
      <w:pPr>
        <w:spacing w:after="160" w:line="259" w:lineRule="auto"/>
        <w:rPr>
          <w:rFonts w:asciiTheme="minorHAnsi" w:hAnsiTheme="minorHAnsi" w:cstheme="minorHAnsi"/>
          <w:lang w:val="en-IN" w:eastAsia="en-IN"/>
        </w:rPr>
      </w:pPr>
    </w:p>
    <w:p w14:paraId="7B39C1E6" w14:textId="77777777" w:rsidR="00247C36" w:rsidRDefault="007B2224" w:rsidP="007B2224">
      <w:pPr>
        <w:pStyle w:val="DocumentText"/>
        <w:numPr>
          <w:ilvl w:val="0"/>
          <w:numId w:val="88"/>
        </w:numPr>
      </w:pPr>
      <w:r>
        <w:lastRenderedPageBreak/>
        <w:t xml:space="preserve">If Vendor (shopkeeper) enters valid date and paying amount then system makes payment of selected amount and displays remaining amount on same page and adds payment bill in </w:t>
      </w:r>
      <w:r>
        <w:t>payment section and display the message “Payment Successful”.</w:t>
      </w:r>
    </w:p>
    <w:p w14:paraId="71D098CD" w14:textId="77777777" w:rsidR="00247C36" w:rsidRDefault="00247C36">
      <w:pPr>
        <w:pStyle w:val="DocumentText"/>
        <w:ind w:left="1440"/>
      </w:pPr>
    </w:p>
    <w:p w14:paraId="6A82E13D" w14:textId="77777777" w:rsidR="00247C36" w:rsidRDefault="007B2224">
      <w:pPr>
        <w:spacing w:line="240" w:lineRule="auto"/>
        <w:ind w:left="1985" w:right="610" w:hanging="567"/>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151EC859" wp14:editId="58F8AA17">
            <wp:extent cx="3430270" cy="5803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3">
                      <a:extLst>
                        <a:ext uri="{28A0092B-C50C-407E-A947-70E740481C1C}">
                          <a14:useLocalDpi xmlns:a14="http://schemas.microsoft.com/office/drawing/2010/main" val="0"/>
                        </a:ext>
                      </a:extLst>
                    </a:blip>
                    <a:srcRect t="4406" r="569" b="2158"/>
                    <a:stretch>
                      <a:fillRect/>
                    </a:stretch>
                  </pic:blipFill>
                  <pic:spPr>
                    <a:xfrm>
                      <a:off x="0" y="0"/>
                      <a:ext cx="3449958" cy="5836159"/>
                    </a:xfrm>
                    <a:prstGeom prst="rect">
                      <a:avLst/>
                    </a:prstGeom>
                    <a:noFill/>
                    <a:ln>
                      <a:noFill/>
                    </a:ln>
                  </pic:spPr>
                </pic:pic>
              </a:graphicData>
            </a:graphic>
          </wp:inline>
        </w:drawing>
      </w:r>
    </w:p>
    <w:p w14:paraId="3A07C93C" w14:textId="77777777" w:rsidR="00247C36" w:rsidRDefault="00247C36">
      <w:pPr>
        <w:pStyle w:val="FigureCaption"/>
        <w:jc w:val="center"/>
        <w:rPr>
          <w:rStyle w:val="FigureCaptionChar"/>
          <w:rFonts w:asciiTheme="minorHAnsi" w:hAnsiTheme="minorHAnsi"/>
          <w:b/>
          <w:bCs/>
          <w:i/>
          <w:iCs/>
        </w:rPr>
      </w:pPr>
    </w:p>
    <w:p w14:paraId="57BFE819" w14:textId="77777777" w:rsidR="00247C36" w:rsidRDefault="007B2224">
      <w:pPr>
        <w:pStyle w:val="FigureCaption"/>
        <w:jc w:val="center"/>
        <w:rPr>
          <w:rStyle w:val="FigureCaptionChar"/>
          <w:rFonts w:asciiTheme="minorHAnsi" w:hAnsiTheme="minorHAnsi"/>
          <w:b/>
          <w:bCs/>
          <w:i/>
          <w:iCs/>
        </w:rPr>
      </w:pPr>
      <w:bookmarkStart w:id="207" w:name="_Toc73284788"/>
      <w:r>
        <w:rPr>
          <w:rStyle w:val="FigureCaptionChar"/>
          <w:rFonts w:asciiTheme="minorHAnsi" w:hAnsiTheme="minorHAnsi"/>
          <w:b/>
          <w:bCs/>
          <w:i/>
          <w:iCs/>
        </w:rPr>
        <w:t>Figure 7.28</w:t>
      </w:r>
      <w:r>
        <w:rPr>
          <w:rStyle w:val="FigureCaptionChar"/>
          <w:rFonts w:asciiTheme="minorHAnsi" w:hAnsiTheme="minorHAnsi"/>
          <w:b/>
          <w:bCs/>
          <w:i/>
          <w:iCs/>
        </w:rPr>
        <w:t xml:space="preserve"> </w:t>
      </w:r>
      <w:r>
        <w:rPr>
          <w:rStyle w:val="FigureCaptionChar"/>
          <w:rFonts w:asciiTheme="minorHAnsi" w:hAnsiTheme="minorHAnsi"/>
          <w:b/>
          <w:bCs/>
          <w:i/>
          <w:iCs/>
        </w:rPr>
        <w:t>Payment Successful</w:t>
      </w:r>
      <w:bookmarkEnd w:id="207"/>
    </w:p>
    <w:p w14:paraId="7837F719" w14:textId="77777777" w:rsidR="00247C36" w:rsidRDefault="00247C36">
      <w:pPr>
        <w:pStyle w:val="FigureCaption"/>
        <w:jc w:val="center"/>
        <w:rPr>
          <w:rStyle w:val="FigureCaptionChar"/>
          <w:rFonts w:asciiTheme="minorHAnsi" w:hAnsiTheme="minorHAnsi"/>
          <w:b/>
          <w:bCs/>
          <w:i/>
          <w:iCs/>
        </w:rPr>
      </w:pPr>
    </w:p>
    <w:p w14:paraId="160F6921" w14:textId="77777777" w:rsidR="00247C36" w:rsidRDefault="00247C36">
      <w:pPr>
        <w:pStyle w:val="FigureCaption"/>
        <w:jc w:val="center"/>
        <w:rPr>
          <w:rStyle w:val="FigureCaptionChar"/>
          <w:rFonts w:asciiTheme="minorHAnsi" w:hAnsiTheme="minorHAnsi"/>
          <w:b/>
          <w:bCs/>
          <w:i/>
          <w:iCs/>
        </w:rPr>
      </w:pPr>
    </w:p>
    <w:p w14:paraId="6840D1F4" w14:textId="77777777" w:rsidR="00247C36" w:rsidRDefault="00247C36">
      <w:pPr>
        <w:pStyle w:val="FigureCaption"/>
        <w:jc w:val="center"/>
        <w:rPr>
          <w:rStyle w:val="FigureCaptionChar"/>
          <w:rFonts w:asciiTheme="minorHAnsi" w:hAnsiTheme="minorHAnsi"/>
          <w:b/>
          <w:bCs/>
          <w:i/>
          <w:iCs/>
        </w:rPr>
      </w:pPr>
    </w:p>
    <w:p w14:paraId="19C37BF9" w14:textId="77777777" w:rsidR="00247C36" w:rsidRDefault="00247C36">
      <w:pPr>
        <w:pStyle w:val="FigureCaption"/>
        <w:jc w:val="center"/>
        <w:rPr>
          <w:rStyle w:val="FigureCaptionChar"/>
          <w:rFonts w:asciiTheme="minorHAnsi" w:hAnsiTheme="minorHAnsi"/>
          <w:b/>
          <w:bCs/>
          <w:i/>
          <w:iCs/>
        </w:rPr>
      </w:pPr>
    </w:p>
    <w:p w14:paraId="7B77BC5F" w14:textId="77777777" w:rsidR="00247C36" w:rsidRDefault="007B2224">
      <w:pPr>
        <w:pStyle w:val="HeadingsL3"/>
        <w:rPr>
          <w:lang w:val="en-IN" w:eastAsia="en-IN"/>
        </w:rPr>
      </w:pPr>
      <w:bookmarkStart w:id="208" w:name="_Toc73284607"/>
      <w:r>
        <w:rPr>
          <w:lang w:val="en-IN" w:eastAsia="en-IN"/>
        </w:rPr>
        <w:t>Consumer Login</w:t>
      </w:r>
      <w:bookmarkEnd w:id="208"/>
      <w:r>
        <w:rPr>
          <w:lang w:val="en-IN" w:eastAsia="en-IN"/>
        </w:rPr>
        <w:t> </w:t>
      </w:r>
    </w:p>
    <w:p w14:paraId="3B827C34" w14:textId="77777777" w:rsidR="00247C36" w:rsidRDefault="007B2224" w:rsidP="007B2224">
      <w:pPr>
        <w:pStyle w:val="DocumentText"/>
        <w:numPr>
          <w:ilvl w:val="0"/>
          <w:numId w:val="81"/>
        </w:numPr>
        <w:rPr>
          <w:rFonts w:ascii="Calibri" w:hAnsi="Calibri" w:cs="Calibri"/>
          <w:color w:val="000000"/>
          <w:lang w:val="en-IN" w:eastAsia="en-IN"/>
        </w:rPr>
      </w:pPr>
      <w:r>
        <w:rPr>
          <w:rFonts w:ascii="Calibri" w:hAnsi="Calibri" w:cs="Calibri"/>
          <w:color w:val="000000"/>
          <w:lang w:val="en-IN" w:eastAsia="en-IN"/>
        </w:rPr>
        <w:t>This is the login page of a consumer, if consumer is already registered then he/she can login directly with their login credentials.</w:t>
      </w:r>
    </w:p>
    <w:p w14:paraId="17E39BC1" w14:textId="77777777" w:rsidR="00247C36" w:rsidRDefault="00247C36">
      <w:pPr>
        <w:spacing w:after="240" w:line="240" w:lineRule="auto"/>
        <w:rPr>
          <w:rFonts w:eastAsia="Times New Roman" w:cs="Times New Roman"/>
          <w:szCs w:val="24"/>
          <w:lang w:val="en-IN" w:eastAsia="en-IN"/>
        </w:rPr>
      </w:pPr>
    </w:p>
    <w:p w14:paraId="11DAEBD2" w14:textId="77777777" w:rsidR="00247C36" w:rsidRDefault="007B2224">
      <w:pPr>
        <w:spacing w:line="240" w:lineRule="auto"/>
        <w:ind w:firstLine="709"/>
        <w:jc w:val="center"/>
        <w:rPr>
          <w:rFonts w:eastAsia="Times New Roman" w:cs="Times New Roman"/>
          <w:szCs w:val="24"/>
          <w:lang w:val="en-IN" w:eastAsia="en-IN"/>
        </w:rPr>
      </w:pPr>
      <w:r>
        <w:rPr>
          <w:noProof/>
        </w:rPr>
        <w:drawing>
          <wp:inline distT="0" distB="0" distL="0" distR="0" wp14:anchorId="56A21131" wp14:editId="227A60AA">
            <wp:extent cx="3437890" cy="52127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84" cstate="print">
                      <a:extLst>
                        <a:ext uri="{28A0092B-C50C-407E-A947-70E740481C1C}">
                          <a14:useLocalDpi xmlns:a14="http://schemas.microsoft.com/office/drawing/2010/main" val="0"/>
                        </a:ext>
                      </a:extLst>
                    </a:blip>
                    <a:srcRect l="-1" t="4954" r="243" b="2646"/>
                    <a:stretch>
                      <a:fillRect/>
                    </a:stretch>
                  </pic:blipFill>
                  <pic:spPr>
                    <a:xfrm>
                      <a:off x="0" y="0"/>
                      <a:ext cx="3447917" cy="5227072"/>
                    </a:xfrm>
                    <a:prstGeom prst="rect">
                      <a:avLst/>
                    </a:prstGeom>
                    <a:noFill/>
                    <a:ln>
                      <a:noFill/>
                    </a:ln>
                  </pic:spPr>
                </pic:pic>
              </a:graphicData>
            </a:graphic>
          </wp:inline>
        </w:drawing>
      </w:r>
    </w:p>
    <w:p w14:paraId="16958D51" w14:textId="77777777" w:rsidR="00247C36" w:rsidRDefault="007B2224">
      <w:pPr>
        <w:pStyle w:val="FigureCaption"/>
        <w:jc w:val="center"/>
        <w:rPr>
          <w:rStyle w:val="FigureCaptionChar"/>
          <w:rFonts w:asciiTheme="minorHAnsi" w:hAnsiTheme="minorHAnsi"/>
          <w:b/>
          <w:bCs/>
          <w:i/>
          <w:iCs/>
        </w:rPr>
      </w:pPr>
      <w:r>
        <w:rPr>
          <w:rFonts w:eastAsia="Times New Roman" w:cs="Times New Roman"/>
          <w:szCs w:val="24"/>
          <w:lang w:val="en-IN" w:eastAsia="en-IN"/>
        </w:rPr>
        <w:br/>
      </w:r>
      <w:bookmarkStart w:id="209" w:name="_Toc73284789"/>
      <w:r>
        <w:rPr>
          <w:rStyle w:val="FigureCaptionChar"/>
          <w:rFonts w:asciiTheme="minorHAnsi" w:hAnsiTheme="minorHAnsi"/>
          <w:b/>
          <w:bCs/>
          <w:i/>
          <w:iCs/>
        </w:rPr>
        <w:t>Figure 7.29</w:t>
      </w:r>
      <w:r>
        <w:rPr>
          <w:rStyle w:val="FigureCaptionChar"/>
          <w:rFonts w:asciiTheme="minorHAnsi" w:hAnsiTheme="minorHAnsi"/>
          <w:b/>
          <w:bCs/>
          <w:i/>
          <w:iCs/>
        </w:rPr>
        <w:t xml:space="preserve"> </w:t>
      </w:r>
      <w:r>
        <w:rPr>
          <w:rStyle w:val="FigureCaptionChar"/>
          <w:rFonts w:asciiTheme="minorHAnsi" w:hAnsiTheme="minorHAnsi"/>
          <w:b/>
          <w:bCs/>
          <w:i/>
          <w:iCs/>
        </w:rPr>
        <w:t>Consumer Login</w:t>
      </w:r>
      <w:bookmarkEnd w:id="209"/>
    </w:p>
    <w:p w14:paraId="025B0E7B" w14:textId="77777777" w:rsidR="00247C36" w:rsidRDefault="007B2224">
      <w:pPr>
        <w:spacing w:line="240" w:lineRule="auto"/>
        <w:jc w:val="center"/>
        <w:rPr>
          <w:rFonts w:eastAsia="Times New Roman" w:cs="Times New Roman"/>
          <w:szCs w:val="24"/>
          <w:lang w:val="en-IN" w:eastAsia="en-IN"/>
        </w:rPr>
      </w:pPr>
      <w:r>
        <w:rPr>
          <w:rFonts w:eastAsia="Times New Roman" w:cs="Times New Roman"/>
          <w:szCs w:val="24"/>
          <w:lang w:val="en-IN" w:eastAsia="en-IN"/>
        </w:rPr>
        <w:br/>
      </w:r>
    </w:p>
    <w:p w14:paraId="7A47450B" w14:textId="77777777" w:rsidR="00247C36" w:rsidRDefault="007B2224">
      <w:pPr>
        <w:spacing w:after="160" w:line="259" w:lineRule="auto"/>
        <w:rPr>
          <w:rFonts w:eastAsia="Times New Roman" w:cs="Times New Roman"/>
          <w:szCs w:val="24"/>
          <w:lang w:val="en-IN" w:eastAsia="en-IN"/>
        </w:rPr>
      </w:pPr>
      <w:r>
        <w:rPr>
          <w:rFonts w:eastAsia="Times New Roman" w:cs="Times New Roman"/>
          <w:szCs w:val="24"/>
          <w:lang w:val="en-IN" w:eastAsia="en-IN"/>
        </w:rPr>
        <w:br w:type="page"/>
      </w:r>
    </w:p>
    <w:p w14:paraId="1B30B854" w14:textId="77777777" w:rsidR="00247C36" w:rsidRDefault="007B2224" w:rsidP="007B2224">
      <w:pPr>
        <w:pStyle w:val="DocumentText"/>
        <w:numPr>
          <w:ilvl w:val="0"/>
          <w:numId w:val="81"/>
        </w:numPr>
        <w:rPr>
          <w:rFonts w:eastAsia="Times New Roman" w:cs="Times New Roman"/>
          <w:szCs w:val="24"/>
          <w:lang w:val="en-IN" w:eastAsia="en-IN"/>
        </w:rPr>
      </w:pPr>
      <w:r>
        <w:rPr>
          <w:lang w:val="en-IN" w:eastAsia="en-IN"/>
        </w:rPr>
        <w:lastRenderedPageBreak/>
        <w:t>System checks login credentials if contact number and password is valid then system display message “Welcome” and redirects the consumer to dashboard otherwise system provide validation error message.</w:t>
      </w:r>
    </w:p>
    <w:p w14:paraId="371C2657" w14:textId="77777777" w:rsidR="00247C36" w:rsidRDefault="007B2224">
      <w:pPr>
        <w:spacing w:after="240" w:line="240" w:lineRule="auto"/>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p>
    <w:p w14:paraId="4DF79772" w14:textId="77777777" w:rsidR="00247C36" w:rsidRDefault="007B2224">
      <w:pPr>
        <w:spacing w:line="240" w:lineRule="auto"/>
        <w:ind w:firstLine="851"/>
        <w:jc w:val="center"/>
        <w:rPr>
          <w:rFonts w:eastAsia="Times New Roman" w:cs="Times New Roman"/>
          <w:szCs w:val="24"/>
          <w:lang w:val="en-IN" w:eastAsia="en-IN"/>
        </w:rPr>
      </w:pPr>
      <w:r>
        <w:rPr>
          <w:noProof/>
        </w:rPr>
        <w:drawing>
          <wp:inline distT="0" distB="0" distL="0" distR="0" wp14:anchorId="4BDB27C2" wp14:editId="31911AB0">
            <wp:extent cx="3437890" cy="6173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85" cstate="print">
                      <a:extLst>
                        <a:ext uri="{28A0092B-C50C-407E-A947-70E740481C1C}">
                          <a14:useLocalDpi xmlns:a14="http://schemas.microsoft.com/office/drawing/2010/main" val="0"/>
                        </a:ext>
                      </a:extLst>
                    </a:blip>
                    <a:srcRect t="4871" r="-394" b="2589"/>
                    <a:stretch>
                      <a:fillRect/>
                    </a:stretch>
                  </pic:blipFill>
                  <pic:spPr>
                    <a:xfrm>
                      <a:off x="0" y="0"/>
                      <a:ext cx="3443227" cy="6182054"/>
                    </a:xfrm>
                    <a:prstGeom prst="rect">
                      <a:avLst/>
                    </a:prstGeom>
                    <a:noFill/>
                    <a:ln>
                      <a:noFill/>
                    </a:ln>
                  </pic:spPr>
                </pic:pic>
              </a:graphicData>
            </a:graphic>
          </wp:inline>
        </w:drawing>
      </w:r>
    </w:p>
    <w:p w14:paraId="2E79C0F7" w14:textId="77777777" w:rsidR="00247C36" w:rsidRDefault="007B2224">
      <w:pPr>
        <w:pStyle w:val="FigureCaption"/>
        <w:jc w:val="center"/>
        <w:rPr>
          <w:rFonts w:eastAsia="Times New Roman" w:cs="Times New Roman"/>
          <w:szCs w:val="24"/>
          <w:lang w:val="en-IN" w:eastAsia="en-IN"/>
        </w:rPr>
      </w:pPr>
      <w:r>
        <w:rPr>
          <w:rFonts w:eastAsia="Times New Roman" w:cs="Times New Roman"/>
          <w:szCs w:val="24"/>
          <w:lang w:val="en-IN" w:eastAsia="en-IN"/>
        </w:rPr>
        <w:br/>
      </w:r>
      <w:bookmarkStart w:id="210" w:name="_Toc73284790"/>
      <w:r>
        <w:rPr>
          <w:rStyle w:val="FigureCaptionChar"/>
          <w:rFonts w:asciiTheme="minorHAnsi" w:hAnsiTheme="minorHAnsi"/>
          <w:b/>
          <w:bCs/>
          <w:i/>
          <w:iCs/>
        </w:rPr>
        <w:t>Figure 7.30</w:t>
      </w:r>
      <w:r>
        <w:rPr>
          <w:rStyle w:val="FigureCaptionChar"/>
          <w:rFonts w:asciiTheme="minorHAnsi" w:hAnsiTheme="minorHAnsi"/>
          <w:b/>
          <w:bCs/>
          <w:i/>
          <w:iCs/>
        </w:rPr>
        <w:t xml:space="preserve"> </w:t>
      </w:r>
      <w:r>
        <w:rPr>
          <w:rStyle w:val="FigureCaptionChar"/>
          <w:rFonts w:asciiTheme="minorHAnsi" w:hAnsiTheme="minorHAnsi"/>
          <w:b/>
          <w:bCs/>
          <w:i/>
          <w:iCs/>
        </w:rPr>
        <w:t xml:space="preserve">After </w:t>
      </w:r>
      <w:r>
        <w:rPr>
          <w:rStyle w:val="FigureCaptionChar"/>
          <w:rFonts w:asciiTheme="minorHAnsi" w:hAnsiTheme="minorHAnsi"/>
          <w:b/>
          <w:bCs/>
          <w:i/>
          <w:iCs/>
        </w:rPr>
        <w:t>Login Successful</w:t>
      </w:r>
      <w:bookmarkEnd w:id="210"/>
    </w:p>
    <w:p w14:paraId="0FEC8153" w14:textId="77777777" w:rsidR="00247C36" w:rsidRDefault="007B2224">
      <w:pPr>
        <w:pStyle w:val="HeadingsL3"/>
        <w:rPr>
          <w:lang w:val="en-IN" w:eastAsia="en-IN"/>
        </w:rPr>
      </w:pPr>
      <w:r>
        <w:rPr>
          <w:rFonts w:eastAsia="Times New Roman" w:cs="Times New Roman"/>
          <w:szCs w:val="24"/>
          <w:lang w:val="en-IN" w:eastAsia="en-IN"/>
        </w:rPr>
        <w:br w:type="page"/>
      </w:r>
      <w:bookmarkStart w:id="211" w:name="_Toc73284608"/>
      <w:r>
        <w:rPr>
          <w:lang w:val="en-IN" w:eastAsia="en-IN"/>
        </w:rPr>
        <w:lastRenderedPageBreak/>
        <w:t>Consumer Register</w:t>
      </w:r>
      <w:bookmarkEnd w:id="211"/>
    </w:p>
    <w:p w14:paraId="7F2A0C77" w14:textId="11E783D6" w:rsidR="00247C36" w:rsidRDefault="007B2224" w:rsidP="007B2224">
      <w:pPr>
        <w:pStyle w:val="DocumentText"/>
        <w:numPr>
          <w:ilvl w:val="0"/>
          <w:numId w:val="81"/>
        </w:numPr>
        <w:rPr>
          <w:rFonts w:eastAsia="Times New Roman" w:cs="Times New Roman"/>
          <w:szCs w:val="24"/>
          <w:lang w:val="en-IN" w:eastAsia="en-IN"/>
        </w:rPr>
      </w:pPr>
      <w:r>
        <w:rPr>
          <w:lang w:val="en-IN" w:eastAsia="en-IN"/>
        </w:rPr>
        <w:t>This is the Registration page for consumers. If a consumer is unregistered and wants to login then he/she has to register first by their name, contact number, address and password. System checks validations if all fields</w:t>
      </w:r>
      <w:r>
        <w:rPr>
          <w:lang w:val="en-IN" w:eastAsia="en-IN"/>
        </w:rPr>
        <w:t xml:space="preserve"> are correct system registers new vendor (shopkeeper) and allow vendo</w:t>
      </w:r>
      <w:r w:rsidR="00E70AB9">
        <w:rPr>
          <w:lang w:val="en-IN" w:eastAsia="en-IN"/>
        </w:rPr>
        <w:t>r</w:t>
      </w:r>
      <w:r>
        <w:rPr>
          <w:lang w:val="en-IN" w:eastAsia="en-IN"/>
        </w:rPr>
        <w:t xml:space="preserve"> to login into the system.</w:t>
      </w:r>
    </w:p>
    <w:p w14:paraId="0B2D1DBB" w14:textId="77777777" w:rsidR="00247C36" w:rsidRDefault="00247C36">
      <w:pPr>
        <w:spacing w:line="240" w:lineRule="auto"/>
        <w:rPr>
          <w:rFonts w:eastAsia="Times New Roman" w:cs="Times New Roman"/>
          <w:szCs w:val="24"/>
          <w:lang w:val="en-IN" w:eastAsia="en-IN"/>
        </w:rPr>
      </w:pPr>
    </w:p>
    <w:p w14:paraId="5CDA4302" w14:textId="77777777" w:rsidR="00247C36" w:rsidRDefault="007B2224">
      <w:pPr>
        <w:spacing w:line="240" w:lineRule="auto"/>
        <w:ind w:firstLine="709"/>
        <w:jc w:val="center"/>
        <w:rPr>
          <w:rFonts w:eastAsia="Times New Roman" w:cs="Times New Roman"/>
          <w:szCs w:val="24"/>
          <w:lang w:val="en-IN" w:eastAsia="en-IN"/>
        </w:rPr>
      </w:pPr>
      <w:r>
        <w:rPr>
          <w:noProof/>
        </w:rPr>
        <w:drawing>
          <wp:inline distT="0" distB="0" distL="0" distR="0" wp14:anchorId="26B9AA48" wp14:editId="3BC6458D">
            <wp:extent cx="3361690" cy="52520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86" cstate="print">
                      <a:extLst>
                        <a:ext uri="{28A0092B-C50C-407E-A947-70E740481C1C}">
                          <a14:useLocalDpi xmlns:a14="http://schemas.microsoft.com/office/drawing/2010/main" val="0"/>
                        </a:ext>
                      </a:extLst>
                    </a:blip>
                    <a:srcRect t="4767" r="579" b="3253"/>
                    <a:stretch>
                      <a:fillRect/>
                    </a:stretch>
                  </pic:blipFill>
                  <pic:spPr>
                    <a:xfrm>
                      <a:off x="0" y="0"/>
                      <a:ext cx="3377019" cy="5275193"/>
                    </a:xfrm>
                    <a:prstGeom prst="rect">
                      <a:avLst/>
                    </a:prstGeom>
                    <a:noFill/>
                    <a:ln>
                      <a:noFill/>
                    </a:ln>
                  </pic:spPr>
                </pic:pic>
              </a:graphicData>
            </a:graphic>
          </wp:inline>
        </w:drawing>
      </w:r>
    </w:p>
    <w:p w14:paraId="3C4986C8" w14:textId="77777777" w:rsidR="00247C36" w:rsidRDefault="007B2224">
      <w:pPr>
        <w:pStyle w:val="FigureCaption"/>
        <w:jc w:val="center"/>
        <w:rPr>
          <w:rFonts w:eastAsia="Times New Roman" w:cs="Times New Roman"/>
          <w:szCs w:val="24"/>
          <w:lang w:val="en-IN" w:eastAsia="en-IN"/>
        </w:rPr>
      </w:pPr>
      <w:r>
        <w:rPr>
          <w:rFonts w:eastAsia="Times New Roman" w:cs="Times New Roman"/>
          <w:szCs w:val="24"/>
          <w:lang w:val="en-IN" w:eastAsia="en-IN"/>
        </w:rPr>
        <w:br/>
      </w:r>
      <w:bookmarkStart w:id="212" w:name="_Toc73284791"/>
      <w:r>
        <w:rPr>
          <w:rStyle w:val="FigureCaptionChar"/>
          <w:rFonts w:asciiTheme="minorHAnsi" w:hAnsiTheme="minorHAnsi"/>
          <w:b/>
          <w:bCs/>
          <w:i/>
          <w:iCs/>
        </w:rPr>
        <w:t>Figure 7.31</w:t>
      </w:r>
      <w:r>
        <w:rPr>
          <w:rStyle w:val="FigureCaptionChar"/>
          <w:rFonts w:asciiTheme="minorHAnsi" w:hAnsiTheme="minorHAnsi"/>
          <w:b/>
          <w:bCs/>
          <w:i/>
          <w:iCs/>
        </w:rPr>
        <w:t xml:space="preserve"> </w:t>
      </w:r>
      <w:r>
        <w:rPr>
          <w:rStyle w:val="FigureCaptionChar"/>
          <w:rFonts w:asciiTheme="minorHAnsi" w:hAnsiTheme="minorHAnsi"/>
          <w:b/>
          <w:bCs/>
          <w:i/>
          <w:iCs/>
        </w:rPr>
        <w:t>Consumer Registration</w:t>
      </w:r>
      <w:bookmarkEnd w:id="212"/>
      <w:r>
        <w:rPr>
          <w:rFonts w:eastAsia="Times New Roman" w:cs="Times New Roman"/>
          <w:szCs w:val="24"/>
          <w:lang w:val="en-IN" w:eastAsia="en-IN"/>
        </w:rPr>
        <w:br/>
      </w:r>
    </w:p>
    <w:p w14:paraId="6BC48570" w14:textId="77777777" w:rsidR="00247C36" w:rsidRDefault="007B2224" w:rsidP="007B2224">
      <w:pPr>
        <w:pStyle w:val="DocumentText"/>
        <w:numPr>
          <w:ilvl w:val="0"/>
          <w:numId w:val="81"/>
        </w:numPr>
        <w:rPr>
          <w:rFonts w:eastAsia="Times New Roman" w:cs="Times New Roman"/>
          <w:szCs w:val="24"/>
          <w:lang w:val="en-IN" w:eastAsia="en-IN"/>
        </w:rPr>
      </w:pPr>
      <w:r>
        <w:rPr>
          <w:lang w:val="en-IN" w:eastAsia="en-IN"/>
        </w:rPr>
        <w:lastRenderedPageBreak/>
        <w:t>If consumer enter all valid credentials then system gives message of registration successful and allow cons</w:t>
      </w:r>
      <w:r>
        <w:rPr>
          <w:lang w:val="en-IN" w:eastAsia="en-IN"/>
        </w:rPr>
        <w:t>umer to login through their registered mobile number and password.</w:t>
      </w:r>
    </w:p>
    <w:p w14:paraId="6D401145" w14:textId="77777777" w:rsidR="00247C36" w:rsidRDefault="00247C36">
      <w:pPr>
        <w:spacing w:after="240" w:line="240" w:lineRule="auto"/>
        <w:rPr>
          <w:rFonts w:eastAsia="Times New Roman" w:cs="Times New Roman"/>
          <w:szCs w:val="24"/>
          <w:lang w:val="en-IN" w:eastAsia="en-IN"/>
        </w:rPr>
      </w:pPr>
    </w:p>
    <w:p w14:paraId="4DE3805F" w14:textId="77777777" w:rsidR="00247C36" w:rsidRDefault="007B2224">
      <w:pPr>
        <w:spacing w:line="240" w:lineRule="auto"/>
        <w:ind w:left="1985" w:right="1177"/>
        <w:jc w:val="center"/>
        <w:rPr>
          <w:rFonts w:eastAsia="Times New Roman" w:cs="Times New Roman"/>
          <w:szCs w:val="24"/>
          <w:lang w:eastAsia="en-IN"/>
        </w:rPr>
      </w:pPr>
      <w:r>
        <w:rPr>
          <w:rFonts w:eastAsia="Times New Roman" w:cs="Times New Roman"/>
          <w:noProof/>
          <w:szCs w:val="24"/>
          <w:lang w:eastAsia="en-IN"/>
        </w:rPr>
        <w:drawing>
          <wp:inline distT="0" distB="0" distL="114300" distR="114300" wp14:anchorId="4067114F" wp14:editId="4D0FCA6E">
            <wp:extent cx="3013075" cy="6009640"/>
            <wp:effectExtent l="0" t="0" r="15875" b="10160"/>
            <wp:docPr id="15" name="Picture 15"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nknown"/>
                    <pic:cNvPicPr>
                      <a:picLocks noChangeAspect="1"/>
                    </pic:cNvPicPr>
                  </pic:nvPicPr>
                  <pic:blipFill>
                    <a:blip r:embed="rId87"/>
                    <a:stretch>
                      <a:fillRect/>
                    </a:stretch>
                  </pic:blipFill>
                  <pic:spPr>
                    <a:xfrm>
                      <a:off x="0" y="0"/>
                      <a:ext cx="3013075" cy="6009640"/>
                    </a:xfrm>
                    <a:prstGeom prst="rect">
                      <a:avLst/>
                    </a:prstGeom>
                  </pic:spPr>
                </pic:pic>
              </a:graphicData>
            </a:graphic>
          </wp:inline>
        </w:drawing>
      </w:r>
    </w:p>
    <w:p w14:paraId="2BC0A38A" w14:textId="77777777" w:rsidR="00247C36" w:rsidRDefault="007B2224">
      <w:pPr>
        <w:pStyle w:val="FigureCaption"/>
        <w:jc w:val="center"/>
        <w:rPr>
          <w:rStyle w:val="FigureCaptionChar"/>
          <w:rFonts w:asciiTheme="minorHAnsi" w:hAnsiTheme="minorHAnsi"/>
          <w:b/>
          <w:bCs/>
          <w:i/>
          <w:iCs/>
        </w:rPr>
      </w:pPr>
      <w:r>
        <w:rPr>
          <w:rFonts w:eastAsia="Times New Roman" w:cs="Times New Roman"/>
          <w:szCs w:val="24"/>
          <w:lang w:val="en-IN" w:eastAsia="en-IN"/>
        </w:rPr>
        <w:br/>
      </w:r>
      <w:bookmarkStart w:id="213" w:name="_Toc73284792"/>
      <w:r>
        <w:rPr>
          <w:rStyle w:val="FigureCaptionChar"/>
          <w:rFonts w:asciiTheme="minorHAnsi" w:hAnsiTheme="minorHAnsi"/>
          <w:b/>
          <w:bCs/>
          <w:i/>
          <w:iCs/>
        </w:rPr>
        <w:t>Figure 7.32</w:t>
      </w:r>
      <w:r>
        <w:rPr>
          <w:rStyle w:val="FigureCaptionChar"/>
          <w:rFonts w:asciiTheme="minorHAnsi" w:hAnsiTheme="minorHAnsi"/>
          <w:b/>
          <w:bCs/>
          <w:i/>
          <w:iCs/>
        </w:rPr>
        <w:t xml:space="preserve"> </w:t>
      </w:r>
      <w:r>
        <w:rPr>
          <w:rStyle w:val="FigureCaptionChar"/>
          <w:rFonts w:asciiTheme="minorHAnsi" w:hAnsiTheme="minorHAnsi"/>
          <w:b/>
          <w:bCs/>
          <w:i/>
          <w:iCs/>
        </w:rPr>
        <w:t>Consumer Registration Successful</w:t>
      </w:r>
      <w:bookmarkEnd w:id="213"/>
    </w:p>
    <w:p w14:paraId="184EB59C" w14:textId="77777777" w:rsidR="00247C36" w:rsidRDefault="007B2224">
      <w:pPr>
        <w:spacing w:line="240" w:lineRule="auto"/>
        <w:rPr>
          <w:rStyle w:val="HeadingsL3Char"/>
          <w:b w:val="0"/>
          <w:i w:val="0"/>
        </w:rPr>
      </w:pPr>
      <w:r>
        <w:rPr>
          <w:rStyle w:val="HeadingsL3Char"/>
        </w:rPr>
        <w:br w:type="page"/>
      </w:r>
    </w:p>
    <w:p w14:paraId="1E99D84C" w14:textId="77777777" w:rsidR="00247C36" w:rsidRDefault="007B2224">
      <w:pPr>
        <w:pStyle w:val="HeadingsL3"/>
      </w:pPr>
      <w:bookmarkStart w:id="214" w:name="_Toc73284609"/>
      <w:r>
        <w:rPr>
          <w:rStyle w:val="HeadingsL3Char"/>
          <w:b/>
          <w:i/>
        </w:rPr>
        <w:lastRenderedPageBreak/>
        <w:t>Consumer Dashboard</w:t>
      </w:r>
      <w:bookmarkEnd w:id="214"/>
    </w:p>
    <w:p w14:paraId="0F0B9F0C" w14:textId="77777777" w:rsidR="00247C36" w:rsidRDefault="007B2224">
      <w:pPr>
        <w:pStyle w:val="DocumentText"/>
        <w:rPr>
          <w:lang w:val="en-IN" w:eastAsia="en-IN"/>
        </w:rPr>
      </w:pPr>
      <w:r>
        <w:rPr>
          <w:lang w:val="en-IN" w:eastAsia="en-IN"/>
        </w:rPr>
        <w:t xml:space="preserve">This is a consumer dashboard, if consumer is successfully logged-in he/she will be redirected to this page. This is </w:t>
      </w:r>
      <w:r>
        <w:rPr>
          <w:lang w:val="en-IN" w:eastAsia="en-IN"/>
        </w:rPr>
        <w:t>the homepage of the consumer's application. This page contains a search bar to search for a particular vendor (shopkeeper) using their shop name or registered mobile number with this there is a list of vendors with their shop name , registered mobile numbe</w:t>
      </w:r>
      <w:r>
        <w:rPr>
          <w:lang w:val="en-IN" w:eastAsia="en-IN"/>
        </w:rPr>
        <w:t>r and total due amount. Consumer can also logout from application by clicking on logout button.</w:t>
      </w:r>
    </w:p>
    <w:p w14:paraId="4BE1551E" w14:textId="77777777" w:rsidR="00247C36" w:rsidRDefault="00247C36">
      <w:pPr>
        <w:pStyle w:val="DocumentText"/>
        <w:rPr>
          <w:lang w:val="en-IN" w:eastAsia="en-IN"/>
        </w:rPr>
      </w:pPr>
    </w:p>
    <w:p w14:paraId="1E8B3DDC" w14:textId="77777777" w:rsidR="00247C36" w:rsidRDefault="007B2224">
      <w:pPr>
        <w:spacing w:line="240" w:lineRule="auto"/>
        <w:ind w:firstLine="851"/>
        <w:jc w:val="center"/>
        <w:rPr>
          <w:rStyle w:val="FigureCaptionChar"/>
          <w:rFonts w:asciiTheme="minorHAnsi" w:hAnsiTheme="minorHAnsi"/>
          <w:b w:val="0"/>
          <w:bCs/>
          <w:i w:val="0"/>
          <w:iCs/>
        </w:rPr>
      </w:pPr>
      <w:r>
        <w:rPr>
          <w:rFonts w:ascii="Calibri" w:eastAsia="Times New Roman" w:hAnsi="Calibri" w:cs="Calibri"/>
          <w:noProof/>
          <w:color w:val="000000"/>
          <w:szCs w:val="24"/>
          <w:lang w:val="en-IN" w:eastAsia="en-IN"/>
        </w:rPr>
        <w:drawing>
          <wp:inline distT="0" distB="0" distL="0" distR="0" wp14:anchorId="71D5C9C8" wp14:editId="31AAE61C">
            <wp:extent cx="3407410" cy="46748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l="-1" t="3937" r="899" b="2978"/>
                    <a:stretch>
                      <a:fillRect/>
                    </a:stretch>
                  </pic:blipFill>
                  <pic:spPr>
                    <a:xfrm>
                      <a:off x="0" y="0"/>
                      <a:ext cx="3416834" cy="4687698"/>
                    </a:xfrm>
                    <a:prstGeom prst="rect">
                      <a:avLst/>
                    </a:prstGeom>
                    <a:noFill/>
                    <a:ln>
                      <a:noFill/>
                    </a:ln>
                  </pic:spPr>
                </pic:pic>
              </a:graphicData>
            </a:graphic>
          </wp:inline>
        </w:drawing>
      </w:r>
    </w:p>
    <w:p w14:paraId="5ED0F238" w14:textId="77777777" w:rsidR="00247C36" w:rsidRDefault="00247C36">
      <w:pPr>
        <w:spacing w:line="240" w:lineRule="auto"/>
        <w:ind w:firstLine="851"/>
        <w:jc w:val="center"/>
        <w:rPr>
          <w:rStyle w:val="FigureCaptionChar"/>
          <w:rFonts w:asciiTheme="minorHAnsi" w:hAnsiTheme="minorHAnsi"/>
          <w:b w:val="0"/>
          <w:bCs/>
          <w:i w:val="0"/>
          <w:iCs/>
        </w:rPr>
      </w:pPr>
    </w:p>
    <w:p w14:paraId="10E92B42" w14:textId="77777777" w:rsidR="00247C36" w:rsidRDefault="007B2224">
      <w:pPr>
        <w:spacing w:line="240" w:lineRule="auto"/>
        <w:jc w:val="center"/>
        <w:rPr>
          <w:rStyle w:val="FigureCaptionChar"/>
          <w:rFonts w:asciiTheme="minorHAnsi" w:hAnsiTheme="minorHAnsi" w:cstheme="minorHAnsi"/>
          <w:lang w:eastAsia="en-IN"/>
        </w:rPr>
      </w:pPr>
      <w:bookmarkStart w:id="215" w:name="_Toc73284793"/>
      <w:r>
        <w:rPr>
          <w:rStyle w:val="FigureCaptionChar"/>
          <w:rFonts w:asciiTheme="minorHAnsi" w:hAnsiTheme="minorHAnsi" w:cstheme="minorHAnsi"/>
        </w:rPr>
        <w:t>Figure 7.33</w:t>
      </w:r>
      <w:r>
        <w:rPr>
          <w:rStyle w:val="FigureCaptionChar"/>
          <w:rFonts w:asciiTheme="minorHAnsi" w:hAnsiTheme="minorHAnsi" w:cstheme="minorHAnsi"/>
        </w:rPr>
        <w:t xml:space="preserve"> </w:t>
      </w:r>
      <w:r>
        <w:rPr>
          <w:rStyle w:val="FigureCaptionChar"/>
          <w:rFonts w:asciiTheme="minorHAnsi" w:hAnsiTheme="minorHAnsi" w:cstheme="minorHAnsi"/>
        </w:rPr>
        <w:t>Consumer Dashboard</w:t>
      </w:r>
      <w:bookmarkEnd w:id="215"/>
    </w:p>
    <w:p w14:paraId="5C2D3F71" w14:textId="77777777" w:rsidR="00247C36" w:rsidRDefault="00247C36">
      <w:pPr>
        <w:spacing w:line="240" w:lineRule="auto"/>
        <w:ind w:firstLine="851"/>
        <w:jc w:val="center"/>
        <w:rPr>
          <w:lang w:val="en-IN" w:eastAsia="en-IN"/>
        </w:rPr>
      </w:pPr>
    </w:p>
    <w:p w14:paraId="4EE7C24B" w14:textId="77777777" w:rsidR="00247C36" w:rsidRDefault="00247C36">
      <w:pPr>
        <w:spacing w:line="240" w:lineRule="auto"/>
        <w:ind w:firstLine="851"/>
        <w:jc w:val="center"/>
        <w:rPr>
          <w:lang w:val="en-IN" w:eastAsia="en-IN"/>
        </w:rPr>
      </w:pPr>
    </w:p>
    <w:p w14:paraId="2C1594D5" w14:textId="77777777" w:rsidR="00247C36" w:rsidRDefault="00247C36">
      <w:pPr>
        <w:pStyle w:val="HeadingsL3"/>
        <w:rPr>
          <w:lang w:val="en-IN" w:eastAsia="en-IN"/>
        </w:rPr>
      </w:pPr>
    </w:p>
    <w:p w14:paraId="52FB8432" w14:textId="77777777" w:rsidR="00247C36" w:rsidRDefault="007B2224">
      <w:pPr>
        <w:pStyle w:val="HeadingsL3"/>
        <w:rPr>
          <w:lang w:val="en-IN" w:eastAsia="en-IN"/>
        </w:rPr>
      </w:pPr>
      <w:bookmarkStart w:id="216" w:name="_Toc73284610"/>
      <w:r>
        <w:rPr>
          <w:lang w:val="en-IN" w:eastAsia="en-IN"/>
        </w:rPr>
        <w:t>My Udhaari</w:t>
      </w:r>
      <w:bookmarkEnd w:id="216"/>
    </w:p>
    <w:p w14:paraId="160B63AF" w14:textId="77777777" w:rsidR="00247C36" w:rsidRDefault="007B2224" w:rsidP="007B2224">
      <w:pPr>
        <w:pStyle w:val="DocumentText"/>
        <w:numPr>
          <w:ilvl w:val="0"/>
          <w:numId w:val="81"/>
        </w:numPr>
        <w:rPr>
          <w:rFonts w:eastAsia="Times New Roman" w:cs="Times New Roman"/>
          <w:szCs w:val="24"/>
          <w:lang w:val="en-IN" w:eastAsia="en-IN"/>
        </w:rPr>
      </w:pPr>
      <w:r>
        <w:rPr>
          <w:lang w:val="en-IN" w:eastAsia="en-IN"/>
        </w:rPr>
        <w:t xml:space="preserve">In this page by default the consumer can view all transaction details with their purchase bill as well as </w:t>
      </w:r>
      <w:r>
        <w:rPr>
          <w:lang w:val="en-IN" w:eastAsia="en-IN"/>
        </w:rPr>
        <w:t>payment bill. By default the consumer can view transaction details of current month, and by selecting particular month and year consumer can view all transaction details of any month and year.</w:t>
      </w:r>
      <w:r>
        <w:rPr>
          <w:rFonts w:ascii="Calibri" w:eastAsia="Times New Roman" w:hAnsi="Calibri" w:cs="Calibri"/>
          <w:color w:val="000000"/>
          <w:szCs w:val="24"/>
          <w:lang w:val="en-IN" w:eastAsia="en-IN"/>
        </w:rPr>
        <w:tab/>
      </w:r>
    </w:p>
    <w:p w14:paraId="4DFBEB2B" w14:textId="77777777" w:rsidR="00247C36" w:rsidRDefault="00247C36">
      <w:pPr>
        <w:pStyle w:val="DocumentText"/>
        <w:ind w:left="1440"/>
        <w:rPr>
          <w:rFonts w:eastAsia="Times New Roman" w:cs="Times New Roman"/>
          <w:szCs w:val="24"/>
          <w:lang w:val="en-IN" w:eastAsia="en-IN"/>
        </w:rPr>
      </w:pPr>
    </w:p>
    <w:p w14:paraId="5479AC1C" w14:textId="77777777" w:rsidR="00247C36" w:rsidRDefault="007B2224">
      <w:pPr>
        <w:pStyle w:val="DocumentText"/>
        <w:ind w:left="1985" w:hanging="142"/>
        <w:rPr>
          <w:rFonts w:eastAsia="Times New Roman" w:cs="Times New Roman"/>
          <w:szCs w:val="24"/>
          <w:lang w:val="en-IN" w:eastAsia="en-IN"/>
        </w:rPr>
      </w:pPr>
      <w:r>
        <w:rPr>
          <w:rFonts w:ascii="Calibri" w:eastAsia="Times New Roman" w:hAnsi="Calibri" w:cs="Calibri"/>
          <w:color w:val="000000"/>
          <w:szCs w:val="24"/>
          <w:lang w:val="en-IN" w:eastAsia="en-IN"/>
        </w:rPr>
        <w:tab/>
      </w:r>
      <w:r>
        <w:rPr>
          <w:rFonts w:ascii="Calibri" w:eastAsia="Times New Roman" w:hAnsi="Calibri" w:cs="Calibri"/>
          <w:color w:val="000000"/>
          <w:szCs w:val="24"/>
          <w:lang w:val="en-IN" w:eastAsia="en-IN"/>
        </w:rPr>
        <w:drawing>
          <wp:inline distT="0" distB="0" distL="0" distR="0" wp14:anchorId="044A7BBE" wp14:editId="3879EB03">
            <wp:extent cx="3415030" cy="54622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9">
                      <a:extLst>
                        <a:ext uri="{28A0092B-C50C-407E-A947-70E740481C1C}">
                          <a14:useLocalDpi xmlns:a14="http://schemas.microsoft.com/office/drawing/2010/main" val="0"/>
                        </a:ext>
                      </a:extLst>
                    </a:blip>
                    <a:srcRect t="3965" r="563" b="2546"/>
                    <a:stretch>
                      <a:fillRect/>
                    </a:stretch>
                  </pic:blipFill>
                  <pic:spPr>
                    <a:xfrm>
                      <a:off x="0" y="0"/>
                      <a:ext cx="3437511" cy="5498506"/>
                    </a:xfrm>
                    <a:prstGeom prst="rect">
                      <a:avLst/>
                    </a:prstGeom>
                    <a:noFill/>
                    <a:ln>
                      <a:noFill/>
                    </a:ln>
                  </pic:spPr>
                </pic:pic>
              </a:graphicData>
            </a:graphic>
          </wp:inline>
        </w:drawing>
      </w:r>
    </w:p>
    <w:p w14:paraId="5ACC7FB1" w14:textId="77777777" w:rsidR="00247C36" w:rsidRDefault="00247C36">
      <w:pPr>
        <w:spacing w:line="240" w:lineRule="auto"/>
        <w:jc w:val="center"/>
        <w:rPr>
          <w:rStyle w:val="FigureCaptionChar"/>
          <w:rFonts w:asciiTheme="minorHAnsi" w:hAnsiTheme="minorHAnsi" w:cstheme="minorHAnsi"/>
        </w:rPr>
      </w:pPr>
    </w:p>
    <w:p w14:paraId="724B9B1D" w14:textId="77777777" w:rsidR="00247C36" w:rsidRDefault="007B2224">
      <w:pPr>
        <w:spacing w:line="240" w:lineRule="auto"/>
        <w:jc w:val="center"/>
        <w:rPr>
          <w:rStyle w:val="FigureCaptionChar"/>
          <w:rFonts w:asciiTheme="minorHAnsi" w:hAnsiTheme="minorHAnsi" w:cstheme="minorHAnsi"/>
          <w:lang w:eastAsia="en-IN"/>
        </w:rPr>
      </w:pPr>
      <w:bookmarkStart w:id="217" w:name="_Toc73284794"/>
      <w:r>
        <w:rPr>
          <w:rStyle w:val="FigureCaptionChar"/>
          <w:rFonts w:asciiTheme="minorHAnsi" w:hAnsiTheme="minorHAnsi" w:cstheme="minorHAnsi"/>
        </w:rPr>
        <w:t>Figure 7.34</w:t>
      </w:r>
      <w:r>
        <w:rPr>
          <w:rStyle w:val="FigureCaptionChar"/>
          <w:rFonts w:asciiTheme="minorHAnsi" w:hAnsiTheme="minorHAnsi" w:cstheme="minorHAnsi"/>
        </w:rPr>
        <w:t xml:space="preserve"> </w:t>
      </w:r>
      <w:r>
        <w:rPr>
          <w:rStyle w:val="FigureCaptionChar"/>
          <w:rFonts w:asciiTheme="minorHAnsi" w:hAnsiTheme="minorHAnsi" w:cstheme="minorHAnsi"/>
        </w:rPr>
        <w:t>My Udhaari</w:t>
      </w:r>
      <w:bookmarkEnd w:id="217"/>
    </w:p>
    <w:p w14:paraId="598AA45D" w14:textId="77777777" w:rsidR="00247C36" w:rsidRDefault="00247C36">
      <w:pPr>
        <w:spacing w:after="160" w:line="259" w:lineRule="auto"/>
        <w:rPr>
          <w:rFonts w:ascii="Calibri" w:eastAsia="Times New Roman" w:hAnsi="Calibri" w:cs="Calibri"/>
          <w:color w:val="000000"/>
          <w:szCs w:val="24"/>
          <w:lang w:val="en-IN" w:eastAsia="en-IN"/>
        </w:rPr>
      </w:pPr>
    </w:p>
    <w:p w14:paraId="36D0754D" w14:textId="77777777" w:rsidR="00247C36" w:rsidRDefault="007B2224" w:rsidP="007B2224">
      <w:pPr>
        <w:pStyle w:val="DocumentText"/>
        <w:numPr>
          <w:ilvl w:val="0"/>
          <w:numId w:val="81"/>
        </w:numPr>
        <w:rPr>
          <w:lang w:val="en-IN" w:eastAsia="en-IN"/>
        </w:rPr>
      </w:pPr>
      <w:r>
        <w:rPr>
          <w:lang w:val="en-IN" w:eastAsia="en-IN"/>
        </w:rPr>
        <w:t xml:space="preserve">On selecting a purchase , </w:t>
      </w:r>
      <w:r>
        <w:rPr>
          <w:lang w:val="en-IN" w:eastAsia="en-IN"/>
        </w:rPr>
        <w:t>consumer can view all purchase bill for current month by default, by clicking on any card consumer can view all purchase products with all details of products. Consumer can also view purchase bills of other month by selecting particular month and year.</w:t>
      </w:r>
    </w:p>
    <w:p w14:paraId="7630EBED" w14:textId="77777777" w:rsidR="00247C36" w:rsidRDefault="00247C36">
      <w:pPr>
        <w:pStyle w:val="DocumentText"/>
        <w:rPr>
          <w:rFonts w:eastAsia="Times New Roman" w:cs="Times New Roman"/>
          <w:szCs w:val="24"/>
          <w:lang w:val="en-IN" w:eastAsia="en-IN"/>
        </w:rPr>
      </w:pPr>
    </w:p>
    <w:p w14:paraId="4DD7E4F3" w14:textId="77777777" w:rsidR="00247C36" w:rsidRDefault="007B2224">
      <w:pPr>
        <w:spacing w:line="240" w:lineRule="auto"/>
        <w:ind w:firstLine="85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38399467" wp14:editId="13FF03BE">
            <wp:extent cx="3445510" cy="60699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90" cstate="print">
                      <a:extLst>
                        <a:ext uri="{28A0092B-C50C-407E-A947-70E740481C1C}">
                          <a14:useLocalDpi xmlns:a14="http://schemas.microsoft.com/office/drawing/2010/main" val="0"/>
                        </a:ext>
                      </a:extLst>
                    </a:blip>
                    <a:srcRect t="4458" r="198" b="2879"/>
                    <a:stretch>
                      <a:fillRect/>
                    </a:stretch>
                  </pic:blipFill>
                  <pic:spPr>
                    <a:xfrm>
                      <a:off x="0" y="0"/>
                      <a:ext cx="3450379" cy="6077888"/>
                    </a:xfrm>
                    <a:prstGeom prst="rect">
                      <a:avLst/>
                    </a:prstGeom>
                    <a:noFill/>
                    <a:ln>
                      <a:noFill/>
                    </a:ln>
                  </pic:spPr>
                </pic:pic>
              </a:graphicData>
            </a:graphic>
          </wp:inline>
        </w:drawing>
      </w:r>
    </w:p>
    <w:p w14:paraId="6E770FDF" w14:textId="77777777" w:rsidR="00247C36" w:rsidRDefault="00247C36">
      <w:pPr>
        <w:spacing w:line="240" w:lineRule="auto"/>
        <w:jc w:val="center"/>
        <w:rPr>
          <w:rStyle w:val="FigureCaptionChar"/>
          <w:rFonts w:asciiTheme="minorHAnsi" w:hAnsiTheme="minorHAnsi" w:cstheme="minorHAnsi"/>
        </w:rPr>
      </w:pPr>
    </w:p>
    <w:p w14:paraId="68A8D6CB" w14:textId="77777777" w:rsidR="00247C36" w:rsidRDefault="007B2224">
      <w:pPr>
        <w:spacing w:line="240" w:lineRule="auto"/>
        <w:jc w:val="center"/>
        <w:rPr>
          <w:lang w:eastAsia="en-IN"/>
        </w:rPr>
      </w:pPr>
      <w:bookmarkStart w:id="218" w:name="_Toc73284795"/>
      <w:r>
        <w:rPr>
          <w:rStyle w:val="FigureCaptionChar"/>
          <w:rFonts w:asciiTheme="minorHAnsi" w:hAnsiTheme="minorHAnsi" w:cstheme="minorHAnsi"/>
        </w:rPr>
        <w:t>Figure 7.35</w:t>
      </w:r>
      <w:r>
        <w:rPr>
          <w:rStyle w:val="FigureCaptionChar"/>
          <w:rFonts w:asciiTheme="minorHAnsi" w:hAnsiTheme="minorHAnsi" w:cstheme="minorHAnsi"/>
        </w:rPr>
        <w:t xml:space="preserve"> </w:t>
      </w:r>
      <w:r>
        <w:rPr>
          <w:rStyle w:val="FigureCaptionChar"/>
          <w:rFonts w:asciiTheme="minorHAnsi" w:hAnsiTheme="minorHAnsi" w:cstheme="minorHAnsi"/>
        </w:rPr>
        <w:t>Purchase Transaction</w:t>
      </w:r>
      <w:bookmarkEnd w:id="218"/>
    </w:p>
    <w:p w14:paraId="30452275" w14:textId="77777777" w:rsidR="00247C36" w:rsidRDefault="00247C36">
      <w:pPr>
        <w:spacing w:line="240" w:lineRule="auto"/>
        <w:jc w:val="center"/>
        <w:rPr>
          <w:rFonts w:eastAsia="Times New Roman" w:cs="Times New Roman"/>
          <w:szCs w:val="24"/>
          <w:lang w:val="en-IN" w:eastAsia="en-IN"/>
        </w:rPr>
      </w:pPr>
    </w:p>
    <w:p w14:paraId="6747ADE1" w14:textId="77777777" w:rsidR="00247C36" w:rsidRDefault="007B2224" w:rsidP="007B2224">
      <w:pPr>
        <w:pStyle w:val="DocumentText"/>
        <w:numPr>
          <w:ilvl w:val="0"/>
          <w:numId w:val="89"/>
        </w:numPr>
        <w:rPr>
          <w:lang w:val="en-IN" w:eastAsia="en-IN"/>
        </w:rPr>
      </w:pPr>
      <w:r>
        <w:rPr>
          <w:lang w:val="en-IN" w:eastAsia="en-IN"/>
        </w:rPr>
        <w:t xml:space="preserve">On selecting a payment, vendor (shopkeeper) can view all payment bill for current month by default, by clicking on any card consumer can view all payment details, consumer can also view payment bills of other month by </w:t>
      </w:r>
      <w:r>
        <w:rPr>
          <w:lang w:val="en-IN" w:eastAsia="en-IN"/>
        </w:rPr>
        <w:t>selecting particular month and year.</w:t>
      </w:r>
    </w:p>
    <w:p w14:paraId="43E6869A" w14:textId="77777777" w:rsidR="00247C36" w:rsidRDefault="00247C36">
      <w:pPr>
        <w:spacing w:line="240" w:lineRule="auto"/>
        <w:rPr>
          <w:rFonts w:eastAsia="Times New Roman" w:cs="Times New Roman"/>
          <w:szCs w:val="24"/>
          <w:lang w:val="en-IN" w:eastAsia="en-IN"/>
        </w:rPr>
      </w:pPr>
    </w:p>
    <w:p w14:paraId="7DC69111" w14:textId="77777777" w:rsidR="00247C36" w:rsidRDefault="007B2224">
      <w:pPr>
        <w:spacing w:line="240" w:lineRule="auto"/>
        <w:ind w:firstLine="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393F5F13" wp14:editId="4F2F2794">
            <wp:extent cx="3400425" cy="6012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91" cstate="print">
                      <a:extLst>
                        <a:ext uri="{28A0092B-C50C-407E-A947-70E740481C1C}">
                          <a14:useLocalDpi xmlns:a14="http://schemas.microsoft.com/office/drawing/2010/main" val="0"/>
                        </a:ext>
                      </a:extLst>
                    </a:blip>
                    <a:srcRect t="3996" r="1235" b="3704"/>
                    <a:stretch>
                      <a:fillRect/>
                    </a:stretch>
                  </pic:blipFill>
                  <pic:spPr>
                    <a:xfrm>
                      <a:off x="0" y="0"/>
                      <a:ext cx="3403750" cy="6018264"/>
                    </a:xfrm>
                    <a:prstGeom prst="rect">
                      <a:avLst/>
                    </a:prstGeom>
                    <a:noFill/>
                    <a:ln>
                      <a:noFill/>
                    </a:ln>
                  </pic:spPr>
                </pic:pic>
              </a:graphicData>
            </a:graphic>
          </wp:inline>
        </w:drawing>
      </w:r>
    </w:p>
    <w:p w14:paraId="45B8322F" w14:textId="77777777" w:rsidR="00247C36" w:rsidRDefault="007B2224">
      <w:pPr>
        <w:spacing w:line="240" w:lineRule="auto"/>
        <w:jc w:val="center"/>
        <w:rPr>
          <w:lang w:eastAsia="en-IN"/>
        </w:rPr>
      </w:pPr>
      <w:r>
        <w:rPr>
          <w:rFonts w:eastAsia="Times New Roman" w:cs="Times New Roman"/>
          <w:szCs w:val="24"/>
          <w:lang w:val="en-IN" w:eastAsia="en-IN"/>
        </w:rPr>
        <w:br/>
      </w:r>
      <w:bookmarkStart w:id="219" w:name="_Toc73284796"/>
      <w:r>
        <w:rPr>
          <w:rStyle w:val="FigureCaptionChar"/>
          <w:rFonts w:asciiTheme="minorHAnsi" w:hAnsiTheme="minorHAnsi" w:cstheme="minorHAnsi"/>
        </w:rPr>
        <w:t>Figure 7.36</w:t>
      </w:r>
      <w:r>
        <w:rPr>
          <w:rStyle w:val="FigureCaptionChar"/>
          <w:rFonts w:asciiTheme="minorHAnsi" w:hAnsiTheme="minorHAnsi" w:cstheme="minorHAnsi"/>
        </w:rPr>
        <w:t xml:space="preserve"> </w:t>
      </w:r>
      <w:r>
        <w:rPr>
          <w:rStyle w:val="FigureCaptionChar"/>
          <w:rFonts w:asciiTheme="minorHAnsi" w:hAnsiTheme="minorHAnsi" w:cstheme="minorHAnsi"/>
        </w:rPr>
        <w:t>Payment Transaction</w:t>
      </w:r>
      <w:bookmarkEnd w:id="219"/>
    </w:p>
    <w:p w14:paraId="466A1C66" w14:textId="77777777" w:rsidR="00247C36" w:rsidRDefault="00247C36">
      <w:pPr>
        <w:spacing w:line="240" w:lineRule="auto"/>
        <w:rPr>
          <w:rFonts w:eastAsia="Times New Roman" w:cs="Times New Roman"/>
          <w:szCs w:val="24"/>
          <w:lang w:val="en-IN" w:eastAsia="en-IN"/>
        </w:rPr>
      </w:pPr>
    </w:p>
    <w:p w14:paraId="6FD06166" w14:textId="77777777" w:rsidR="00247C36" w:rsidRDefault="00247C36">
      <w:pPr>
        <w:pStyle w:val="DocumentText"/>
        <w:rPr>
          <w:lang w:val="en-IN" w:eastAsia="en-IN"/>
        </w:rPr>
      </w:pPr>
    </w:p>
    <w:p w14:paraId="283578EC" w14:textId="77777777" w:rsidR="00247C36" w:rsidRDefault="007B2224">
      <w:pPr>
        <w:pStyle w:val="HeadingsL3"/>
        <w:rPr>
          <w:lang w:val="en-IN" w:eastAsia="en-IN"/>
        </w:rPr>
      </w:pPr>
      <w:bookmarkStart w:id="220" w:name="_Toc73284611"/>
      <w:r>
        <w:rPr>
          <w:lang w:val="en-IN" w:eastAsia="en-IN"/>
        </w:rPr>
        <w:t>Purchase</w:t>
      </w:r>
      <w:bookmarkEnd w:id="220"/>
    </w:p>
    <w:p w14:paraId="266CBABF" w14:textId="77777777" w:rsidR="00247C36" w:rsidRDefault="007B2224">
      <w:pPr>
        <w:pStyle w:val="DocumentText"/>
        <w:rPr>
          <w:lang w:val="en-IN" w:eastAsia="en-IN"/>
        </w:rPr>
      </w:pPr>
      <w:r>
        <w:rPr>
          <w:lang w:val="en-IN" w:eastAsia="en-IN"/>
        </w:rPr>
        <w:t>By clicking on any card of purchase bill, consumer can view all purchase details such as transaction_id, date, purchased products, price, quantity and total bill.</w:t>
      </w:r>
    </w:p>
    <w:p w14:paraId="3444F007" w14:textId="77777777" w:rsidR="00247C36" w:rsidRDefault="007B2224">
      <w:pPr>
        <w:spacing w:after="240" w:line="240" w:lineRule="auto"/>
        <w:rPr>
          <w:rFonts w:eastAsia="Times New Roman" w:cs="Times New Roman"/>
          <w:szCs w:val="24"/>
          <w:lang w:val="en-IN" w:eastAsia="en-IN"/>
        </w:rPr>
      </w:pPr>
      <w:r>
        <w:rPr>
          <w:rFonts w:eastAsia="Times New Roman" w:cs="Times New Roman"/>
          <w:szCs w:val="24"/>
          <w:lang w:val="en-IN" w:eastAsia="en-IN"/>
        </w:rPr>
        <w:br/>
      </w:r>
    </w:p>
    <w:p w14:paraId="53B910B0" w14:textId="77777777" w:rsidR="00247C36" w:rsidRDefault="007B2224">
      <w:pPr>
        <w:spacing w:line="240" w:lineRule="auto"/>
        <w:ind w:left="720" w:hanging="11"/>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5F0E4423" wp14:editId="4158D7B8">
            <wp:extent cx="3430270" cy="54667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l="-1" t="4220" r="-1" b="2597"/>
                    <a:stretch>
                      <a:fillRect/>
                    </a:stretch>
                  </pic:blipFill>
                  <pic:spPr>
                    <a:xfrm>
                      <a:off x="0" y="0"/>
                      <a:ext cx="3437162" cy="5476765"/>
                    </a:xfrm>
                    <a:prstGeom prst="rect">
                      <a:avLst/>
                    </a:prstGeom>
                    <a:noFill/>
                    <a:ln>
                      <a:noFill/>
                    </a:ln>
                  </pic:spPr>
                </pic:pic>
              </a:graphicData>
            </a:graphic>
          </wp:inline>
        </w:drawing>
      </w:r>
    </w:p>
    <w:p w14:paraId="7DC20919" w14:textId="77777777" w:rsidR="00247C36" w:rsidRDefault="007B2224">
      <w:pPr>
        <w:spacing w:line="240" w:lineRule="auto"/>
        <w:jc w:val="center"/>
        <w:rPr>
          <w:lang w:eastAsia="en-IN"/>
        </w:rPr>
      </w:pPr>
      <w:r>
        <w:rPr>
          <w:rFonts w:eastAsia="Times New Roman" w:cs="Times New Roman"/>
          <w:szCs w:val="24"/>
          <w:lang w:val="en-IN" w:eastAsia="en-IN"/>
        </w:rPr>
        <w:br/>
      </w:r>
      <w:bookmarkStart w:id="221" w:name="_Toc73284797"/>
      <w:r>
        <w:rPr>
          <w:rStyle w:val="FigureCaptionChar"/>
          <w:rFonts w:asciiTheme="minorHAnsi" w:hAnsiTheme="minorHAnsi" w:cstheme="minorHAnsi"/>
        </w:rPr>
        <w:t>Figure 7.37</w:t>
      </w:r>
      <w:r>
        <w:rPr>
          <w:rStyle w:val="FigureCaptionChar"/>
          <w:rFonts w:asciiTheme="minorHAnsi" w:hAnsiTheme="minorHAnsi" w:cstheme="minorHAnsi"/>
        </w:rPr>
        <w:t xml:space="preserve"> </w:t>
      </w:r>
      <w:r>
        <w:rPr>
          <w:rStyle w:val="FigureCaptionChar"/>
          <w:rFonts w:asciiTheme="minorHAnsi" w:hAnsiTheme="minorHAnsi" w:cstheme="minorHAnsi"/>
        </w:rPr>
        <w:t>Purchase Bill</w:t>
      </w:r>
      <w:bookmarkEnd w:id="221"/>
    </w:p>
    <w:p w14:paraId="17E40A22" w14:textId="77777777" w:rsidR="00247C36" w:rsidRDefault="007B2224">
      <w:pPr>
        <w:pStyle w:val="HeadingsL3"/>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lastRenderedPageBreak/>
        <w:br/>
      </w:r>
      <w:bookmarkStart w:id="222" w:name="_Toc73284612"/>
      <w:r>
        <w:rPr>
          <w:lang w:val="en-IN" w:eastAsia="en-IN"/>
        </w:rPr>
        <w:t>Payment</w:t>
      </w:r>
      <w:bookmarkEnd w:id="222"/>
    </w:p>
    <w:p w14:paraId="22656C2E" w14:textId="77777777" w:rsidR="00247C36" w:rsidRDefault="007B2224">
      <w:pPr>
        <w:pStyle w:val="DocumentText"/>
        <w:rPr>
          <w:lang w:val="en-IN" w:eastAsia="en-IN"/>
        </w:rPr>
      </w:pPr>
      <w:r>
        <w:rPr>
          <w:lang w:val="en-IN" w:eastAsia="en-IN"/>
        </w:rPr>
        <w:t>By clicking on any card of payment bill, consumer can view all payment details such as transaction_id, date, total amount, paid amount and carry forwarded amount.</w:t>
      </w:r>
    </w:p>
    <w:p w14:paraId="27F3F289" w14:textId="77777777" w:rsidR="00247C36" w:rsidRDefault="00247C36">
      <w:pPr>
        <w:pStyle w:val="DocumentText"/>
        <w:rPr>
          <w:rFonts w:eastAsia="Times New Roman" w:cs="Times New Roman"/>
          <w:szCs w:val="24"/>
          <w:lang w:val="en-IN" w:eastAsia="en-IN"/>
        </w:rPr>
      </w:pPr>
    </w:p>
    <w:p w14:paraId="54AC32BB" w14:textId="77777777" w:rsidR="00247C36" w:rsidRDefault="007B2224">
      <w:pPr>
        <w:spacing w:line="240" w:lineRule="auto"/>
        <w:ind w:firstLine="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085881FE" wp14:editId="467FA013">
            <wp:extent cx="3437255" cy="5597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93">
                      <a:extLst>
                        <a:ext uri="{28A0092B-C50C-407E-A947-70E740481C1C}">
                          <a14:useLocalDpi xmlns:a14="http://schemas.microsoft.com/office/drawing/2010/main" val="0"/>
                        </a:ext>
                      </a:extLst>
                    </a:blip>
                    <a:srcRect t="5509" r="-194" b="4500"/>
                    <a:stretch>
                      <a:fillRect/>
                    </a:stretch>
                  </pic:blipFill>
                  <pic:spPr>
                    <a:xfrm>
                      <a:off x="0" y="0"/>
                      <a:ext cx="3444929" cy="5609435"/>
                    </a:xfrm>
                    <a:prstGeom prst="rect">
                      <a:avLst/>
                    </a:prstGeom>
                    <a:noFill/>
                    <a:ln>
                      <a:noFill/>
                    </a:ln>
                  </pic:spPr>
                </pic:pic>
              </a:graphicData>
            </a:graphic>
          </wp:inline>
        </w:drawing>
      </w:r>
    </w:p>
    <w:p w14:paraId="6D231C47" w14:textId="77777777" w:rsidR="00247C36" w:rsidRDefault="00247C36">
      <w:pPr>
        <w:spacing w:line="240" w:lineRule="auto"/>
        <w:rPr>
          <w:rStyle w:val="FigureCaptionChar"/>
          <w:rFonts w:asciiTheme="minorHAnsi" w:hAnsiTheme="minorHAnsi" w:cstheme="minorHAnsi"/>
        </w:rPr>
      </w:pPr>
    </w:p>
    <w:p w14:paraId="7700C2A8" w14:textId="77777777" w:rsidR="00247C36" w:rsidRDefault="007B2224">
      <w:pPr>
        <w:spacing w:line="240" w:lineRule="auto"/>
        <w:jc w:val="center"/>
        <w:rPr>
          <w:lang w:eastAsia="en-IN"/>
        </w:rPr>
      </w:pPr>
      <w:bookmarkStart w:id="223" w:name="_Toc73284798"/>
      <w:r>
        <w:rPr>
          <w:rStyle w:val="FigureCaptionChar"/>
          <w:rFonts w:asciiTheme="minorHAnsi" w:hAnsiTheme="minorHAnsi" w:cstheme="minorHAnsi"/>
        </w:rPr>
        <w:t>Figure 7.38</w:t>
      </w:r>
      <w:r>
        <w:rPr>
          <w:rStyle w:val="FigureCaptionChar"/>
          <w:rFonts w:asciiTheme="minorHAnsi" w:hAnsiTheme="minorHAnsi" w:cstheme="minorHAnsi"/>
        </w:rPr>
        <w:t xml:space="preserve"> </w:t>
      </w:r>
      <w:r>
        <w:rPr>
          <w:rStyle w:val="FigureCaptionChar"/>
          <w:rFonts w:asciiTheme="minorHAnsi" w:hAnsiTheme="minorHAnsi" w:cstheme="minorHAnsi"/>
        </w:rPr>
        <w:t>Payment Bill</w:t>
      </w:r>
      <w:bookmarkEnd w:id="223"/>
    </w:p>
    <w:p w14:paraId="73389267" w14:textId="77777777" w:rsidR="00247C36" w:rsidRDefault="00247C36">
      <w:pPr>
        <w:spacing w:after="160" w:line="259" w:lineRule="auto"/>
        <w:rPr>
          <w:rFonts w:asciiTheme="minorHAnsi" w:hAnsiTheme="minorHAnsi" w:cstheme="minorHAnsi"/>
          <w:lang w:val="en-IN" w:eastAsia="en-IN"/>
        </w:rPr>
      </w:pPr>
    </w:p>
    <w:p w14:paraId="5C555E7F" w14:textId="77777777" w:rsidR="00247C36" w:rsidRDefault="007B2224">
      <w:pPr>
        <w:pStyle w:val="HeadingsL3"/>
        <w:rPr>
          <w:lang w:val="en-IN" w:eastAsia="en-IN"/>
        </w:rPr>
      </w:pPr>
      <w:bookmarkStart w:id="224" w:name="_Toc73284613"/>
      <w:r>
        <w:rPr>
          <w:lang w:val="en-IN" w:eastAsia="en-IN"/>
        </w:rPr>
        <w:lastRenderedPageBreak/>
        <w:t xml:space="preserve">Consumer Account </w:t>
      </w:r>
      <w:r>
        <w:rPr>
          <w:lang w:val="en-IN" w:eastAsia="en-IN"/>
        </w:rPr>
        <w:t>Details</w:t>
      </w:r>
      <w:bookmarkEnd w:id="224"/>
    </w:p>
    <w:p w14:paraId="52170953" w14:textId="77777777" w:rsidR="00247C36" w:rsidRDefault="007B2224">
      <w:pPr>
        <w:pStyle w:val="DocumentText"/>
        <w:rPr>
          <w:lang w:val="en-IN" w:eastAsia="en-IN"/>
        </w:rPr>
      </w:pPr>
      <w:r>
        <w:rPr>
          <w:lang w:val="en-IN" w:eastAsia="en-IN"/>
        </w:rPr>
        <w:t xml:space="preserve">In this page consumer can view shop name, shop address and registered mobile number of vendor (shopkeeper) along with status of account. Consumer can also view  all details such as own account start date, billing start date, billing due date, last </w:t>
      </w:r>
      <w:r>
        <w:rPr>
          <w:lang w:val="en-IN" w:eastAsia="en-IN"/>
        </w:rPr>
        <w:t>paid amount, total due amount and partial due amount.</w:t>
      </w:r>
    </w:p>
    <w:p w14:paraId="58CD912A" w14:textId="77777777" w:rsidR="00247C36" w:rsidRDefault="00247C36">
      <w:pPr>
        <w:spacing w:line="240" w:lineRule="auto"/>
        <w:rPr>
          <w:rFonts w:eastAsia="Times New Roman" w:cs="Times New Roman"/>
          <w:szCs w:val="24"/>
          <w:lang w:val="en-IN" w:eastAsia="en-IN"/>
        </w:rPr>
      </w:pPr>
    </w:p>
    <w:p w14:paraId="6146D431" w14:textId="77777777" w:rsidR="00247C36" w:rsidRDefault="007B2224">
      <w:pPr>
        <w:spacing w:line="240" w:lineRule="auto"/>
        <w:ind w:firstLine="709"/>
        <w:jc w:val="center"/>
        <w:rPr>
          <w:rFonts w:eastAsia="Times New Roman" w:cs="Times New Roman"/>
          <w:szCs w:val="24"/>
          <w:lang w:val="en-IN" w:eastAsia="en-IN"/>
        </w:rPr>
      </w:pPr>
      <w:r>
        <w:rPr>
          <w:rFonts w:ascii="Calibri" w:eastAsia="Times New Roman" w:hAnsi="Calibri" w:cs="Calibri"/>
          <w:noProof/>
          <w:color w:val="000000"/>
          <w:szCs w:val="24"/>
          <w:lang w:val="en-IN" w:eastAsia="en-IN"/>
        </w:rPr>
        <w:drawing>
          <wp:inline distT="0" distB="0" distL="0" distR="0" wp14:anchorId="292CD896" wp14:editId="387DCA9C">
            <wp:extent cx="3369945" cy="57340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t="4121" b="2748"/>
                    <a:stretch>
                      <a:fillRect/>
                    </a:stretch>
                  </pic:blipFill>
                  <pic:spPr>
                    <a:xfrm>
                      <a:off x="0" y="0"/>
                      <a:ext cx="3380603" cy="5751695"/>
                    </a:xfrm>
                    <a:prstGeom prst="rect">
                      <a:avLst/>
                    </a:prstGeom>
                    <a:noFill/>
                    <a:ln>
                      <a:noFill/>
                    </a:ln>
                  </pic:spPr>
                </pic:pic>
              </a:graphicData>
            </a:graphic>
          </wp:inline>
        </w:drawing>
      </w:r>
    </w:p>
    <w:p w14:paraId="75475721" w14:textId="77777777" w:rsidR="00247C36" w:rsidRDefault="00247C36">
      <w:pPr>
        <w:spacing w:line="240" w:lineRule="auto"/>
        <w:jc w:val="center"/>
        <w:rPr>
          <w:rStyle w:val="FigureCaptionChar"/>
          <w:rFonts w:asciiTheme="minorHAnsi" w:hAnsiTheme="minorHAnsi" w:cstheme="minorHAnsi"/>
        </w:rPr>
      </w:pPr>
    </w:p>
    <w:p w14:paraId="4CE68C71" w14:textId="77777777" w:rsidR="00247C36" w:rsidRDefault="007B2224">
      <w:pPr>
        <w:spacing w:line="240" w:lineRule="auto"/>
        <w:jc w:val="center"/>
        <w:rPr>
          <w:lang w:eastAsia="en-IN"/>
        </w:rPr>
      </w:pPr>
      <w:bookmarkStart w:id="225" w:name="_Toc73284799"/>
      <w:r>
        <w:rPr>
          <w:rStyle w:val="FigureCaptionChar"/>
          <w:rFonts w:asciiTheme="minorHAnsi" w:hAnsiTheme="minorHAnsi" w:cstheme="minorHAnsi"/>
        </w:rPr>
        <w:t>Figure 7.39</w:t>
      </w:r>
      <w:r>
        <w:rPr>
          <w:rStyle w:val="FigureCaptionChar"/>
          <w:rFonts w:asciiTheme="minorHAnsi" w:hAnsiTheme="minorHAnsi" w:cstheme="minorHAnsi"/>
        </w:rPr>
        <w:t xml:space="preserve"> </w:t>
      </w:r>
      <w:r>
        <w:rPr>
          <w:rStyle w:val="FigureCaptionChar"/>
          <w:rFonts w:asciiTheme="minorHAnsi" w:hAnsiTheme="minorHAnsi" w:cstheme="minorHAnsi"/>
        </w:rPr>
        <w:t>Consumer Account Details</w:t>
      </w:r>
      <w:bookmarkEnd w:id="225"/>
    </w:p>
    <w:p w14:paraId="43A6A3D7" w14:textId="77777777" w:rsidR="00247C36" w:rsidRDefault="00247C36">
      <w:pPr>
        <w:pStyle w:val="DocumentText"/>
      </w:pPr>
    </w:p>
    <w:p w14:paraId="6AE8524F" w14:textId="77777777" w:rsidR="00247C36" w:rsidRDefault="00247C36">
      <w:pPr>
        <w:pStyle w:val="DocumentText"/>
      </w:pPr>
    </w:p>
    <w:p w14:paraId="6DAA8D6B" w14:textId="77777777" w:rsidR="00247C36" w:rsidRDefault="007B2224">
      <w:pPr>
        <w:pStyle w:val="HeadingL1"/>
      </w:pPr>
      <w:bookmarkStart w:id="226" w:name="_Toc69990723"/>
      <w:bookmarkStart w:id="227" w:name="_Toc73284614"/>
      <w:r>
        <w:t>Testing</w:t>
      </w:r>
      <w:bookmarkEnd w:id="226"/>
      <w:bookmarkEnd w:id="227"/>
    </w:p>
    <w:p w14:paraId="4300314A" w14:textId="77777777" w:rsidR="00247C36" w:rsidRDefault="007B2224">
      <w:pPr>
        <w:pStyle w:val="DocumentText"/>
      </w:pPr>
      <w:r>
        <w:t>This section is used to check whether the actual software product matches expected requirements and to ensure that software product is defect free. Here testing is performed  to identify errors, gaps or missing requirements in contrast to actual requiremen</w:t>
      </w:r>
      <w:r>
        <w:t xml:space="preserve">ts. </w:t>
      </w:r>
    </w:p>
    <w:p w14:paraId="796FC19D" w14:textId="77777777" w:rsidR="00247C36" w:rsidRDefault="00247C36">
      <w:pPr>
        <w:pStyle w:val="DocumentText"/>
      </w:pPr>
    </w:p>
    <w:p w14:paraId="4F63AD27" w14:textId="77777777" w:rsidR="00247C36" w:rsidRDefault="007B2224">
      <w:pPr>
        <w:pStyle w:val="HeadingsL2"/>
      </w:pPr>
      <w:bookmarkStart w:id="228" w:name="_Toc69990724"/>
      <w:bookmarkStart w:id="229" w:name="_Toc73284615"/>
      <w:r>
        <w:t>Quality process</w:t>
      </w:r>
      <w:bookmarkEnd w:id="228"/>
      <w:bookmarkEnd w:id="229"/>
    </w:p>
    <w:p w14:paraId="3DF69A98" w14:textId="77777777" w:rsidR="00247C36" w:rsidRDefault="007B2224">
      <w:pPr>
        <w:pStyle w:val="DocumentText"/>
        <w:rPr>
          <w:shd w:val="clear" w:color="auto" w:fill="FFFFFF"/>
        </w:rPr>
      </w:pPr>
      <w:r>
        <w:t xml:space="preserve">This is a process which describes, the quality of software products or services provided to the customers </w:t>
      </w:r>
      <w:r>
        <w:rPr>
          <w:shd w:val="clear" w:color="auto" w:fill="FFFFFF"/>
        </w:rPr>
        <w:t xml:space="preserve">on improving the </w:t>
      </w:r>
      <w:r>
        <w:rPr>
          <w:rFonts w:ascii="Calibri" w:eastAsiaTheme="majorEastAsia" w:hAnsi="Calibri" w:cs="Calibri"/>
          <w:shd w:val="clear" w:color="auto" w:fill="FFFFFF"/>
        </w:rPr>
        <w:t>software development process</w:t>
      </w:r>
      <w:r>
        <w:rPr>
          <w:shd w:val="clear" w:color="auto" w:fill="FFFFFF"/>
        </w:rPr>
        <w:t xml:space="preserve"> and making it efficient and effective as per the quality standards defined for sof</w:t>
      </w:r>
      <w:r>
        <w:rPr>
          <w:shd w:val="clear" w:color="auto" w:fill="FFFFFF"/>
        </w:rPr>
        <w:t>tware products. UI testing and Functional testing of both frontend and backend API testing using chai and mochai is performed.</w:t>
      </w:r>
    </w:p>
    <w:p w14:paraId="38958280" w14:textId="77777777" w:rsidR="00247C36" w:rsidRDefault="00247C36">
      <w:pPr>
        <w:pStyle w:val="DocumentText"/>
        <w:rPr>
          <w:shd w:val="clear" w:color="auto" w:fill="FFFFFF"/>
        </w:rPr>
      </w:pPr>
    </w:p>
    <w:p w14:paraId="5ABC34B3" w14:textId="77777777" w:rsidR="00247C36" w:rsidRDefault="007B2224">
      <w:pPr>
        <w:pStyle w:val="HeadingsL3"/>
      </w:pPr>
      <w:bookmarkStart w:id="230" w:name="_Toc69990725"/>
      <w:bookmarkStart w:id="231" w:name="_Toc73284616"/>
      <w:r>
        <w:t>Test Cases identification</w:t>
      </w:r>
      <w:bookmarkEnd w:id="230"/>
      <w:bookmarkEnd w:id="231"/>
    </w:p>
    <w:p w14:paraId="013EACD2" w14:textId="77777777" w:rsidR="00247C36" w:rsidRDefault="007B2224">
      <w:pPr>
        <w:pStyle w:val="DocumentText"/>
        <w:rPr>
          <w:rFonts w:ascii="Calibri" w:hAnsi="Calibri" w:cs="Calibri"/>
          <w:color w:val="000000"/>
          <w:shd w:val="clear" w:color="auto" w:fill="FFFFFF"/>
        </w:rPr>
      </w:pPr>
      <w:r>
        <w:t xml:space="preserve">This section convey information about, the </w:t>
      </w:r>
      <w:r>
        <w:rPr>
          <w:rFonts w:ascii="Calibri" w:hAnsi="Calibri" w:cs="Calibri"/>
          <w:color w:val="000000"/>
          <w:shd w:val="clear" w:color="auto" w:fill="FFFFFF"/>
        </w:rPr>
        <w:t xml:space="preserve">different test cases identified for each component of this </w:t>
      </w:r>
      <w:r>
        <w:rPr>
          <w:rFonts w:ascii="Calibri" w:hAnsi="Calibri" w:cs="Calibri"/>
          <w:color w:val="000000"/>
          <w:shd w:val="clear" w:color="auto" w:fill="FFFFFF"/>
        </w:rPr>
        <w:t>application. They are as follows,</w:t>
      </w:r>
    </w:p>
    <w:p w14:paraId="5C789615"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19227A66" w14:textId="77777777" w:rsidR="00247C36" w:rsidRDefault="007B2224" w:rsidP="007B2224">
      <w:pPr>
        <w:pStyle w:val="DocumentText"/>
        <w:numPr>
          <w:ilvl w:val="0"/>
          <w:numId w:val="89"/>
        </w:numPr>
      </w:pPr>
      <w:r>
        <w:rPr>
          <w:shd w:val="clear" w:color="auto" w:fill="FFFFFF"/>
        </w:rPr>
        <w:lastRenderedPageBreak/>
        <w:t>Test Case  - UX01</w:t>
      </w:r>
    </w:p>
    <w:p w14:paraId="5ABE6708" w14:textId="77777777" w:rsidR="00247C36" w:rsidRDefault="007B2224">
      <w:pPr>
        <w:pStyle w:val="DocumentText"/>
      </w:pPr>
      <w:r>
        <w:rPr>
          <w:u w:val="single"/>
        </w:rPr>
        <w:t>Test Case Description</w:t>
      </w:r>
      <w:r>
        <w:t>: To verify that a Launching page is provided to select category as per the user’s role</w:t>
      </w:r>
    </w:p>
    <w:p w14:paraId="55837ECA" w14:textId="77777777" w:rsidR="00247C36" w:rsidRDefault="007B2224">
      <w:pPr>
        <w:pStyle w:val="DocumentText"/>
      </w:pPr>
      <w:r>
        <w:rPr>
          <w:u w:val="single"/>
        </w:rPr>
        <w:t>Pre-condition</w:t>
      </w:r>
      <w:r>
        <w:t>: User opens the Udhaari Book application</w:t>
      </w:r>
    </w:p>
    <w:p w14:paraId="30A3DFE7" w14:textId="77777777" w:rsidR="00247C36" w:rsidRDefault="00247C36">
      <w:pPr>
        <w:pStyle w:val="TableCaption"/>
      </w:pPr>
    </w:p>
    <w:p w14:paraId="19D17690" w14:textId="77777777" w:rsidR="00247C36" w:rsidRDefault="007B2224">
      <w:pPr>
        <w:pStyle w:val="TableCaption"/>
      </w:pPr>
      <w:bookmarkStart w:id="232" w:name="_Toc73284679"/>
      <w:r>
        <w:t>Table 7.1</w:t>
      </w:r>
      <w:r>
        <w:t xml:space="preserve"> </w:t>
      </w:r>
      <w:r>
        <w:t xml:space="preserve">UI Testing – </w:t>
      </w:r>
      <w:r>
        <w:t>Launching Page</w:t>
      </w:r>
      <w:bookmarkEnd w:id="232"/>
    </w:p>
    <w:p w14:paraId="13BE3D65" w14:textId="77777777" w:rsidR="00247C36" w:rsidRDefault="00247C36">
      <w:pPr>
        <w:pStyle w:val="TableCaption"/>
      </w:pPr>
    </w:p>
    <w:tbl>
      <w:tblPr>
        <w:tblW w:w="8921" w:type="dxa"/>
        <w:jc w:val="center"/>
        <w:tblCellMar>
          <w:top w:w="15" w:type="dxa"/>
          <w:left w:w="15" w:type="dxa"/>
          <w:bottom w:w="15" w:type="dxa"/>
          <w:right w:w="15" w:type="dxa"/>
        </w:tblCellMar>
        <w:tblLook w:val="04A0" w:firstRow="1" w:lastRow="0" w:firstColumn="1" w:lastColumn="0" w:noHBand="0" w:noVBand="1"/>
      </w:tblPr>
      <w:tblGrid>
        <w:gridCol w:w="647"/>
        <w:gridCol w:w="1704"/>
        <w:gridCol w:w="2387"/>
        <w:gridCol w:w="2032"/>
        <w:gridCol w:w="2151"/>
      </w:tblGrid>
      <w:tr w:rsidR="00247C36" w14:paraId="24990972" w14:textId="77777777">
        <w:trPr>
          <w:jc w:val="center"/>
        </w:trPr>
        <w:tc>
          <w:tcPr>
            <w:tcW w:w="64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45FF52"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7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60A60A"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38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CE786A"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03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EE6FD8"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1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459CB1"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564BF7DA" w14:textId="77777777">
        <w:trPr>
          <w:jc w:val="center"/>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C1768" w14:textId="77777777" w:rsidR="00247C36" w:rsidRDefault="007B2224">
            <w:pPr>
              <w:pStyle w:val="NormalWeb"/>
              <w:spacing w:before="0" w:beforeAutospacing="0" w:after="0" w:afterAutospacing="0"/>
            </w:pPr>
            <w:r>
              <w:rPr>
                <w:rFonts w:ascii="Calibri" w:hAnsi="Calibri" w:cs="Calibri"/>
                <w:color w:val="000000"/>
              </w:rPr>
              <w:t>1.</w:t>
            </w: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AC513"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The first page rendered when the application starts is the Launching page containing two categories vendor (shopkeeper) and consumer</w:t>
            </w:r>
          </w:p>
        </w:tc>
        <w:tc>
          <w:tcPr>
            <w:tcW w:w="2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75101" w14:textId="0CEB25DA" w:rsidR="00247C36" w:rsidRDefault="007B2224">
            <w:pPr>
              <w:pStyle w:val="NormalWeb"/>
              <w:tabs>
                <w:tab w:val="left" w:pos="720"/>
              </w:tabs>
              <w:spacing w:before="0" w:beforeAutospacing="0" w:after="0" w:afterAutospacing="0"/>
              <w:textAlignment w:val="baseline"/>
              <w:rPr>
                <w:rFonts w:ascii="Calibri" w:hAnsi="Calibri" w:cs="Calibri"/>
              </w:rPr>
            </w:pPr>
            <w:r>
              <w:rPr>
                <w:rFonts w:ascii="Calibri" w:hAnsi="Calibri" w:cs="Calibri"/>
                <w:color w:val="000000"/>
              </w:rPr>
              <w:t>User selects the vendor</w:t>
            </w:r>
            <w:r w:rsidR="002F28EF">
              <w:rPr>
                <w:rFonts w:ascii="Calibri" w:hAnsi="Calibri" w:cs="Calibri"/>
                <w:color w:val="000000"/>
              </w:rPr>
              <w:t xml:space="preserve"> </w:t>
            </w:r>
            <w:proofErr w:type="gramStart"/>
            <w:r>
              <w:rPr>
                <w:rFonts w:ascii="Calibri" w:hAnsi="Calibri" w:cs="Calibri"/>
                <w:color w:val="000000"/>
              </w:rPr>
              <w:t>category</w:t>
            </w:r>
            <w:proofErr w:type="gramEnd"/>
          </w:p>
          <w:p w14:paraId="1D0B6ACF" w14:textId="77777777" w:rsidR="00247C36" w:rsidRDefault="00247C36">
            <w:pPr>
              <w:pStyle w:val="NormalWeb"/>
              <w:spacing w:before="0" w:beforeAutospacing="0" w:after="0" w:afterAutospacing="0"/>
              <w:ind w:left="720"/>
              <w:textAlignment w:val="baseline"/>
              <w:rPr>
                <w:rFonts w:ascii="Calibri" w:hAnsi="Calibri" w:cs="Calibri"/>
              </w:rPr>
            </w:pPr>
          </w:p>
          <w:p w14:paraId="5A0D39B3" w14:textId="77777777" w:rsidR="00247C36" w:rsidRDefault="00247C36">
            <w:pPr>
              <w:pStyle w:val="NormalWeb"/>
              <w:spacing w:before="0" w:beforeAutospacing="0" w:after="0" w:afterAutospacing="0"/>
              <w:textAlignment w:val="baseline"/>
              <w:rPr>
                <w:rFonts w:ascii="Calibri" w:hAnsi="Calibri" w:cs="Calibri"/>
                <w:color w:val="000000"/>
              </w:rPr>
            </w:pPr>
          </w:p>
          <w:p w14:paraId="486B7233" w14:textId="77777777" w:rsidR="00247C36" w:rsidRDefault="00247C36">
            <w:pPr>
              <w:pStyle w:val="NormalWeb"/>
              <w:tabs>
                <w:tab w:val="left" w:pos="720"/>
              </w:tabs>
              <w:spacing w:before="0" w:beforeAutospacing="0" w:after="0" w:afterAutospacing="0"/>
              <w:ind w:left="720"/>
              <w:textAlignment w:val="baseline"/>
              <w:rPr>
                <w:rFonts w:ascii="Calibri" w:hAnsi="Calibri" w:cs="Calibri"/>
              </w:rPr>
            </w:pPr>
          </w:p>
        </w:tc>
        <w:tc>
          <w:tcPr>
            <w:tcW w:w="2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8F720"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must render the vendor (shopkeeper)’s Login </w:t>
            </w:r>
            <w:proofErr w:type="gramStart"/>
            <w:r>
              <w:rPr>
                <w:rFonts w:ascii="Calibri" w:hAnsi="Calibri" w:cs="Calibri"/>
                <w:color w:val="000000"/>
              </w:rPr>
              <w:t>page</w:t>
            </w:r>
            <w:proofErr w:type="gramEnd"/>
          </w:p>
          <w:p w14:paraId="3BFD7658" w14:textId="77777777" w:rsidR="00247C36" w:rsidRDefault="00247C36">
            <w:pPr>
              <w:pStyle w:val="NormalWeb"/>
              <w:spacing w:before="0" w:beforeAutospacing="0" w:after="0" w:afterAutospacing="0"/>
              <w:rPr>
                <w:rFonts w:ascii="Calibri" w:hAnsi="Calibri" w:cs="Calibri"/>
              </w:rPr>
            </w:pPr>
          </w:p>
          <w:p w14:paraId="05B1E125" w14:textId="77777777" w:rsidR="00247C36" w:rsidRDefault="00247C36">
            <w:pPr>
              <w:pStyle w:val="NormalWeb"/>
              <w:spacing w:before="0" w:beforeAutospacing="0" w:after="0" w:afterAutospacing="0"/>
              <w:rPr>
                <w:rFonts w:ascii="Calibri" w:hAnsi="Calibri" w:cs="Calibri"/>
              </w:rPr>
            </w:pP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6ED62"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renders the vendor (shopkeeper)’s Login </w:t>
            </w:r>
            <w:proofErr w:type="gramStart"/>
            <w:r>
              <w:rPr>
                <w:rFonts w:ascii="Calibri" w:hAnsi="Calibri" w:cs="Calibri"/>
                <w:color w:val="000000"/>
              </w:rPr>
              <w:t>page</w:t>
            </w:r>
            <w:proofErr w:type="gramEnd"/>
          </w:p>
          <w:p w14:paraId="4E9D9122" w14:textId="77777777" w:rsidR="00247C36" w:rsidRDefault="00247C36">
            <w:pPr>
              <w:pStyle w:val="NormalWeb"/>
              <w:spacing w:before="0" w:beforeAutospacing="0" w:after="0" w:afterAutospacing="0"/>
              <w:rPr>
                <w:rFonts w:ascii="Calibri" w:hAnsi="Calibri" w:cs="Calibri"/>
              </w:rPr>
            </w:pPr>
          </w:p>
          <w:p w14:paraId="0DD5989A" w14:textId="77777777" w:rsidR="00247C36" w:rsidRDefault="00247C36">
            <w:pPr>
              <w:pStyle w:val="NormalWeb"/>
              <w:spacing w:before="0" w:beforeAutospacing="0" w:after="0" w:afterAutospacing="0"/>
              <w:rPr>
                <w:rFonts w:ascii="Calibri" w:hAnsi="Calibri" w:cs="Calibri"/>
              </w:rPr>
            </w:pPr>
          </w:p>
        </w:tc>
      </w:tr>
      <w:tr w:rsidR="00247C36" w14:paraId="0CB2EA32" w14:textId="77777777">
        <w:trPr>
          <w:jc w:val="center"/>
        </w:trPr>
        <w:tc>
          <w:tcPr>
            <w:tcW w:w="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050F8" w14:textId="77777777" w:rsidR="00247C36" w:rsidRDefault="00247C36">
            <w:pPr>
              <w:pStyle w:val="NormalWeb"/>
              <w:spacing w:before="0" w:beforeAutospacing="0" w:after="0" w:afterAutospacing="0"/>
              <w:rPr>
                <w:rFonts w:ascii="Calibri" w:hAnsi="Calibri" w:cs="Calibri"/>
                <w:color w:val="000000"/>
              </w:rPr>
            </w:pPr>
          </w:p>
        </w:tc>
        <w:tc>
          <w:tcPr>
            <w:tcW w:w="17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F0DB6" w14:textId="77777777" w:rsidR="00247C36" w:rsidRDefault="00247C36">
            <w:pPr>
              <w:pStyle w:val="NormalWeb"/>
              <w:spacing w:before="0" w:beforeAutospacing="0" w:after="0" w:afterAutospacing="0"/>
              <w:rPr>
                <w:rFonts w:ascii="Calibri" w:hAnsi="Calibri" w:cs="Calibri"/>
                <w:color w:val="000000"/>
              </w:rPr>
            </w:pPr>
          </w:p>
        </w:tc>
        <w:tc>
          <w:tcPr>
            <w:tcW w:w="2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DF43B" w14:textId="77777777" w:rsidR="00247C36" w:rsidRDefault="007B2224">
            <w:pPr>
              <w:pStyle w:val="NormalWeb"/>
              <w:tabs>
                <w:tab w:val="left" w:pos="720"/>
              </w:tabs>
              <w:spacing w:before="0" w:beforeAutospacing="0" w:after="0" w:afterAutospacing="0"/>
              <w:textAlignment w:val="baseline"/>
              <w:rPr>
                <w:rFonts w:ascii="Calibri" w:hAnsi="Calibri" w:cs="Calibri"/>
                <w:color w:val="000000"/>
              </w:rPr>
            </w:pPr>
            <w:r>
              <w:rPr>
                <w:rFonts w:ascii="Calibri" w:hAnsi="Calibri" w:cs="Calibri"/>
                <w:color w:val="000000"/>
              </w:rPr>
              <w:t>User selects the consumer category</w:t>
            </w:r>
          </w:p>
        </w:tc>
        <w:tc>
          <w:tcPr>
            <w:tcW w:w="2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F519A"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must render the consumer’s Login page</w:t>
            </w:r>
          </w:p>
        </w:tc>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A5671"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renders the consumer’s Login page</w:t>
            </w:r>
          </w:p>
        </w:tc>
      </w:tr>
    </w:tbl>
    <w:p w14:paraId="46CF3C08" w14:textId="77777777" w:rsidR="00247C36" w:rsidRDefault="007B2224">
      <w:pPr>
        <w:spacing w:after="240"/>
        <w:rPr>
          <w:shd w:val="clear" w:color="auto" w:fill="FFFFFF"/>
        </w:rPr>
      </w:pPr>
      <w:r>
        <w:br/>
      </w:r>
    </w:p>
    <w:p w14:paraId="173EDDC5" w14:textId="77777777" w:rsidR="00247C36" w:rsidRDefault="007B2224">
      <w:pPr>
        <w:spacing w:after="160" w:line="259" w:lineRule="auto"/>
        <w:rPr>
          <w:shd w:val="clear" w:color="auto" w:fill="FFFFFF"/>
        </w:rPr>
      </w:pPr>
      <w:r>
        <w:rPr>
          <w:shd w:val="clear" w:color="auto" w:fill="FFFFFF"/>
        </w:rPr>
        <w:br w:type="page"/>
      </w:r>
    </w:p>
    <w:p w14:paraId="61CE8064" w14:textId="77777777" w:rsidR="00247C36" w:rsidRDefault="007B2224" w:rsidP="007B2224">
      <w:pPr>
        <w:pStyle w:val="ListParagraph"/>
        <w:numPr>
          <w:ilvl w:val="0"/>
          <w:numId w:val="89"/>
        </w:numPr>
        <w:spacing w:after="240"/>
      </w:pPr>
      <w:r>
        <w:rPr>
          <w:shd w:val="clear" w:color="auto" w:fill="FFFFFF"/>
        </w:rPr>
        <w:lastRenderedPageBreak/>
        <w:t xml:space="preserve">Test </w:t>
      </w:r>
      <w:proofErr w:type="gramStart"/>
      <w:r>
        <w:rPr>
          <w:shd w:val="clear" w:color="auto" w:fill="FFFFFF"/>
        </w:rPr>
        <w:t>Case  -</w:t>
      </w:r>
      <w:proofErr w:type="gramEnd"/>
      <w:r>
        <w:rPr>
          <w:shd w:val="clear" w:color="auto" w:fill="FFFFFF"/>
        </w:rPr>
        <w:t xml:space="preserve"> UX02</w:t>
      </w:r>
    </w:p>
    <w:p w14:paraId="4A207483" w14:textId="77777777" w:rsidR="00247C36" w:rsidRDefault="007B2224">
      <w:pPr>
        <w:pStyle w:val="DocumentText"/>
      </w:pPr>
      <w:r>
        <w:rPr>
          <w:u w:val="single"/>
        </w:rPr>
        <w:t>Test Case Description</w:t>
      </w:r>
      <w:r>
        <w:t xml:space="preserve"> : To verify that a Registration page is provided for a vendor (shopkeeper) to register</w:t>
      </w:r>
    </w:p>
    <w:p w14:paraId="5A22ACEA" w14:textId="77777777" w:rsidR="00247C36" w:rsidRDefault="007B2224">
      <w:pPr>
        <w:pStyle w:val="DocumentText"/>
      </w:pPr>
      <w:r>
        <w:rPr>
          <w:u w:val="single"/>
        </w:rPr>
        <w:t>Pre-condition</w:t>
      </w:r>
      <w:r>
        <w:t xml:space="preserve"> : User selects vendor (shopkeeper) category and is a non-registered user</w:t>
      </w:r>
    </w:p>
    <w:p w14:paraId="7F50795A" w14:textId="77777777" w:rsidR="00247C36" w:rsidRDefault="00247C36">
      <w:pPr>
        <w:pStyle w:val="TableCaption"/>
      </w:pPr>
    </w:p>
    <w:p w14:paraId="4D4C648F" w14:textId="77777777" w:rsidR="00247C36" w:rsidRDefault="007B2224">
      <w:pPr>
        <w:pStyle w:val="TableCaption"/>
      </w:pPr>
      <w:bookmarkStart w:id="233" w:name="_Toc73284680"/>
      <w:r>
        <w:t>Table 7.2</w:t>
      </w:r>
      <w:r>
        <w:t xml:space="preserve"> </w:t>
      </w:r>
      <w:r>
        <w:t>Vendor Registration</w:t>
      </w:r>
      <w:bookmarkEnd w:id="233"/>
    </w:p>
    <w:p w14:paraId="06BAAD53" w14:textId="77777777" w:rsidR="00247C36" w:rsidRDefault="00247C36">
      <w:pPr>
        <w:pStyle w:val="TableCaption"/>
      </w:pPr>
    </w:p>
    <w:tbl>
      <w:tblPr>
        <w:tblW w:w="8931" w:type="dxa"/>
        <w:tblInd w:w="-152" w:type="dxa"/>
        <w:tblLayout w:type="fixed"/>
        <w:tblCellMar>
          <w:top w:w="15" w:type="dxa"/>
          <w:left w:w="15" w:type="dxa"/>
          <w:bottom w:w="15" w:type="dxa"/>
          <w:right w:w="15" w:type="dxa"/>
        </w:tblCellMar>
        <w:tblLook w:val="04A0" w:firstRow="1" w:lastRow="0" w:firstColumn="1" w:lastColumn="0" w:noHBand="0" w:noVBand="1"/>
      </w:tblPr>
      <w:tblGrid>
        <w:gridCol w:w="799"/>
        <w:gridCol w:w="1753"/>
        <w:gridCol w:w="2410"/>
        <w:gridCol w:w="1984"/>
        <w:gridCol w:w="1985"/>
      </w:tblGrid>
      <w:tr w:rsidR="00247C36" w14:paraId="5B8A031D" w14:textId="77777777">
        <w:tc>
          <w:tcPr>
            <w:tcW w:w="79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29807CB" w14:textId="77777777" w:rsidR="00247C36" w:rsidRDefault="007B2224">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741B47"/>
              </w:rPr>
              <w:t>Step No</w:t>
            </w:r>
          </w:p>
        </w:tc>
        <w:tc>
          <w:tcPr>
            <w:tcW w:w="175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6FCAE4" w14:textId="77777777" w:rsidR="00247C36" w:rsidRDefault="007B2224">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741B47"/>
              </w:rPr>
              <w:t>Step Description</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4C765FF" w14:textId="77777777" w:rsidR="00247C36" w:rsidRDefault="007B2224">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741B47"/>
              </w:rPr>
              <w:t>Test Data</w:t>
            </w:r>
          </w:p>
        </w:tc>
        <w:tc>
          <w:tcPr>
            <w:tcW w:w="19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A0A0F6" w14:textId="77777777" w:rsidR="00247C36" w:rsidRDefault="007B2224">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741B47"/>
              </w:rPr>
              <w:t>Expected Result</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4BAF1E" w14:textId="77777777" w:rsidR="00247C36" w:rsidRDefault="007B2224">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741B47"/>
              </w:rPr>
              <w:t>Actual Result</w:t>
            </w:r>
          </w:p>
        </w:tc>
      </w:tr>
      <w:tr w:rsidR="00247C36" w14:paraId="5E43CA4A" w14:textId="77777777">
        <w:trPr>
          <w:trHeight w:val="586"/>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65B0E"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1.</w:t>
            </w: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01B08" w14:textId="19226F9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The first page rendered when the application starts is the Launching page </w:t>
            </w:r>
            <w:r>
              <w:rPr>
                <w:rFonts w:ascii="Calibri" w:hAnsi="Calibri" w:cs="Calibri"/>
                <w:color w:val="000000"/>
              </w:rPr>
              <w:t>containing two categories vendor (shopkeeper) and consumer. Selecting the vendor</w:t>
            </w:r>
            <w:r w:rsidR="00E70AB9">
              <w:rPr>
                <w:rFonts w:ascii="Calibri" w:hAnsi="Calibri" w:cs="Calibri"/>
                <w:color w:val="000000"/>
              </w:rPr>
              <w:t xml:space="preserve"> </w:t>
            </w:r>
            <w:r>
              <w:rPr>
                <w:rFonts w:ascii="Calibri" w:hAnsi="Calibri" w:cs="Calibri"/>
                <w:color w:val="000000"/>
              </w:rPr>
              <w:t>category renders the Login page.</w:t>
            </w:r>
          </w:p>
          <w:p w14:paraId="7C19A771"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Below there is a link to register for new users, User clicks New User? Register which opens the Registration page </w:t>
            </w:r>
            <w:r>
              <w:rPr>
                <w:rFonts w:ascii="Calibri" w:hAnsi="Calibri" w:cs="Calibri"/>
              </w:rPr>
              <w:br/>
            </w:r>
            <w:r>
              <w:rPr>
                <w:rFonts w:ascii="Calibri" w:hAnsi="Calibri" w:cs="Calibri"/>
              </w:rPr>
              <w:br/>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99A53"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Name, Contac</w:t>
            </w:r>
            <w:r>
              <w:rPr>
                <w:rFonts w:ascii="Calibri" w:hAnsi="Calibri" w:cs="Calibri"/>
                <w:color w:val="000000"/>
              </w:rPr>
              <w:t xml:space="preserve">t Number, Shop Name, Shop Address, Set Password not </w:t>
            </w:r>
            <w:proofErr w:type="gramStart"/>
            <w:r>
              <w:rPr>
                <w:rFonts w:ascii="Calibri" w:hAnsi="Calibri" w:cs="Calibri"/>
                <w:color w:val="000000"/>
              </w:rPr>
              <w:t>entered</w:t>
            </w:r>
            <w:proofErr w:type="gramEnd"/>
          </w:p>
          <w:p w14:paraId="5FE26CB1" w14:textId="77777777" w:rsidR="00247C36" w:rsidRDefault="00247C36">
            <w:pPr>
              <w:pStyle w:val="NormalWeb"/>
              <w:spacing w:before="0" w:beforeAutospacing="0" w:after="0" w:afterAutospacing="0"/>
              <w:textAlignment w:val="baseline"/>
              <w:rPr>
                <w:rFonts w:ascii="Calibri" w:hAnsi="Calibri" w:cs="Calibri"/>
                <w:color w:val="000000"/>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0BCF6"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must alert the user about these missing </w:t>
            </w:r>
            <w:proofErr w:type="gramStart"/>
            <w:r>
              <w:rPr>
                <w:rFonts w:ascii="Calibri" w:hAnsi="Calibri" w:cs="Calibri"/>
                <w:color w:val="000000"/>
              </w:rPr>
              <w:t>fields</w:t>
            </w:r>
            <w:proofErr w:type="gramEnd"/>
            <w:r>
              <w:rPr>
                <w:rFonts w:ascii="Calibri" w:hAnsi="Calibri" w:cs="Calibri"/>
                <w:color w:val="000000"/>
              </w:rPr>
              <w:t xml:space="preserve"> </w:t>
            </w:r>
          </w:p>
          <w:p w14:paraId="5C0DEA1B" w14:textId="77777777" w:rsidR="00247C36" w:rsidRDefault="00247C36">
            <w:pPr>
              <w:pStyle w:val="NormalWeb"/>
              <w:spacing w:before="0" w:beforeAutospacing="0" w:after="0" w:afterAutospacing="0"/>
              <w:rPr>
                <w:rFonts w:ascii="Calibri" w:hAnsi="Calibri" w:cs="Calibri"/>
                <w:color w:val="000000"/>
              </w:rPr>
            </w:pPr>
          </w:p>
          <w:p w14:paraId="1CDAE541" w14:textId="77777777" w:rsidR="00247C36" w:rsidRDefault="00247C36">
            <w:pPr>
              <w:pStyle w:val="NormalWeb"/>
              <w:spacing w:before="0" w:beforeAutospacing="0" w:after="0" w:afterAutospacing="0"/>
              <w:rPr>
                <w:rFonts w:ascii="Calibri" w:hAnsi="Calibri" w:cs="Calibri"/>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A11E"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Application alerts the user about these missing fields stating, </w:t>
            </w:r>
          </w:p>
          <w:p w14:paraId="64C6BFB5"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color w:val="000000"/>
              </w:rPr>
            </w:pPr>
            <w:r>
              <w:rPr>
                <w:rFonts w:ascii="Calibri" w:hAnsi="Calibri" w:cs="Calibri"/>
                <w:color w:val="000000"/>
              </w:rPr>
              <w:t xml:space="preserve">Missing name - “Please Enter Your </w:t>
            </w:r>
            <w:proofErr w:type="gramStart"/>
            <w:r>
              <w:rPr>
                <w:rFonts w:ascii="Calibri" w:hAnsi="Calibri" w:cs="Calibri"/>
                <w:color w:val="000000"/>
              </w:rPr>
              <w:t>Name”</w:t>
            </w:r>
            <w:proofErr w:type="gramEnd"/>
          </w:p>
          <w:p w14:paraId="37B56B5B"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color w:val="000000"/>
              </w:rPr>
            </w:pPr>
            <w:r>
              <w:rPr>
                <w:rFonts w:ascii="Calibri" w:hAnsi="Calibri" w:cs="Calibri"/>
                <w:color w:val="000000"/>
              </w:rPr>
              <w:t xml:space="preserve">Missing contact number - </w:t>
            </w:r>
            <w:r>
              <w:rPr>
                <w:rFonts w:ascii="Calibri" w:hAnsi="Calibri" w:cs="Calibri"/>
                <w:color w:val="000000"/>
              </w:rPr>
              <w:t xml:space="preserve">“Please Enter Your Contact </w:t>
            </w:r>
            <w:proofErr w:type="gramStart"/>
            <w:r>
              <w:rPr>
                <w:rFonts w:ascii="Calibri" w:hAnsi="Calibri" w:cs="Calibri"/>
                <w:color w:val="000000"/>
              </w:rPr>
              <w:t>Number”</w:t>
            </w:r>
            <w:proofErr w:type="gramEnd"/>
          </w:p>
          <w:p w14:paraId="45E44B6A"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color w:val="000000"/>
              </w:rPr>
            </w:pPr>
            <w:r>
              <w:rPr>
                <w:rFonts w:ascii="Calibri" w:hAnsi="Calibri" w:cs="Calibri"/>
                <w:color w:val="000000"/>
              </w:rPr>
              <w:t xml:space="preserve">Missing shop name - “Please Enter Your Shop </w:t>
            </w:r>
            <w:proofErr w:type="gramStart"/>
            <w:r>
              <w:rPr>
                <w:rFonts w:ascii="Calibri" w:hAnsi="Calibri" w:cs="Calibri"/>
                <w:color w:val="000000"/>
              </w:rPr>
              <w:t>Name”</w:t>
            </w:r>
            <w:proofErr w:type="gramEnd"/>
          </w:p>
          <w:p w14:paraId="622DF4AD"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color w:val="000000"/>
              </w:rPr>
            </w:pPr>
            <w:r>
              <w:rPr>
                <w:rFonts w:ascii="Calibri" w:hAnsi="Calibri" w:cs="Calibri"/>
                <w:color w:val="000000"/>
              </w:rPr>
              <w:t xml:space="preserve">Missing shop address - “Please Enter Your Shop </w:t>
            </w:r>
            <w:proofErr w:type="gramStart"/>
            <w:r>
              <w:rPr>
                <w:rFonts w:ascii="Calibri" w:hAnsi="Calibri" w:cs="Calibri"/>
                <w:color w:val="000000"/>
              </w:rPr>
              <w:t>Address”</w:t>
            </w:r>
            <w:proofErr w:type="gramEnd"/>
          </w:p>
          <w:p w14:paraId="18108284"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color w:val="000000"/>
              </w:rPr>
            </w:pPr>
            <w:r>
              <w:rPr>
                <w:rFonts w:ascii="Calibri" w:hAnsi="Calibri" w:cs="Calibri"/>
                <w:color w:val="000000"/>
              </w:rPr>
              <w:t xml:space="preserve">Missing password - “Please Enter Your </w:t>
            </w:r>
            <w:proofErr w:type="gramStart"/>
            <w:r>
              <w:rPr>
                <w:rFonts w:ascii="Calibri" w:hAnsi="Calibri" w:cs="Calibri"/>
                <w:color w:val="000000"/>
              </w:rPr>
              <w:t>Password”</w:t>
            </w:r>
            <w:proofErr w:type="gramEnd"/>
          </w:p>
          <w:p w14:paraId="4C6BCA7C" w14:textId="77777777" w:rsidR="00247C36" w:rsidRDefault="007B2224" w:rsidP="007B2224">
            <w:pPr>
              <w:pStyle w:val="NormalWeb"/>
              <w:numPr>
                <w:ilvl w:val="0"/>
                <w:numId w:val="90"/>
              </w:numPr>
              <w:tabs>
                <w:tab w:val="clear" w:pos="720"/>
              </w:tabs>
              <w:spacing w:before="0" w:beforeAutospacing="0" w:after="0" w:afterAutospacing="0"/>
              <w:ind w:left="321"/>
              <w:textAlignment w:val="baseline"/>
              <w:rPr>
                <w:rFonts w:ascii="Calibri" w:hAnsi="Calibri" w:cs="Calibri"/>
              </w:rPr>
            </w:pPr>
            <w:r>
              <w:rPr>
                <w:rFonts w:ascii="Calibri" w:hAnsi="Calibri" w:cs="Calibri"/>
                <w:color w:val="000000"/>
              </w:rPr>
              <w:t xml:space="preserve">Missing re-entry of </w:t>
            </w:r>
            <w:r>
              <w:rPr>
                <w:rFonts w:ascii="Calibri" w:hAnsi="Calibri" w:cs="Calibri"/>
                <w:color w:val="000000"/>
              </w:rPr>
              <w:lastRenderedPageBreak/>
              <w:t>password to verify it - “Please Re-Enter Your P</w:t>
            </w:r>
            <w:r>
              <w:rPr>
                <w:rFonts w:ascii="Calibri" w:hAnsi="Calibri" w:cs="Calibri"/>
                <w:color w:val="000000"/>
              </w:rPr>
              <w:t>assword”</w:t>
            </w:r>
          </w:p>
        </w:tc>
      </w:tr>
      <w:tr w:rsidR="00247C36" w14:paraId="077980C3" w14:textId="77777777">
        <w:trPr>
          <w:trHeight w:val="1619"/>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47184" w14:textId="77777777" w:rsidR="00247C36" w:rsidRDefault="00247C36">
            <w:pPr>
              <w:pStyle w:val="NormalWeb"/>
              <w:spacing w:before="0" w:beforeAutospacing="0" w:after="0" w:afterAutospacing="0"/>
              <w:rPr>
                <w:rFonts w:ascii="Calibri" w:hAnsi="Calibri" w:cs="Calibri"/>
                <w:color w:val="000000"/>
              </w:rPr>
            </w:pP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3BFBA" w14:textId="77777777" w:rsidR="00247C36" w:rsidRDefault="00247C36">
            <w:pPr>
              <w:pStyle w:val="NormalWeb"/>
              <w:spacing w:before="0" w:beforeAutospacing="0" w:after="0" w:afterAutospacing="0"/>
              <w:rPr>
                <w:rFonts w:ascii="Calibri" w:hAnsi="Calibri" w:cs="Calibri"/>
                <w:color w:val="000000"/>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F1630" w14:textId="77777777" w:rsidR="00247C36" w:rsidRDefault="007B2224">
            <w:pPr>
              <w:pStyle w:val="NormalWeb"/>
              <w:spacing w:before="0" w:beforeAutospacing="0" w:after="0" w:afterAutospacing="0"/>
              <w:textAlignment w:val="baseline"/>
              <w:rPr>
                <w:rFonts w:ascii="Calibri" w:hAnsi="Calibri" w:cs="Calibri"/>
              </w:rPr>
            </w:pPr>
            <w:r>
              <w:rPr>
                <w:rFonts w:ascii="Calibri" w:hAnsi="Calibri" w:cs="Calibri"/>
                <w:color w:val="000000"/>
              </w:rPr>
              <w:t>Invalid Contact Number</w:t>
            </w:r>
          </w:p>
          <w:p w14:paraId="6D53248C" w14:textId="77777777" w:rsidR="00247C36" w:rsidRDefault="00247C36">
            <w:pPr>
              <w:rPr>
                <w:rFonts w:ascii="Calibri" w:hAnsi="Calibri" w:cs="Calibri"/>
                <w:color w:val="000000"/>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E0B64"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must alert the user with an error </w:t>
            </w:r>
            <w:proofErr w:type="gramStart"/>
            <w:r>
              <w:rPr>
                <w:rFonts w:ascii="Calibri" w:hAnsi="Calibri" w:cs="Calibri"/>
                <w:color w:val="000000"/>
              </w:rPr>
              <w:t>message</w:t>
            </w:r>
            <w:proofErr w:type="gramEnd"/>
          </w:p>
          <w:p w14:paraId="14F7D0F9" w14:textId="77777777" w:rsidR="00247C36" w:rsidRDefault="00247C36">
            <w:pPr>
              <w:pStyle w:val="NormalWeb"/>
              <w:spacing w:before="0" w:beforeAutospacing="0" w:after="0" w:afterAutospacing="0"/>
              <w:rPr>
                <w:rFonts w:ascii="Calibri" w:hAnsi="Calibri" w:cs="Calibri"/>
                <w:color w:val="000000"/>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8AB8A"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gives an alert stating, “Required 10 Digit Valid Contact Number”</w:t>
            </w:r>
          </w:p>
        </w:tc>
      </w:tr>
      <w:tr w:rsidR="00247C36" w14:paraId="147CFB85" w14:textId="77777777">
        <w:trPr>
          <w:trHeight w:val="1771"/>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D7216" w14:textId="77777777" w:rsidR="00247C36" w:rsidRDefault="00247C36">
            <w:pPr>
              <w:pStyle w:val="NormalWeb"/>
              <w:spacing w:before="0" w:beforeAutospacing="0" w:after="0" w:afterAutospacing="0"/>
              <w:rPr>
                <w:rFonts w:ascii="Calibri" w:hAnsi="Calibri" w:cs="Calibri"/>
                <w:color w:val="000000"/>
              </w:rPr>
            </w:pP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E9E22" w14:textId="77777777" w:rsidR="00247C36" w:rsidRDefault="00247C36">
            <w:pPr>
              <w:pStyle w:val="NormalWeb"/>
              <w:spacing w:before="0" w:beforeAutospacing="0" w:after="0" w:afterAutospacing="0"/>
              <w:rPr>
                <w:rFonts w:ascii="Calibri" w:hAnsi="Calibri" w:cs="Calibri"/>
                <w:color w:val="000000"/>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55B56" w14:textId="77777777" w:rsidR="00247C36" w:rsidRDefault="007B2224">
            <w:pPr>
              <w:rPr>
                <w:rFonts w:ascii="Calibri" w:hAnsi="Calibri" w:cs="Calibri"/>
                <w:color w:val="000000"/>
              </w:rPr>
            </w:pPr>
            <w:r>
              <w:rPr>
                <w:rFonts w:ascii="Calibri" w:hAnsi="Calibri" w:cs="Calibri"/>
                <w:color w:val="000000"/>
                <w:szCs w:val="24"/>
              </w:rPr>
              <w:t>Already Registered Mobile Number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DDC0A"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must alert the user about the </w:t>
            </w:r>
            <w:proofErr w:type="gramStart"/>
            <w:r>
              <w:rPr>
                <w:rFonts w:ascii="Calibri" w:hAnsi="Calibri" w:cs="Calibri"/>
                <w:color w:val="000000"/>
              </w:rPr>
              <w:t>already  registered</w:t>
            </w:r>
            <w:proofErr w:type="gramEnd"/>
            <w:r>
              <w:rPr>
                <w:rFonts w:ascii="Calibri" w:hAnsi="Calibri" w:cs="Calibri"/>
                <w:color w:val="000000"/>
              </w:rPr>
              <w:t xml:space="preserve"> mobile number </w:t>
            </w:r>
          </w:p>
          <w:p w14:paraId="14DF57C2" w14:textId="77777777" w:rsidR="00247C36" w:rsidRDefault="00247C36">
            <w:pPr>
              <w:pStyle w:val="NormalWeb"/>
              <w:spacing w:before="0" w:beforeAutospacing="0" w:after="0" w:afterAutospacing="0"/>
              <w:rPr>
                <w:rFonts w:ascii="Calibri" w:hAnsi="Calibri" w:cs="Calibri"/>
                <w:color w:val="000000"/>
              </w:rPr>
            </w:pPr>
          </w:p>
          <w:p w14:paraId="57366513" w14:textId="77777777" w:rsidR="00247C36" w:rsidRDefault="00247C36">
            <w:pPr>
              <w:pStyle w:val="NormalWeb"/>
              <w:spacing w:before="0" w:beforeAutospacing="0" w:after="0" w:afterAutospacing="0"/>
              <w:rPr>
                <w:rFonts w:ascii="Calibri" w:hAnsi="Calibri" w:cs="Calibri"/>
                <w:color w:val="000000"/>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05B33"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Application gives an alert stating, “Contact Number Already </w:t>
            </w:r>
            <w:proofErr w:type="gramStart"/>
            <w:r>
              <w:rPr>
                <w:rFonts w:ascii="Calibri" w:hAnsi="Calibri" w:cs="Calibri"/>
                <w:color w:val="000000"/>
              </w:rPr>
              <w:t>Exists”</w:t>
            </w:r>
            <w:proofErr w:type="gramEnd"/>
          </w:p>
          <w:p w14:paraId="40479070" w14:textId="77777777" w:rsidR="00247C36" w:rsidRDefault="00247C36">
            <w:pPr>
              <w:pStyle w:val="NormalWeb"/>
              <w:spacing w:before="0" w:beforeAutospacing="0" w:after="0" w:afterAutospacing="0"/>
              <w:rPr>
                <w:rFonts w:ascii="Calibri" w:hAnsi="Calibri" w:cs="Calibri"/>
                <w:color w:val="000000"/>
              </w:rPr>
            </w:pPr>
          </w:p>
        </w:tc>
      </w:tr>
      <w:tr w:rsidR="00247C36" w14:paraId="76F17A1C" w14:textId="77777777">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9E733" w14:textId="77777777" w:rsidR="00247C36" w:rsidRDefault="00247C36">
            <w:pPr>
              <w:pStyle w:val="NormalWeb"/>
              <w:spacing w:before="0" w:beforeAutospacing="0" w:after="0" w:afterAutospacing="0"/>
              <w:rPr>
                <w:rFonts w:ascii="Calibri" w:hAnsi="Calibri" w:cs="Calibri"/>
                <w:color w:val="000000"/>
              </w:rPr>
            </w:pP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46BF"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User’s contact number, password and other details are successfully stored in the database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0892"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Valid </w:t>
            </w:r>
            <w:r>
              <w:rPr>
                <w:rFonts w:ascii="Calibri" w:hAnsi="Calibri" w:cs="Calibri"/>
                <w:color w:val="000000"/>
              </w:rPr>
              <w:t>fields entered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9430"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must notify the user about successful registration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4FCC3"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gives a notification stating, “Registration Successful”</w:t>
            </w:r>
          </w:p>
        </w:tc>
      </w:tr>
    </w:tbl>
    <w:p w14:paraId="28E689FF" w14:textId="77777777" w:rsidR="00247C36" w:rsidRDefault="00247C36">
      <w:pPr>
        <w:pStyle w:val="DocumentText"/>
        <w:ind w:left="1440"/>
        <w:rPr>
          <w:shd w:val="clear" w:color="auto" w:fill="FFFFFF"/>
        </w:rPr>
      </w:pPr>
    </w:p>
    <w:p w14:paraId="2F48BF00"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14D421CB" w14:textId="77777777" w:rsidR="00247C36" w:rsidRDefault="007B2224" w:rsidP="007B2224">
      <w:pPr>
        <w:pStyle w:val="DocumentText"/>
        <w:numPr>
          <w:ilvl w:val="0"/>
          <w:numId w:val="89"/>
        </w:numPr>
      </w:pPr>
      <w:r>
        <w:rPr>
          <w:shd w:val="clear" w:color="auto" w:fill="FFFFFF"/>
        </w:rPr>
        <w:lastRenderedPageBreak/>
        <w:t>Test Case  - UX03</w:t>
      </w:r>
    </w:p>
    <w:p w14:paraId="29212477" w14:textId="77777777" w:rsidR="00247C36" w:rsidRDefault="007B2224">
      <w:pPr>
        <w:pStyle w:val="DocumentText"/>
      </w:pPr>
      <w:r>
        <w:rPr>
          <w:u w:val="single"/>
        </w:rPr>
        <w:t>Test Case Description</w:t>
      </w:r>
      <w:r>
        <w:t xml:space="preserve"> : To verify that a Login page is provided for a vendor (shopkeeper) to login to Dashboard</w:t>
      </w:r>
    </w:p>
    <w:p w14:paraId="7780BA26" w14:textId="77777777" w:rsidR="00247C36" w:rsidRDefault="007B2224">
      <w:pPr>
        <w:pStyle w:val="DocumentText"/>
      </w:pPr>
      <w:r>
        <w:rPr>
          <w:u w:val="single"/>
        </w:rPr>
        <w:t>Pre-condition</w:t>
      </w:r>
      <w:r>
        <w:t xml:space="preserve"> : User selects vendor (shopkeeper) category and is a registered user</w:t>
      </w:r>
    </w:p>
    <w:p w14:paraId="20724A9A" w14:textId="77777777" w:rsidR="00247C36" w:rsidRDefault="00247C36">
      <w:pPr>
        <w:pStyle w:val="DocumentText"/>
      </w:pPr>
    </w:p>
    <w:p w14:paraId="5BA4C717" w14:textId="77777777" w:rsidR="00247C36" w:rsidRDefault="007B2224">
      <w:pPr>
        <w:pStyle w:val="TableCaption"/>
      </w:pPr>
      <w:bookmarkStart w:id="234" w:name="_Toc73284681"/>
      <w:r>
        <w:t>Table 7.3</w:t>
      </w:r>
      <w:r>
        <w:t xml:space="preserve"> </w:t>
      </w:r>
      <w:r>
        <w:t>Vendor Login</w:t>
      </w:r>
      <w:bookmarkEnd w:id="234"/>
      <w:r>
        <w:br/>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02"/>
        <w:gridCol w:w="1538"/>
        <w:gridCol w:w="2055"/>
        <w:gridCol w:w="2429"/>
        <w:gridCol w:w="2107"/>
      </w:tblGrid>
      <w:tr w:rsidR="00247C36" w14:paraId="61C4911B" w14:textId="77777777">
        <w:tc>
          <w:tcPr>
            <w:tcW w:w="80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B76B2B1"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5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B21B5F"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0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2D0FB0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42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63A39FD"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10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CF9CF1" w14:textId="77777777" w:rsidR="00247C36" w:rsidRDefault="007B2224">
            <w:pPr>
              <w:pStyle w:val="NormalWeb"/>
              <w:spacing w:before="0" w:beforeAutospacing="0" w:after="0" w:afterAutospacing="0"/>
              <w:jc w:val="center"/>
            </w:pPr>
            <w:r>
              <w:rPr>
                <w:rFonts w:ascii="Calibri" w:hAnsi="Calibri" w:cs="Calibri"/>
                <w:b/>
                <w:bCs/>
                <w:color w:val="741B47"/>
              </w:rPr>
              <w:t>Actual</w:t>
            </w:r>
            <w:r>
              <w:rPr>
                <w:rFonts w:ascii="Calibri" w:hAnsi="Calibri" w:cs="Calibri"/>
                <w:b/>
                <w:bCs/>
                <w:color w:val="741B47"/>
              </w:rPr>
              <w:t xml:space="preserve"> Result</w:t>
            </w:r>
          </w:p>
        </w:tc>
      </w:tr>
      <w:tr w:rsidR="00247C36" w14:paraId="3FD1655B" w14:textId="77777777">
        <w:trPr>
          <w:trHeight w:val="3645"/>
        </w:trPr>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FA48E"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1.</w:t>
            </w:r>
          </w:p>
        </w:tc>
        <w:tc>
          <w:tcPr>
            <w:tcW w:w="1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8BD12"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The first page rendered when the application starts after the user selects the vendor (shopkeeper) category is the Login page</w:t>
            </w:r>
          </w:p>
        </w:tc>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A1B15"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RMN or/and Password not </w:t>
            </w:r>
            <w:proofErr w:type="gramStart"/>
            <w:r>
              <w:rPr>
                <w:rFonts w:ascii="Calibri" w:hAnsi="Calibri" w:cs="Calibri"/>
                <w:color w:val="000000"/>
              </w:rPr>
              <w:t>entered</w:t>
            </w:r>
            <w:proofErr w:type="gramEnd"/>
          </w:p>
          <w:p w14:paraId="3CCDA94E" w14:textId="77777777" w:rsidR="00247C36" w:rsidRDefault="00247C36">
            <w:pPr>
              <w:pStyle w:val="NormalWeb"/>
              <w:spacing w:before="0" w:beforeAutospacing="0" w:after="0" w:afterAutospacing="0"/>
              <w:textAlignment w:val="baseline"/>
              <w:rPr>
                <w:rFonts w:ascii="Calibri" w:hAnsi="Calibri" w:cs="Calibri"/>
                <w:color w:val="000000"/>
              </w:rPr>
            </w:pPr>
          </w:p>
        </w:tc>
        <w:tc>
          <w:tcPr>
            <w:tcW w:w="2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4E369"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Application must alert the user about these missing fields</w:t>
            </w:r>
            <w:r>
              <w:rPr>
                <w:rFonts w:ascii="Calibri" w:hAnsi="Calibri" w:cs="Calibri"/>
              </w:rPr>
              <w:br/>
            </w:r>
          </w:p>
        </w:tc>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1753"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Application alerts the </w:t>
            </w:r>
            <w:r>
              <w:rPr>
                <w:rFonts w:ascii="Calibri" w:hAnsi="Calibri" w:cs="Calibri"/>
                <w:color w:val="000000"/>
              </w:rPr>
              <w:t>user about these missing fields stating, </w:t>
            </w:r>
          </w:p>
          <w:p w14:paraId="388C9F5F" w14:textId="77777777" w:rsidR="00247C36" w:rsidRDefault="007B2224" w:rsidP="007B2224">
            <w:pPr>
              <w:pStyle w:val="NormalWeb"/>
              <w:numPr>
                <w:ilvl w:val="0"/>
                <w:numId w:val="91"/>
              </w:numPr>
              <w:tabs>
                <w:tab w:val="clear" w:pos="720"/>
                <w:tab w:val="left" w:pos="360"/>
              </w:tabs>
              <w:spacing w:before="0" w:beforeAutospacing="0" w:after="0" w:afterAutospacing="0"/>
              <w:ind w:left="731" w:hanging="698"/>
              <w:textAlignment w:val="baseline"/>
              <w:rPr>
                <w:rFonts w:ascii="Calibri" w:hAnsi="Calibri" w:cs="Calibri"/>
                <w:color w:val="000000"/>
              </w:rPr>
            </w:pPr>
            <w:r>
              <w:rPr>
                <w:rFonts w:ascii="Calibri" w:hAnsi="Calibri" w:cs="Calibri"/>
                <w:color w:val="000000"/>
              </w:rPr>
              <w:t>Missing RMN - “Please Enter Your Registered Mobile Number”</w:t>
            </w:r>
          </w:p>
          <w:p w14:paraId="05CADFA6" w14:textId="77777777" w:rsidR="00247C36" w:rsidRDefault="007B2224" w:rsidP="007B2224">
            <w:pPr>
              <w:pStyle w:val="NormalWeb"/>
              <w:numPr>
                <w:ilvl w:val="0"/>
                <w:numId w:val="91"/>
              </w:numPr>
              <w:tabs>
                <w:tab w:val="clear" w:pos="720"/>
                <w:tab w:val="left" w:pos="360"/>
              </w:tabs>
              <w:spacing w:before="0" w:beforeAutospacing="0" w:after="0" w:afterAutospacing="0"/>
              <w:ind w:hanging="698"/>
              <w:textAlignment w:val="baseline"/>
              <w:rPr>
                <w:rFonts w:ascii="Calibri" w:hAnsi="Calibri" w:cs="Calibri"/>
                <w:color w:val="000000"/>
              </w:rPr>
            </w:pPr>
            <w:r>
              <w:rPr>
                <w:rFonts w:ascii="Calibri" w:hAnsi="Calibri" w:cs="Calibri"/>
                <w:color w:val="000000"/>
              </w:rPr>
              <w:t xml:space="preserve">Missing password - “Please Enter Your </w:t>
            </w:r>
            <w:proofErr w:type="gramStart"/>
            <w:r>
              <w:rPr>
                <w:rFonts w:ascii="Calibri" w:hAnsi="Calibri" w:cs="Calibri"/>
                <w:color w:val="000000"/>
              </w:rPr>
              <w:t>Password”</w:t>
            </w:r>
            <w:proofErr w:type="gramEnd"/>
          </w:p>
          <w:p w14:paraId="52F29881" w14:textId="77777777" w:rsidR="00247C36" w:rsidRDefault="007B2224" w:rsidP="007B2224">
            <w:pPr>
              <w:pStyle w:val="NormalWeb"/>
              <w:numPr>
                <w:ilvl w:val="0"/>
                <w:numId w:val="91"/>
              </w:numPr>
              <w:tabs>
                <w:tab w:val="clear" w:pos="720"/>
                <w:tab w:val="left" w:pos="360"/>
              </w:tabs>
              <w:spacing w:before="0" w:beforeAutospacing="0" w:after="0" w:afterAutospacing="0"/>
              <w:ind w:hanging="698"/>
              <w:rPr>
                <w:rFonts w:ascii="Calibri" w:hAnsi="Calibri" w:cs="Calibri"/>
              </w:rPr>
            </w:pPr>
            <w:r>
              <w:rPr>
                <w:rFonts w:ascii="Calibri" w:hAnsi="Calibri" w:cs="Calibri"/>
                <w:color w:val="000000"/>
              </w:rPr>
              <w:t xml:space="preserve">Missing RMN and password - “Please Enter RMN </w:t>
            </w:r>
            <w:proofErr w:type="gramStart"/>
            <w:r>
              <w:rPr>
                <w:rFonts w:ascii="Calibri" w:hAnsi="Calibri" w:cs="Calibri"/>
                <w:color w:val="000000"/>
              </w:rPr>
              <w:t>And</w:t>
            </w:r>
            <w:proofErr w:type="gramEnd"/>
            <w:r>
              <w:rPr>
                <w:rFonts w:ascii="Calibri" w:hAnsi="Calibri" w:cs="Calibri"/>
                <w:color w:val="000000"/>
              </w:rPr>
              <w:t xml:space="preserve"> Password”</w:t>
            </w:r>
          </w:p>
        </w:tc>
      </w:tr>
      <w:tr w:rsidR="00247C36" w14:paraId="31CD82E9" w14:textId="77777777">
        <w:trPr>
          <w:trHeight w:val="3645"/>
        </w:trPr>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1B64" w14:textId="77777777" w:rsidR="00247C36" w:rsidRDefault="00247C36">
            <w:pPr>
              <w:pStyle w:val="NormalWeb"/>
              <w:spacing w:before="0" w:beforeAutospacing="0" w:after="0" w:afterAutospacing="0"/>
              <w:rPr>
                <w:rFonts w:ascii="Calibri" w:hAnsi="Calibri" w:cs="Calibri"/>
                <w:color w:val="000000"/>
              </w:rPr>
            </w:pPr>
          </w:p>
        </w:tc>
        <w:tc>
          <w:tcPr>
            <w:tcW w:w="1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A22B" w14:textId="77777777" w:rsidR="00247C36" w:rsidRDefault="00247C36">
            <w:pPr>
              <w:pStyle w:val="NormalWeb"/>
              <w:spacing w:before="0" w:beforeAutospacing="0" w:after="0" w:afterAutospacing="0"/>
              <w:rPr>
                <w:rFonts w:ascii="Calibri" w:hAnsi="Calibri" w:cs="Calibri"/>
                <w:color w:val="000000"/>
              </w:rPr>
            </w:pPr>
          </w:p>
        </w:tc>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3978"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Unregistered contact number</w:t>
            </w:r>
          </w:p>
          <w:p w14:paraId="13CC6F29" w14:textId="77777777" w:rsidR="00247C36" w:rsidRDefault="00247C36">
            <w:pPr>
              <w:pStyle w:val="NormalWeb"/>
              <w:spacing w:before="0" w:beforeAutospacing="0" w:after="0" w:afterAutospacing="0"/>
              <w:textAlignment w:val="baseline"/>
              <w:rPr>
                <w:rFonts w:ascii="Calibri" w:hAnsi="Calibri" w:cs="Calibri"/>
                <w:color w:val="000000"/>
              </w:rPr>
            </w:pPr>
          </w:p>
          <w:p w14:paraId="24D14513" w14:textId="77777777" w:rsidR="00247C36" w:rsidRDefault="00247C36">
            <w:pPr>
              <w:pStyle w:val="NormalWeb"/>
              <w:spacing w:before="0" w:beforeAutospacing="0" w:after="0" w:afterAutospacing="0"/>
              <w:textAlignment w:val="baseline"/>
              <w:rPr>
                <w:rFonts w:ascii="Calibri" w:hAnsi="Calibri" w:cs="Calibri"/>
                <w:color w:val="000000"/>
              </w:rPr>
            </w:pPr>
          </w:p>
          <w:p w14:paraId="0B53A0D4" w14:textId="77777777" w:rsidR="00247C36" w:rsidRDefault="00247C36">
            <w:pPr>
              <w:pStyle w:val="NormalWeb"/>
              <w:spacing w:before="0" w:beforeAutospacing="0" w:after="0" w:afterAutospacing="0"/>
              <w:textAlignment w:val="baseline"/>
              <w:rPr>
                <w:rFonts w:ascii="Calibri" w:hAnsi="Calibri" w:cs="Calibri"/>
                <w:color w:val="000000"/>
              </w:rPr>
            </w:pPr>
          </w:p>
          <w:p w14:paraId="224D9DF7" w14:textId="77777777" w:rsidR="00247C36" w:rsidRDefault="00247C36">
            <w:pPr>
              <w:pStyle w:val="NormalWeb"/>
              <w:spacing w:before="0" w:beforeAutospacing="0" w:after="0" w:afterAutospacing="0"/>
              <w:textAlignment w:val="baseline"/>
              <w:rPr>
                <w:rFonts w:ascii="Calibri" w:hAnsi="Calibri" w:cs="Calibri"/>
                <w:color w:val="000000"/>
              </w:rPr>
            </w:pPr>
          </w:p>
          <w:p w14:paraId="16B1C202" w14:textId="77777777" w:rsidR="00247C36" w:rsidRDefault="00247C36">
            <w:pPr>
              <w:pStyle w:val="NormalWeb"/>
              <w:spacing w:before="0" w:beforeAutospacing="0" w:after="0" w:afterAutospacing="0"/>
              <w:textAlignment w:val="baseline"/>
              <w:rPr>
                <w:rFonts w:ascii="Calibri" w:hAnsi="Calibri" w:cs="Calibri"/>
                <w:color w:val="000000"/>
              </w:rPr>
            </w:pPr>
          </w:p>
        </w:tc>
        <w:tc>
          <w:tcPr>
            <w:tcW w:w="2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7FD3" w14:textId="77777777" w:rsidR="00247C36" w:rsidRDefault="007B2224">
            <w:pPr>
              <w:pStyle w:val="NormalWeb"/>
              <w:rPr>
                <w:rFonts w:ascii="Calibri" w:hAnsi="Calibri" w:cs="Calibri"/>
              </w:rPr>
            </w:pPr>
            <w:r>
              <w:rPr>
                <w:rFonts w:ascii="Calibri" w:hAnsi="Calibri" w:cs="Calibri"/>
              </w:rPr>
              <w:t xml:space="preserve">Application must alert the user about contact number </w:t>
            </w:r>
            <w:proofErr w:type="gramStart"/>
            <w:r>
              <w:rPr>
                <w:rFonts w:ascii="Calibri" w:hAnsi="Calibri" w:cs="Calibri"/>
              </w:rPr>
              <w:t>unregistered</w:t>
            </w:r>
            <w:proofErr w:type="gramEnd"/>
          </w:p>
          <w:p w14:paraId="297084DD" w14:textId="77777777" w:rsidR="00247C36" w:rsidRDefault="00247C36">
            <w:pPr>
              <w:spacing w:after="240"/>
              <w:rPr>
                <w:rFonts w:ascii="Calibri" w:hAnsi="Calibri" w:cs="Calibri"/>
                <w:color w:val="000000"/>
              </w:rPr>
            </w:pPr>
          </w:p>
        </w:tc>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5E980"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Application gives an alert stating, “User Not Found! Please Register First </w:t>
            </w:r>
            <w:proofErr w:type="gramStart"/>
            <w:r>
              <w:rPr>
                <w:rFonts w:ascii="Calibri" w:hAnsi="Calibri" w:cs="Calibri"/>
                <w:color w:val="000000"/>
              </w:rPr>
              <w:t>To</w:t>
            </w:r>
            <w:proofErr w:type="gramEnd"/>
            <w:r>
              <w:rPr>
                <w:rFonts w:ascii="Calibri" w:hAnsi="Calibri" w:cs="Calibri"/>
                <w:color w:val="000000"/>
              </w:rPr>
              <w:t xml:space="preserve"> Login”</w:t>
            </w:r>
          </w:p>
          <w:p w14:paraId="63FBBDD2" w14:textId="77777777" w:rsidR="00247C36" w:rsidRDefault="00247C36">
            <w:pPr>
              <w:pStyle w:val="NormalWeb"/>
              <w:spacing w:before="0" w:beforeAutospacing="0" w:after="0" w:afterAutospacing="0"/>
              <w:rPr>
                <w:rFonts w:ascii="Calibri" w:hAnsi="Calibri" w:cs="Calibri"/>
                <w:color w:val="000000"/>
              </w:rPr>
            </w:pPr>
          </w:p>
          <w:p w14:paraId="4BAE17D3" w14:textId="77777777" w:rsidR="00247C36" w:rsidRDefault="00247C36">
            <w:pPr>
              <w:pStyle w:val="NormalWeb"/>
              <w:spacing w:before="0" w:beforeAutospacing="0" w:after="0" w:afterAutospacing="0"/>
              <w:rPr>
                <w:rFonts w:ascii="Calibri" w:hAnsi="Calibri" w:cs="Calibri"/>
                <w:color w:val="000000"/>
              </w:rPr>
            </w:pPr>
          </w:p>
          <w:p w14:paraId="70D4E120" w14:textId="77777777" w:rsidR="00247C36" w:rsidRDefault="00247C36">
            <w:pPr>
              <w:pStyle w:val="NormalWeb"/>
              <w:spacing w:before="0" w:beforeAutospacing="0" w:after="0" w:afterAutospacing="0"/>
              <w:rPr>
                <w:rFonts w:ascii="Calibri" w:hAnsi="Calibri" w:cs="Calibri"/>
                <w:color w:val="000000"/>
              </w:rPr>
            </w:pPr>
          </w:p>
        </w:tc>
      </w:tr>
      <w:tr w:rsidR="00247C36" w14:paraId="64C9C7B9" w14:textId="77777777">
        <w:trPr>
          <w:trHeight w:val="3645"/>
        </w:trPr>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E8E8" w14:textId="77777777" w:rsidR="00247C36" w:rsidRDefault="00247C36">
            <w:pPr>
              <w:pStyle w:val="NormalWeb"/>
              <w:spacing w:before="0" w:beforeAutospacing="0" w:after="0" w:afterAutospacing="0"/>
              <w:rPr>
                <w:rFonts w:ascii="Calibri" w:hAnsi="Calibri" w:cs="Calibri"/>
                <w:color w:val="000000"/>
              </w:rPr>
            </w:pPr>
          </w:p>
        </w:tc>
        <w:tc>
          <w:tcPr>
            <w:tcW w:w="1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D1F7" w14:textId="77777777" w:rsidR="00247C36" w:rsidRDefault="00247C36">
            <w:pPr>
              <w:pStyle w:val="NormalWeb"/>
              <w:spacing w:before="0" w:beforeAutospacing="0" w:after="0" w:afterAutospacing="0"/>
              <w:rPr>
                <w:rFonts w:ascii="Calibri" w:hAnsi="Calibri" w:cs="Calibri"/>
                <w:color w:val="000000"/>
              </w:rPr>
            </w:pPr>
          </w:p>
        </w:tc>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5C7BA"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Invalid RMN/password</w:t>
            </w:r>
          </w:p>
        </w:tc>
        <w:tc>
          <w:tcPr>
            <w:tcW w:w="2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BD9A0"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must alert the user with an error message</w:t>
            </w:r>
          </w:p>
        </w:tc>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8ABA9"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Application </w:t>
            </w:r>
            <w:r>
              <w:rPr>
                <w:rFonts w:ascii="Calibri" w:hAnsi="Calibri" w:cs="Calibri"/>
                <w:color w:val="000000"/>
              </w:rPr>
              <w:t>alerts the user about these invalid fields stating,</w:t>
            </w:r>
          </w:p>
          <w:p w14:paraId="12CE58C0" w14:textId="77777777" w:rsidR="00247C36" w:rsidRDefault="007B2224" w:rsidP="007B2224">
            <w:pPr>
              <w:pStyle w:val="NormalWeb"/>
              <w:numPr>
                <w:ilvl w:val="0"/>
                <w:numId w:val="92"/>
              </w:numPr>
              <w:tabs>
                <w:tab w:val="clear" w:pos="720"/>
              </w:tabs>
              <w:spacing w:before="0" w:beforeAutospacing="0" w:after="0" w:afterAutospacing="0"/>
              <w:ind w:left="306"/>
              <w:textAlignment w:val="baseline"/>
              <w:rPr>
                <w:rFonts w:ascii="Calibri" w:hAnsi="Calibri" w:cs="Calibri"/>
                <w:color w:val="000000"/>
              </w:rPr>
            </w:pPr>
            <w:r>
              <w:rPr>
                <w:rFonts w:ascii="Calibri" w:hAnsi="Calibri" w:cs="Calibri"/>
                <w:color w:val="000000"/>
              </w:rPr>
              <w:t>Invalid RMN - “Required 10 Digit Valid Contact Number”</w:t>
            </w:r>
          </w:p>
          <w:p w14:paraId="112F75E0" w14:textId="77777777" w:rsidR="00247C36" w:rsidRDefault="007B2224" w:rsidP="007B2224">
            <w:pPr>
              <w:pStyle w:val="NormalWeb"/>
              <w:numPr>
                <w:ilvl w:val="0"/>
                <w:numId w:val="92"/>
              </w:numPr>
              <w:tabs>
                <w:tab w:val="clear" w:pos="720"/>
              </w:tabs>
              <w:spacing w:before="0" w:beforeAutospacing="0" w:after="0" w:afterAutospacing="0"/>
              <w:ind w:left="306"/>
              <w:textAlignment w:val="baseline"/>
              <w:rPr>
                <w:rFonts w:ascii="Calibri" w:hAnsi="Calibri" w:cs="Calibri"/>
                <w:color w:val="000000"/>
              </w:rPr>
            </w:pPr>
            <w:r>
              <w:rPr>
                <w:rFonts w:ascii="Calibri" w:hAnsi="Calibri" w:cs="Calibri"/>
                <w:color w:val="000000"/>
              </w:rPr>
              <w:t xml:space="preserve">Invalid Password - “Please Enter </w:t>
            </w:r>
            <w:proofErr w:type="gramStart"/>
            <w:r>
              <w:rPr>
                <w:rFonts w:ascii="Calibri" w:hAnsi="Calibri" w:cs="Calibri"/>
                <w:color w:val="000000"/>
              </w:rPr>
              <w:t>A</w:t>
            </w:r>
            <w:proofErr w:type="gramEnd"/>
            <w:r>
              <w:rPr>
                <w:rFonts w:ascii="Calibri" w:hAnsi="Calibri" w:cs="Calibri"/>
                <w:color w:val="000000"/>
              </w:rPr>
              <w:t xml:space="preserve"> Valid Password”</w:t>
            </w:r>
          </w:p>
        </w:tc>
      </w:tr>
      <w:tr w:rsidR="00247C36" w14:paraId="0E13915F" w14:textId="77777777">
        <w:trPr>
          <w:trHeight w:val="1619"/>
        </w:trPr>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FEAA3" w14:textId="77777777" w:rsidR="00247C36" w:rsidRDefault="00247C36">
            <w:pPr>
              <w:pStyle w:val="NormalWeb"/>
              <w:spacing w:before="0" w:beforeAutospacing="0" w:after="0" w:afterAutospacing="0"/>
              <w:rPr>
                <w:rFonts w:ascii="Calibri" w:hAnsi="Calibri" w:cs="Calibri"/>
                <w:color w:val="000000"/>
              </w:rPr>
            </w:pPr>
          </w:p>
        </w:tc>
        <w:tc>
          <w:tcPr>
            <w:tcW w:w="1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92E4F"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User successfully signs in and is redirected to the Dashboard</w:t>
            </w:r>
          </w:p>
        </w:tc>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23DEE"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Valid fields </w:t>
            </w:r>
            <w:proofErr w:type="gramStart"/>
            <w:r>
              <w:rPr>
                <w:rFonts w:ascii="Calibri" w:hAnsi="Calibri" w:cs="Calibri"/>
                <w:color w:val="000000"/>
              </w:rPr>
              <w:t>entered</w:t>
            </w:r>
            <w:proofErr w:type="gramEnd"/>
          </w:p>
          <w:p w14:paraId="559E93E6" w14:textId="77777777" w:rsidR="00247C36" w:rsidRDefault="00247C36">
            <w:pPr>
              <w:pStyle w:val="NormalWeb"/>
              <w:spacing w:before="0" w:beforeAutospacing="0" w:after="0" w:afterAutospacing="0"/>
              <w:textAlignment w:val="baseline"/>
              <w:rPr>
                <w:rFonts w:ascii="Calibri" w:hAnsi="Calibri" w:cs="Calibri"/>
                <w:color w:val="000000"/>
              </w:rPr>
            </w:pPr>
          </w:p>
        </w:tc>
        <w:tc>
          <w:tcPr>
            <w:tcW w:w="2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CC07C"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w:t>
            </w:r>
            <w:r>
              <w:rPr>
                <w:rFonts w:ascii="Calibri" w:hAnsi="Calibri" w:cs="Calibri"/>
                <w:color w:val="000000"/>
              </w:rPr>
              <w:t>must notify the user about successful login</w:t>
            </w:r>
          </w:p>
        </w:tc>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3E65"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gives a message stating, “Welcome”</w:t>
            </w:r>
          </w:p>
        </w:tc>
      </w:tr>
    </w:tbl>
    <w:p w14:paraId="1FBC938C" w14:textId="77777777" w:rsidR="00247C36" w:rsidRDefault="00247C36"/>
    <w:p w14:paraId="207537E1"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4BED7A4B" w14:textId="77777777" w:rsidR="00247C36" w:rsidRDefault="007B2224" w:rsidP="007B2224">
      <w:pPr>
        <w:pStyle w:val="DocumentText"/>
        <w:numPr>
          <w:ilvl w:val="0"/>
          <w:numId w:val="89"/>
        </w:numPr>
      </w:pPr>
      <w:r>
        <w:rPr>
          <w:shd w:val="clear" w:color="auto" w:fill="FFFFFF"/>
        </w:rPr>
        <w:lastRenderedPageBreak/>
        <w:t>Test Case  - UX04</w:t>
      </w:r>
    </w:p>
    <w:p w14:paraId="70797AFE" w14:textId="77777777" w:rsidR="00247C36" w:rsidRDefault="007B2224">
      <w:pPr>
        <w:pStyle w:val="DocumentText"/>
      </w:pPr>
      <w:r>
        <w:rPr>
          <w:u w:val="single"/>
        </w:rPr>
        <w:t>Test Case Description</w:t>
      </w:r>
      <w:r>
        <w:t xml:space="preserve"> : To verify that a Dashboard UI is provided to the vendor (shopkeeper)</w:t>
      </w:r>
    </w:p>
    <w:p w14:paraId="7F7043C0" w14:textId="77777777" w:rsidR="00247C36" w:rsidRDefault="007B2224">
      <w:pPr>
        <w:pStyle w:val="DocumentText"/>
      </w:pPr>
      <w:r>
        <w:rPr>
          <w:u w:val="single"/>
        </w:rPr>
        <w:t>Pre-condition</w:t>
      </w:r>
      <w:r>
        <w:t xml:space="preserve"> : User is a successfully logged in vendor (shopkeeper) and is on the Dashboard which is also a default landing page after successful login</w:t>
      </w:r>
    </w:p>
    <w:p w14:paraId="10E42918" w14:textId="77777777" w:rsidR="00247C36" w:rsidRDefault="00247C36">
      <w:pPr>
        <w:pStyle w:val="TableCaption"/>
      </w:pPr>
    </w:p>
    <w:p w14:paraId="1C093970" w14:textId="77777777" w:rsidR="00247C36" w:rsidRDefault="007B2224">
      <w:pPr>
        <w:pStyle w:val="TableCaption"/>
      </w:pPr>
      <w:bookmarkStart w:id="235" w:name="_Toc73284682"/>
      <w:r>
        <w:t>Table 7.4</w:t>
      </w:r>
      <w:r>
        <w:t xml:space="preserve"> </w:t>
      </w:r>
      <w:r>
        <w:t>Vendor Dashboard</w:t>
      </w:r>
      <w:bookmarkEnd w:id="235"/>
    </w:p>
    <w:p w14:paraId="28ED4E9D" w14:textId="77777777" w:rsidR="00247C36" w:rsidRDefault="007B2224">
      <w:pPr>
        <w:pStyle w:val="NormalWeb"/>
        <w:spacing w:before="0" w:beforeAutospacing="0" w:after="0" w:afterAutospacing="0"/>
      </w:pPr>
      <w:r>
        <w:rPr>
          <w:rStyle w:val="apple-tab-span"/>
          <w:rFonts w:ascii="Calibri" w:hAnsi="Calibri" w:cs="Calibr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16"/>
        <w:gridCol w:w="1933"/>
        <w:gridCol w:w="1367"/>
        <w:gridCol w:w="2178"/>
        <w:gridCol w:w="2637"/>
      </w:tblGrid>
      <w:tr w:rsidR="00247C36" w14:paraId="589BF20C" w14:textId="77777777">
        <w:tc>
          <w:tcPr>
            <w:tcW w:w="81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ED971B" w14:textId="77777777" w:rsidR="00247C36" w:rsidRDefault="007B2224">
            <w:pPr>
              <w:pStyle w:val="NormalWeb"/>
              <w:spacing w:before="0" w:beforeAutospacing="0" w:after="0" w:afterAutospacing="0"/>
              <w:jc w:val="center"/>
            </w:pPr>
            <w:r>
              <w:rPr>
                <w:rFonts w:ascii="Calibri" w:hAnsi="Calibri" w:cs="Calibri"/>
                <w:b/>
                <w:bCs/>
                <w:color w:val="741B47"/>
              </w:rPr>
              <w:t>S</w:t>
            </w:r>
            <w:r>
              <w:rPr>
                <w:rFonts w:ascii="Calibri" w:hAnsi="Calibri" w:cs="Calibri"/>
                <w:b/>
                <w:bCs/>
                <w:color w:val="741B47"/>
              </w:rPr>
              <w:t>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CAB7E1"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EFD211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EBF800"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63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96071F"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5E333339" w14:textId="77777777">
        <w:trPr>
          <w:trHeight w:val="2017"/>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A2A1" w14:textId="77777777" w:rsidR="00247C36" w:rsidRDefault="007B2224">
            <w:pPr>
              <w:pStyle w:val="NormalWeb"/>
              <w:spacing w:before="0" w:beforeAutospacing="0" w:after="0" w:afterAutospacing="0"/>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8E662" w14:textId="77777777" w:rsidR="00247C36" w:rsidRDefault="007B2224">
            <w:pPr>
              <w:pStyle w:val="NormalWeb"/>
              <w:rPr>
                <w:rFonts w:ascii="Calibri" w:hAnsi="Calibri" w:cs="Calibri"/>
              </w:rPr>
            </w:pPr>
            <w:r>
              <w:rPr>
                <w:rFonts w:ascii="Calibri" w:hAnsi="Calibri" w:cs="Calibri"/>
              </w:rPr>
              <w:t>The first page rendered when the application starts after user logins the vendor (shopkeeper) category is the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B2D05" w14:textId="77777777" w:rsidR="00247C36" w:rsidRDefault="007B2224">
            <w:pPr>
              <w:pStyle w:val="NormalWeb"/>
              <w:rPr>
                <w:rFonts w:ascii="Calibri" w:hAnsi="Calibri" w:cs="Calibri"/>
              </w:rPr>
            </w:pPr>
            <w:r>
              <w:rPr>
                <w:rFonts w:ascii="Calibri" w:hAnsi="Calibri" w:cs="Calibri"/>
              </w:rPr>
              <w:t xml:space="preserve">User is rendered on </w:t>
            </w:r>
            <w:proofErr w:type="gramStart"/>
            <w:r>
              <w:rPr>
                <w:rFonts w:ascii="Calibri" w:hAnsi="Calibri" w:cs="Calibri"/>
              </w:rPr>
              <w:t>Dashboard</w:t>
            </w:r>
            <w:proofErr w:type="gramEnd"/>
          </w:p>
          <w:p w14:paraId="305AF67A"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821C" w14:textId="77777777" w:rsidR="00247C36" w:rsidRDefault="007B2224">
            <w:pPr>
              <w:pStyle w:val="NormalWeb"/>
              <w:rPr>
                <w:rFonts w:ascii="Calibri" w:hAnsi="Calibri" w:cs="Calibri"/>
              </w:rPr>
            </w:pPr>
            <w:r>
              <w:rPr>
                <w:rFonts w:ascii="Calibri" w:hAnsi="Calibri" w:cs="Calibri"/>
              </w:rPr>
              <w:t xml:space="preserve">Application must display list of </w:t>
            </w:r>
            <w:r>
              <w:rPr>
                <w:rFonts w:ascii="Calibri" w:hAnsi="Calibri" w:cs="Calibri"/>
              </w:rPr>
              <w:t>all consumers with their name, RMN and total due amount, search bar to search a consumer, add floating button and logout button</w:t>
            </w:r>
            <w:r>
              <w:rPr>
                <w:rFonts w:ascii="Calibri" w:hAnsi="Calibri" w:cs="Calibri"/>
              </w:rPr>
              <w:br/>
            </w:r>
            <w:r>
              <w:rPr>
                <w:rFonts w:ascii="Calibri" w:hAnsi="Calibri" w:cs="Calibri"/>
              </w:rPr>
              <w:br/>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23334" w14:textId="77777777" w:rsidR="00247C36" w:rsidRDefault="007B2224">
            <w:pPr>
              <w:pStyle w:val="NormalWeb"/>
              <w:rPr>
                <w:rFonts w:ascii="Calibri" w:hAnsi="Calibri" w:cs="Calibri"/>
              </w:rPr>
            </w:pPr>
            <w:r>
              <w:rPr>
                <w:rFonts w:ascii="Calibri" w:hAnsi="Calibri" w:cs="Calibri"/>
              </w:rPr>
              <w:t>Application displays a list of all registered consumers with their name, RMN and total due amount. A search bar to search a co</w:t>
            </w:r>
            <w:r>
              <w:rPr>
                <w:rFonts w:ascii="Calibri" w:hAnsi="Calibri" w:cs="Calibri"/>
              </w:rPr>
              <w:t>nsumer using name or contact, a add floating button to add a new consumer and home and logout button</w:t>
            </w:r>
          </w:p>
        </w:tc>
      </w:tr>
      <w:tr w:rsidR="00247C36" w14:paraId="342F070C" w14:textId="77777777">
        <w:trPr>
          <w:trHeight w:val="1245"/>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0E9AC"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14EC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7829B" w14:textId="77777777" w:rsidR="00247C36" w:rsidRDefault="007B2224">
            <w:pPr>
              <w:pStyle w:val="NormalWeb"/>
              <w:rPr>
                <w:rFonts w:ascii="Calibri" w:hAnsi="Calibri" w:cs="Calibri"/>
              </w:rPr>
            </w:pPr>
            <w:r>
              <w:rPr>
                <w:rFonts w:ascii="Calibri" w:hAnsi="Calibri" w:cs="Calibri"/>
              </w:rPr>
              <w:t>User selects a consumer from the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A4037" w14:textId="77777777" w:rsidR="00247C36" w:rsidRDefault="007B2224">
            <w:pPr>
              <w:pStyle w:val="NormalWeb"/>
              <w:rPr>
                <w:rFonts w:ascii="Calibri" w:hAnsi="Calibri" w:cs="Calibri"/>
              </w:rPr>
            </w:pPr>
            <w:r>
              <w:rPr>
                <w:rFonts w:ascii="Calibri" w:hAnsi="Calibri" w:cs="Calibri"/>
              </w:rPr>
              <w:t xml:space="preserve">Application </w:t>
            </w:r>
            <w:proofErr w:type="gramStart"/>
            <w:r>
              <w:rPr>
                <w:rFonts w:ascii="Calibri" w:hAnsi="Calibri" w:cs="Calibri"/>
              </w:rPr>
              <w:t>must  redirect</w:t>
            </w:r>
            <w:proofErr w:type="gramEnd"/>
            <w:r>
              <w:rPr>
                <w:rFonts w:ascii="Calibri" w:hAnsi="Calibri" w:cs="Calibri"/>
              </w:rPr>
              <w:t xml:space="preserve"> to the Account Details page for that selected consumer</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E3189" w14:textId="77777777" w:rsidR="00247C36" w:rsidRDefault="007B2224">
            <w:pPr>
              <w:pStyle w:val="NormalWeb"/>
              <w:rPr>
                <w:rFonts w:ascii="Calibri" w:hAnsi="Calibri" w:cs="Calibri"/>
              </w:rPr>
            </w:pPr>
            <w:r>
              <w:rPr>
                <w:rFonts w:ascii="Calibri" w:hAnsi="Calibri" w:cs="Calibri"/>
              </w:rPr>
              <w:t xml:space="preserve">Application </w:t>
            </w:r>
            <w:r>
              <w:rPr>
                <w:rFonts w:ascii="Calibri" w:hAnsi="Calibri" w:cs="Calibri"/>
              </w:rPr>
              <w:t>successfully renders the Account Details page for selected consumer</w:t>
            </w:r>
          </w:p>
        </w:tc>
      </w:tr>
      <w:tr w:rsidR="00247C36" w14:paraId="468D03ED" w14:textId="77777777">
        <w:trPr>
          <w:trHeight w:val="1255"/>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2CA2"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EB18"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19997" w14:textId="77777777" w:rsidR="00247C36" w:rsidRDefault="007B2224">
            <w:pPr>
              <w:pStyle w:val="NormalWeb"/>
              <w:rPr>
                <w:rFonts w:ascii="Calibri" w:hAnsi="Calibri" w:cs="Calibri"/>
              </w:rPr>
            </w:pPr>
            <w:r>
              <w:rPr>
                <w:rFonts w:ascii="Calibri" w:hAnsi="Calibri" w:cs="Calibri"/>
              </w:rPr>
              <w:t>User clicks the search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DED3A" w14:textId="77777777" w:rsidR="00247C36" w:rsidRDefault="007B2224">
            <w:pPr>
              <w:pStyle w:val="NormalWeb"/>
              <w:rPr>
                <w:rFonts w:ascii="Calibri" w:hAnsi="Calibri" w:cs="Calibri"/>
              </w:rPr>
            </w:pPr>
            <w:r>
              <w:rPr>
                <w:rFonts w:ascii="Calibri" w:hAnsi="Calibri" w:cs="Calibri"/>
              </w:rPr>
              <w:t>Application must show a pop-up keypad on the screen to type the credentials of a consumer</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2ACD3" w14:textId="77777777" w:rsidR="00247C36" w:rsidRDefault="007B2224">
            <w:pPr>
              <w:pStyle w:val="NormalWeb"/>
              <w:rPr>
                <w:rFonts w:ascii="Calibri" w:hAnsi="Calibri" w:cs="Calibri"/>
              </w:rPr>
            </w:pPr>
            <w:r>
              <w:rPr>
                <w:rFonts w:ascii="Calibri" w:hAnsi="Calibri" w:cs="Calibri"/>
              </w:rPr>
              <w:t xml:space="preserve">Application shows keypad pop-up on the screen to type the </w:t>
            </w:r>
            <w:r>
              <w:rPr>
                <w:rFonts w:ascii="Calibri" w:hAnsi="Calibri" w:cs="Calibri"/>
              </w:rPr>
              <w:t>consumer credentials and based on the search filters the consumer list</w:t>
            </w:r>
          </w:p>
        </w:tc>
      </w:tr>
      <w:tr w:rsidR="00247C36" w14:paraId="0E65E85F" w14:textId="77777777">
        <w:trPr>
          <w:trHeight w:val="1578"/>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C7CCE"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CBF47"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2FBD4" w14:textId="77777777" w:rsidR="00247C36" w:rsidRDefault="007B2224">
            <w:pPr>
              <w:pStyle w:val="NormalWeb"/>
              <w:rPr>
                <w:rFonts w:ascii="Calibri" w:hAnsi="Calibri" w:cs="Calibri"/>
              </w:rPr>
            </w:pPr>
            <w:r>
              <w:rPr>
                <w:rFonts w:ascii="Calibri" w:hAnsi="Calibri" w:cs="Calibri"/>
              </w:rPr>
              <w:t>User clicks the Add floating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3E994" w14:textId="77777777" w:rsidR="00247C36" w:rsidRDefault="007B2224">
            <w:pPr>
              <w:pStyle w:val="NormalWeb"/>
              <w:rPr>
                <w:rFonts w:ascii="Calibri" w:hAnsi="Calibri" w:cs="Calibri"/>
              </w:rPr>
            </w:pPr>
            <w:r>
              <w:rPr>
                <w:rFonts w:ascii="Calibri" w:hAnsi="Calibri" w:cs="Calibri"/>
              </w:rPr>
              <w:t>Application must allow to add a new consumer</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4AC62" w14:textId="77777777" w:rsidR="00247C36" w:rsidRDefault="007B2224">
            <w:pPr>
              <w:pStyle w:val="NormalWeb"/>
              <w:rPr>
                <w:rFonts w:ascii="Calibri" w:hAnsi="Calibri" w:cs="Calibri"/>
              </w:rPr>
            </w:pPr>
            <w:r>
              <w:rPr>
                <w:rFonts w:ascii="Calibri" w:hAnsi="Calibri" w:cs="Calibri"/>
              </w:rPr>
              <w:t>Application successfully renders the Add Consumer page to add a new consumer</w:t>
            </w:r>
          </w:p>
        </w:tc>
      </w:tr>
      <w:tr w:rsidR="00247C36" w14:paraId="4FC3748E" w14:textId="77777777">
        <w:trPr>
          <w:trHeight w:val="2146"/>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043E6"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9C206" w14:textId="77777777" w:rsidR="00247C36" w:rsidRDefault="007B2224">
            <w:pPr>
              <w:pStyle w:val="NormalWeb"/>
              <w:rPr>
                <w:rFonts w:ascii="Calibri" w:hAnsi="Calibri" w:cs="Calibri"/>
              </w:rPr>
            </w:pPr>
            <w:r>
              <w:rPr>
                <w:rFonts w:ascii="Calibri" w:hAnsi="Calibri" w:cs="Calibri"/>
              </w:rPr>
              <w:t xml:space="preserve">After clicking on </w:t>
            </w:r>
            <w:r>
              <w:rPr>
                <w:rFonts w:ascii="Calibri" w:hAnsi="Calibri" w:cs="Calibri"/>
              </w:rPr>
              <w:t>any option on the Dashboard the user must be able to perform required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51036" w14:textId="77777777" w:rsidR="00247C36" w:rsidRDefault="007B2224">
            <w:pPr>
              <w:pStyle w:val="NormalWeb"/>
              <w:rPr>
                <w:rFonts w:ascii="Calibri" w:hAnsi="Calibri" w:cs="Calibri"/>
              </w:rPr>
            </w:pPr>
            <w:r>
              <w:rPr>
                <w:rFonts w:ascii="Calibri" w:hAnsi="Calibri" w:cs="Calibri"/>
              </w:rPr>
              <w:t>User clicks the Logout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BABA7" w14:textId="77777777" w:rsidR="00247C36" w:rsidRDefault="007B2224">
            <w:pPr>
              <w:pStyle w:val="NormalWeb"/>
              <w:rPr>
                <w:rFonts w:ascii="Calibri" w:hAnsi="Calibri" w:cs="Calibri"/>
              </w:rPr>
            </w:pPr>
            <w:r>
              <w:rPr>
                <w:rFonts w:ascii="Calibri" w:hAnsi="Calibri" w:cs="Calibri"/>
              </w:rPr>
              <w:t xml:space="preserve">Application </w:t>
            </w:r>
            <w:proofErr w:type="gramStart"/>
            <w:r>
              <w:rPr>
                <w:rFonts w:ascii="Calibri" w:hAnsi="Calibri" w:cs="Calibri"/>
              </w:rPr>
              <w:t>must  allow</w:t>
            </w:r>
            <w:proofErr w:type="gramEnd"/>
            <w:r>
              <w:rPr>
                <w:rFonts w:ascii="Calibri" w:hAnsi="Calibri" w:cs="Calibri"/>
              </w:rPr>
              <w:t xml:space="preserve"> user to logout successfully and redirects to the Login page</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4FCD0" w14:textId="77777777" w:rsidR="00247C36" w:rsidRDefault="007B2224">
            <w:pPr>
              <w:pStyle w:val="NormalWeb"/>
              <w:rPr>
                <w:rFonts w:ascii="Calibri" w:hAnsi="Calibri" w:cs="Calibri"/>
              </w:rPr>
            </w:pPr>
            <w:r>
              <w:rPr>
                <w:rFonts w:ascii="Calibri" w:hAnsi="Calibri" w:cs="Calibri"/>
              </w:rPr>
              <w:t>Application successfully allows user to Logout of the application</w:t>
            </w:r>
            <w:r>
              <w:rPr>
                <w:rFonts w:ascii="Calibri" w:hAnsi="Calibri" w:cs="Calibri"/>
              </w:rPr>
              <w:t xml:space="preserve"> and redirects to the Login page</w:t>
            </w:r>
          </w:p>
        </w:tc>
      </w:tr>
    </w:tbl>
    <w:p w14:paraId="185B3FE2" w14:textId="77777777" w:rsidR="00247C36" w:rsidRDefault="00247C36"/>
    <w:p w14:paraId="7FAE81D6"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64B7EC8B" w14:textId="77777777" w:rsidR="00247C36" w:rsidRDefault="007B2224" w:rsidP="007B2224">
      <w:pPr>
        <w:pStyle w:val="DocumentText"/>
        <w:numPr>
          <w:ilvl w:val="0"/>
          <w:numId w:val="89"/>
        </w:numPr>
      </w:pPr>
      <w:r>
        <w:rPr>
          <w:shd w:val="clear" w:color="auto" w:fill="FFFFFF"/>
        </w:rPr>
        <w:lastRenderedPageBreak/>
        <w:t>Test Case  - UX05</w:t>
      </w:r>
    </w:p>
    <w:p w14:paraId="7EFA8FCC" w14:textId="77777777" w:rsidR="00247C36" w:rsidRDefault="007B2224">
      <w:pPr>
        <w:pStyle w:val="DocumentText"/>
      </w:pPr>
      <w:r>
        <w:rPr>
          <w:u w:val="single"/>
        </w:rPr>
        <w:t>Test Case Description</w:t>
      </w:r>
      <w:r>
        <w:t xml:space="preserve"> : To verify that a search bar is provided for a vendor (shopkeeper) to search a consumer</w:t>
      </w:r>
    </w:p>
    <w:p w14:paraId="6D6B7640" w14:textId="77777777" w:rsidR="00247C36" w:rsidRDefault="007B2224">
      <w:pPr>
        <w:pStyle w:val="DocumentText"/>
      </w:pPr>
      <w:r>
        <w:rPr>
          <w:u w:val="single"/>
        </w:rPr>
        <w:t>Pre-condition</w:t>
      </w:r>
      <w:r>
        <w:t xml:space="preserve"> : User is a valid logged-in vendor (shopkeeper) and is on Dashboard of the application</w:t>
      </w:r>
    </w:p>
    <w:p w14:paraId="4EA459E1" w14:textId="77777777" w:rsidR="00247C36" w:rsidRDefault="00247C36">
      <w:pPr>
        <w:pStyle w:val="TableCaption"/>
      </w:pPr>
    </w:p>
    <w:p w14:paraId="1218E47C" w14:textId="77777777" w:rsidR="00247C36" w:rsidRDefault="007B2224">
      <w:pPr>
        <w:pStyle w:val="TableCaption"/>
        <w:ind w:left="120" w:hangingChars="50" w:hanging="120"/>
      </w:pPr>
      <w:bookmarkStart w:id="236" w:name="_Toc73284683"/>
      <w:r>
        <w:t>Table 7.5</w:t>
      </w:r>
      <w:r>
        <w:t xml:space="preserve"> </w:t>
      </w:r>
      <w:r>
        <w:t>Vendor Dashboard – Search Bar</w:t>
      </w:r>
      <w:bookmarkEnd w:id="236"/>
    </w:p>
    <w:p w14:paraId="6002110F"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20"/>
        <w:gridCol w:w="2226"/>
        <w:gridCol w:w="1539"/>
        <w:gridCol w:w="2022"/>
        <w:gridCol w:w="2324"/>
      </w:tblGrid>
      <w:tr w:rsidR="00247C36" w14:paraId="4D6BD9B3" w14:textId="77777777">
        <w:tc>
          <w:tcPr>
            <w:tcW w:w="8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A554623"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47096D0"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E568B3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26CAA4"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3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38C85F"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5F59B769" w14:textId="77777777">
        <w:trPr>
          <w:trHeight w:val="1858"/>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B852A"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06DA2" w14:textId="77777777" w:rsidR="00247C36" w:rsidRDefault="007B2224">
            <w:pPr>
              <w:pStyle w:val="NormalWeb"/>
              <w:rPr>
                <w:rFonts w:ascii="Calibri" w:hAnsi="Calibri" w:cs="Calibri"/>
              </w:rPr>
            </w:pPr>
            <w:r>
              <w:rPr>
                <w:rFonts w:ascii="Calibri" w:hAnsi="Calibri" w:cs="Calibri"/>
              </w:rPr>
              <w:t xml:space="preserve">To select a specific consumer among all the </w:t>
            </w:r>
            <w:r>
              <w:rPr>
                <w:rFonts w:ascii="Calibri" w:hAnsi="Calibri" w:cs="Calibri"/>
              </w:rPr>
              <w:t>consumers using a search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A9D5E" w14:textId="77777777" w:rsidR="00247C36" w:rsidRDefault="007B2224">
            <w:pPr>
              <w:pStyle w:val="NormalWeb"/>
              <w:rPr>
                <w:rFonts w:ascii="Calibri" w:hAnsi="Calibri" w:cs="Calibri"/>
              </w:rPr>
            </w:pPr>
            <w:r>
              <w:rPr>
                <w:rFonts w:ascii="Calibri" w:hAnsi="Calibri" w:cs="Calibri"/>
              </w:rPr>
              <w:t>Invalid RMN or consumer’s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3FDDD" w14:textId="77777777" w:rsidR="00247C36" w:rsidRDefault="007B2224">
            <w:pPr>
              <w:pStyle w:val="NormalWeb"/>
              <w:rPr>
                <w:rFonts w:ascii="Calibri" w:hAnsi="Calibri" w:cs="Calibri"/>
              </w:rPr>
            </w:pPr>
            <w:r>
              <w:rPr>
                <w:rFonts w:ascii="Calibri" w:hAnsi="Calibri" w:cs="Calibri"/>
              </w:rPr>
              <w:t>Application will show message for invalid input without any search results</w:t>
            </w: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EAB2E" w14:textId="77777777" w:rsidR="00247C36" w:rsidRDefault="007B2224">
            <w:pPr>
              <w:pStyle w:val="NormalWeb"/>
              <w:rPr>
                <w:rFonts w:ascii="Calibri" w:hAnsi="Calibri" w:cs="Calibri"/>
              </w:rPr>
            </w:pPr>
            <w:r>
              <w:rPr>
                <w:rFonts w:ascii="Calibri" w:hAnsi="Calibri" w:cs="Calibri"/>
              </w:rPr>
              <w:t>Application gives blank consumer list without any search results</w:t>
            </w:r>
          </w:p>
        </w:tc>
      </w:tr>
      <w:tr w:rsidR="00247C36" w14:paraId="0FE26FD2" w14:textId="77777777">
        <w:trPr>
          <w:trHeight w:val="2145"/>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1DBA"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70F3B"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04026" w14:textId="77777777" w:rsidR="00247C36" w:rsidRDefault="007B2224">
            <w:pPr>
              <w:pStyle w:val="NormalWeb"/>
              <w:spacing w:before="0" w:beforeAutospacing="0" w:after="0" w:afterAutospacing="0"/>
              <w:ind w:left="6"/>
              <w:textAlignment w:val="baseline"/>
            </w:pPr>
            <w:r>
              <w:rPr>
                <w:rFonts w:ascii="Calibri" w:hAnsi="Calibri" w:cs="Calibri"/>
                <w:color w:val="000000"/>
              </w:rPr>
              <w:t>Valid consumer RMN</w:t>
            </w:r>
            <w:r>
              <w:br/>
            </w:r>
          </w:p>
          <w:p w14:paraId="2329B2FF" w14:textId="77777777" w:rsidR="00247C36" w:rsidRDefault="00247C36">
            <w:pPr>
              <w:pStyle w:val="NormalWeb"/>
              <w:spacing w:before="0" w:beforeAutospacing="0" w:after="0" w:afterAutospacing="0"/>
              <w:ind w:left="6"/>
              <w:textAlignment w:val="baseline"/>
            </w:pPr>
          </w:p>
          <w:p w14:paraId="11C4952A" w14:textId="77777777" w:rsidR="00247C36" w:rsidRDefault="00247C36">
            <w:pPr>
              <w:pStyle w:val="NormalWeb"/>
              <w:spacing w:before="0" w:beforeAutospacing="0" w:after="0" w:afterAutospacing="0"/>
              <w:ind w:left="6"/>
              <w:textAlignment w:val="baseline"/>
            </w:pPr>
          </w:p>
          <w:p w14:paraId="3D9B2C66" w14:textId="77777777" w:rsidR="00247C36" w:rsidRDefault="00247C36">
            <w:pPr>
              <w:pStyle w:val="NormalWeb"/>
              <w:spacing w:before="0" w:beforeAutospacing="0" w:after="0" w:afterAutospacing="0"/>
              <w:ind w:left="6"/>
              <w:textAlignment w:val="baseline"/>
            </w:pPr>
          </w:p>
          <w:p w14:paraId="05030B1E" w14:textId="77777777" w:rsidR="00247C36" w:rsidRDefault="00247C36">
            <w:pPr>
              <w:pStyle w:val="NormalWeb"/>
              <w:spacing w:before="0" w:beforeAutospacing="0" w:after="0" w:afterAutospacing="0"/>
              <w:ind w:left="6"/>
              <w:textAlignment w:val="baseline"/>
            </w:pPr>
          </w:p>
          <w:p w14:paraId="60CE2B01" w14:textId="77777777" w:rsidR="00247C36" w:rsidRDefault="00247C36">
            <w:pPr>
              <w:pStyle w:val="NormalWeb"/>
              <w:spacing w:before="0" w:beforeAutospacing="0" w:after="0" w:afterAutospacing="0"/>
              <w:ind w:left="6"/>
              <w:textAlignment w:val="baseline"/>
            </w:pPr>
          </w:p>
          <w:p w14:paraId="6054AC8A" w14:textId="77777777" w:rsidR="00247C36" w:rsidRDefault="00247C36">
            <w:pPr>
              <w:pStyle w:val="NormalWeb"/>
              <w:spacing w:before="0" w:beforeAutospacing="0" w:after="0" w:afterAutospacing="0"/>
              <w:ind w:left="6"/>
              <w:textAlignment w:val="baseline"/>
            </w:pPr>
          </w:p>
          <w:p w14:paraId="2B6C088B" w14:textId="77777777" w:rsidR="00247C36" w:rsidRDefault="00247C36">
            <w:pPr>
              <w:pStyle w:val="NormalWeb"/>
              <w:spacing w:before="0" w:beforeAutospacing="0" w:after="0" w:afterAutospacing="0"/>
              <w:ind w:left="6"/>
              <w:textAlignment w:val="baseline"/>
              <w:rPr>
                <w:color w:val="000000"/>
              </w:rPr>
            </w:pPr>
          </w:p>
          <w:p w14:paraId="6A90913D" w14:textId="77777777" w:rsidR="00247C36" w:rsidRDefault="00247C36">
            <w:pPr>
              <w:pStyle w:val="NormalWeb"/>
              <w:spacing w:before="0" w:beforeAutospacing="0" w:after="0" w:afterAutospacing="0"/>
              <w:ind w:left="6"/>
              <w:textAlignment w:val="baseline"/>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0BBB5" w14:textId="77777777" w:rsidR="00247C36" w:rsidRDefault="007B2224">
            <w:pPr>
              <w:pStyle w:val="NormalWeb"/>
              <w:spacing w:before="0" w:beforeAutospacing="0" w:after="0" w:afterAutospacing="0"/>
            </w:pPr>
            <w:r>
              <w:rPr>
                <w:rFonts w:ascii="Calibri" w:hAnsi="Calibri" w:cs="Calibri"/>
                <w:color w:val="000000"/>
              </w:rPr>
              <w:t xml:space="preserve">Application will </w:t>
            </w:r>
            <w:r>
              <w:rPr>
                <w:rFonts w:ascii="Calibri" w:hAnsi="Calibri" w:cs="Calibri"/>
                <w:color w:val="000000"/>
              </w:rPr>
              <w:t xml:space="preserve">display that consumer with </w:t>
            </w:r>
            <w:proofErr w:type="gramStart"/>
            <w:r>
              <w:rPr>
                <w:rFonts w:ascii="Calibri" w:hAnsi="Calibri" w:cs="Calibri"/>
                <w:color w:val="000000"/>
              </w:rPr>
              <w:t>name</w:t>
            </w:r>
            <w:proofErr w:type="gramEnd"/>
          </w:p>
          <w:p w14:paraId="4DCDF3D5" w14:textId="77777777" w:rsidR="00247C36" w:rsidRDefault="00247C36">
            <w:pPr>
              <w:pStyle w:val="NormalWeb"/>
              <w:spacing w:before="0" w:beforeAutospacing="0" w:after="0" w:afterAutospacing="0"/>
              <w:rPr>
                <w:rFonts w:ascii="Calibri" w:hAnsi="Calibri" w:cs="Calibri"/>
                <w:color w:val="000000"/>
              </w:rPr>
            </w:pP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00D7D"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will display that consumer with name, RMN and total due amount highlighted in red (blocked account) and green (active account)</w:t>
            </w:r>
          </w:p>
        </w:tc>
      </w:tr>
      <w:tr w:rsidR="00247C36" w14:paraId="44B7B54D" w14:textId="77777777">
        <w:trPr>
          <w:trHeight w:val="2159"/>
        </w:trPr>
        <w:tc>
          <w:tcPr>
            <w:tcW w:w="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8850E"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6C02"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User selects the consumer and successfully gets redirected to that </w:t>
            </w:r>
            <w:r>
              <w:rPr>
                <w:rFonts w:ascii="Calibri" w:hAnsi="Calibri" w:cs="Calibri"/>
                <w:color w:val="000000"/>
              </w:rPr>
              <w:t>consumer’s Account Details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D87BB" w14:textId="77777777" w:rsidR="00247C36" w:rsidRDefault="007B2224">
            <w:pPr>
              <w:pStyle w:val="NormalWeb"/>
              <w:spacing w:before="0" w:beforeAutospacing="0" w:after="0" w:afterAutospacing="0"/>
              <w:ind w:left="6"/>
              <w:textAlignment w:val="baseline"/>
              <w:rPr>
                <w:rFonts w:ascii="Calibri" w:hAnsi="Calibri" w:cs="Calibri"/>
                <w:color w:val="000000"/>
              </w:rPr>
            </w:pPr>
            <w:r>
              <w:rPr>
                <w:rFonts w:ascii="Calibri" w:hAnsi="Calibri" w:cs="Calibri"/>
                <w:color w:val="000000"/>
              </w:rPr>
              <w:t>Valid consumer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CE647" w14:textId="77777777" w:rsidR="00247C36" w:rsidRDefault="007B2224">
            <w:pPr>
              <w:pStyle w:val="NormalWeb"/>
              <w:spacing w:before="0" w:beforeAutospacing="0" w:after="0" w:afterAutospacing="0"/>
            </w:pPr>
            <w:r>
              <w:rPr>
                <w:rFonts w:ascii="Calibri" w:hAnsi="Calibri" w:cs="Calibri"/>
                <w:color w:val="000000"/>
              </w:rPr>
              <w:t xml:space="preserve">Application will display list of all consumer/s of searched name with their </w:t>
            </w:r>
            <w:proofErr w:type="gramStart"/>
            <w:r>
              <w:rPr>
                <w:rFonts w:ascii="Calibri" w:hAnsi="Calibri" w:cs="Calibri"/>
                <w:color w:val="000000"/>
              </w:rPr>
              <w:t>RMN</w:t>
            </w:r>
            <w:proofErr w:type="gramEnd"/>
          </w:p>
          <w:p w14:paraId="48FB075C" w14:textId="77777777" w:rsidR="00247C36" w:rsidRDefault="00247C36">
            <w:pPr>
              <w:pStyle w:val="NormalWeb"/>
              <w:spacing w:before="0" w:beforeAutospacing="0" w:after="0" w:afterAutospacing="0"/>
              <w:rPr>
                <w:rFonts w:ascii="Calibri" w:hAnsi="Calibri" w:cs="Calibri"/>
                <w:color w:val="000000"/>
              </w:rPr>
            </w:pPr>
          </w:p>
        </w:tc>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63EE5"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will display that consumer with name, RMN and total due amount highlighted in red (blocked account) and green (</w:t>
            </w:r>
            <w:r>
              <w:rPr>
                <w:rFonts w:ascii="Calibri" w:hAnsi="Calibri" w:cs="Calibri"/>
                <w:color w:val="000000"/>
              </w:rPr>
              <w:t>active account)</w:t>
            </w:r>
          </w:p>
        </w:tc>
      </w:tr>
    </w:tbl>
    <w:p w14:paraId="56B32A35" w14:textId="77777777" w:rsidR="00247C36" w:rsidRDefault="00247C36">
      <w:pPr>
        <w:pStyle w:val="NormalWeb"/>
        <w:spacing w:before="0" w:beforeAutospacing="0" w:after="0" w:afterAutospacing="0"/>
        <w:ind w:left="720"/>
        <w:rPr>
          <w:rFonts w:ascii="Calibri" w:hAnsi="Calibri" w:cs="Calibri"/>
          <w:b/>
          <w:bCs/>
          <w:color w:val="000000"/>
          <w:shd w:val="clear" w:color="auto" w:fill="FFFFFF"/>
        </w:rPr>
      </w:pPr>
    </w:p>
    <w:p w14:paraId="326707ED"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35A7CC51" w14:textId="77777777" w:rsidR="00247C36" w:rsidRDefault="007B2224" w:rsidP="007B2224">
      <w:pPr>
        <w:pStyle w:val="DocumentText"/>
        <w:numPr>
          <w:ilvl w:val="0"/>
          <w:numId w:val="89"/>
        </w:numPr>
      </w:pPr>
      <w:r>
        <w:rPr>
          <w:shd w:val="clear" w:color="auto" w:fill="FFFFFF"/>
        </w:rPr>
        <w:lastRenderedPageBreak/>
        <w:t>Test Case  - UX06</w:t>
      </w:r>
    </w:p>
    <w:p w14:paraId="01560244" w14:textId="77777777" w:rsidR="00247C36" w:rsidRDefault="007B2224">
      <w:pPr>
        <w:pStyle w:val="DocumentText"/>
      </w:pPr>
      <w:r>
        <w:rPr>
          <w:u w:val="single"/>
        </w:rPr>
        <w:t>Test Case Description</w:t>
      </w:r>
      <w:r>
        <w:t xml:space="preserve"> : To verify that a form to add a new consumer is provided to the vendor (shopkeeper)</w:t>
      </w:r>
    </w:p>
    <w:p w14:paraId="5BA19F14" w14:textId="77777777" w:rsidR="00247C36" w:rsidRDefault="007B2224">
      <w:pPr>
        <w:pStyle w:val="DocumentText"/>
      </w:pPr>
      <w:r>
        <w:rPr>
          <w:u w:val="single"/>
        </w:rPr>
        <w:t>Pre-condition</w:t>
      </w:r>
      <w:r>
        <w:t xml:space="preserve"> : User is a valid logged-in vendor (shopkeeper) and clicks on the add floating button</w:t>
      </w:r>
    </w:p>
    <w:p w14:paraId="62609AD5" w14:textId="77777777" w:rsidR="00247C36" w:rsidRDefault="00247C36">
      <w:pPr>
        <w:pStyle w:val="TableCaption"/>
      </w:pPr>
    </w:p>
    <w:p w14:paraId="2F20B725" w14:textId="77777777" w:rsidR="00247C36" w:rsidRDefault="007B2224">
      <w:pPr>
        <w:pStyle w:val="TableCaption"/>
      </w:pPr>
      <w:bookmarkStart w:id="237" w:name="_Toc73284684"/>
      <w:r>
        <w:t>Table 7.6</w:t>
      </w:r>
      <w:r>
        <w:t xml:space="preserve"> </w:t>
      </w:r>
      <w:r>
        <w:t>Add New Consumer</w:t>
      </w:r>
      <w:bookmarkEnd w:id="237"/>
    </w:p>
    <w:p w14:paraId="151ED126" w14:textId="77777777" w:rsidR="00247C36" w:rsidRDefault="007B2224">
      <w:pPr>
        <w:pStyle w:val="NormalWeb"/>
        <w:spacing w:before="0" w:beforeAutospacing="0" w:after="0" w:afterAutospacing="0"/>
        <w:ind w:left="720"/>
      </w:pPr>
      <w:r>
        <w:rPr>
          <w:rFonts w:ascii="Calibri" w:hAnsi="Calibri" w:cs="Calibri"/>
          <w:color w:val="000000"/>
        </w:rPr>
        <w:t> </w:t>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21"/>
        <w:gridCol w:w="2243"/>
        <w:gridCol w:w="1383"/>
        <w:gridCol w:w="2174"/>
        <w:gridCol w:w="2310"/>
      </w:tblGrid>
      <w:tr w:rsidR="002F28EF" w14:paraId="75A6B23E" w14:textId="77777777">
        <w:tc>
          <w:tcPr>
            <w:tcW w:w="82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4A55F3"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D03F7D"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20940D"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DC7117"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3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FEB6C4E"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F28EF" w14:paraId="3942C684" w14:textId="77777777" w:rsidTr="002F28EF">
        <w:trPr>
          <w:trHeight w:val="4612"/>
        </w:trPr>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0E06C"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1A77E" w14:textId="34D8808E" w:rsidR="002F28EF" w:rsidRPr="002F28EF" w:rsidRDefault="007B2224" w:rsidP="002F28EF">
            <w:pPr>
              <w:pStyle w:val="NormalWeb"/>
              <w:rPr>
                <w:rFonts w:ascii="Calibri" w:hAnsi="Calibri" w:cs="Calibri"/>
              </w:rPr>
            </w:pPr>
            <w:r w:rsidRPr="002F28EF">
              <w:rPr>
                <w:rFonts w:ascii="Calibri" w:hAnsi="Calibri" w:cs="Calibri"/>
              </w:rPr>
              <w:t xml:space="preserve">To add a new consumer to the consumers list, first the vendor </w:t>
            </w:r>
            <w:r w:rsidRPr="002F28EF">
              <w:rPr>
                <w:rFonts w:ascii="Calibri" w:hAnsi="Calibri" w:cs="Calibri"/>
              </w:rPr>
              <w:t xml:space="preserve">(shopkeeper) must search consumers by their </w:t>
            </w:r>
            <w:proofErr w:type="gramStart"/>
            <w:r w:rsidRPr="002F28EF">
              <w:rPr>
                <w:rFonts w:ascii="Calibri" w:hAnsi="Calibri" w:cs="Calibri"/>
              </w:rPr>
              <w:t>RMN</w:t>
            </w:r>
            <w:proofErr w:type="gramEnd"/>
            <w:r w:rsidRPr="002F28EF">
              <w:rPr>
                <w:rFonts w:ascii="Calibri" w:hAnsi="Calibri" w:cs="Calibri"/>
              </w:rPr>
              <w:t xml:space="preserve"> and then</w:t>
            </w:r>
            <w:r w:rsidR="002F28EF" w:rsidRPr="002F28EF">
              <w:rPr>
                <w:rFonts w:ascii="Calibri" w:hAnsi="Calibri" w:cs="Calibri"/>
              </w:rPr>
              <w:t xml:space="preserve"> other details get autogenerated for the registered consumer</w:t>
            </w:r>
          </w:p>
          <w:p w14:paraId="730DEC8A" w14:textId="098CD986" w:rsidR="00247C36" w:rsidRPr="002F28EF" w:rsidRDefault="007B2224" w:rsidP="002F28EF">
            <w:pPr>
              <w:pStyle w:val="NormalWeb"/>
              <w:rPr>
                <w:rFonts w:ascii="Calibri" w:hAnsi="Calibri" w:cs="Calibri"/>
              </w:rPr>
            </w:pPr>
            <w:r w:rsidRPr="002F28EF">
              <w:rPr>
                <w:rFonts w:ascii="Calibri" w:hAnsi="Calibri" w:cs="Calibri"/>
              </w:rPr>
              <w:t>User clicks the Add consumer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1FD47" w14:textId="118C5F64" w:rsidR="00247C36" w:rsidRDefault="007B2224" w:rsidP="002F28EF">
            <w:pPr>
              <w:pStyle w:val="NormalWeb"/>
              <w:rPr>
                <w:rFonts w:ascii="Calibri" w:hAnsi="Calibri" w:cs="Calibri"/>
              </w:rPr>
            </w:pPr>
            <w:r>
              <w:rPr>
                <w:rFonts w:ascii="Calibri" w:hAnsi="Calibri" w:cs="Calibri"/>
              </w:rPr>
              <w:t xml:space="preserve">Contact Number, Threshold, </w:t>
            </w:r>
            <w:proofErr w:type="gramStart"/>
            <w:r>
              <w:rPr>
                <w:rFonts w:ascii="Calibri" w:hAnsi="Calibri" w:cs="Calibri"/>
              </w:rPr>
              <w:t>Start</w:t>
            </w:r>
            <w:proofErr w:type="gramEnd"/>
            <w:r>
              <w:rPr>
                <w:rFonts w:ascii="Calibri" w:hAnsi="Calibri" w:cs="Calibri"/>
              </w:rPr>
              <w:t xml:space="preserve"> date not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6017C" w14:textId="3417D67E" w:rsidR="00247C36" w:rsidRDefault="007B2224" w:rsidP="002F28EF">
            <w:pPr>
              <w:pStyle w:val="NormalWeb"/>
              <w:rPr>
                <w:rFonts w:ascii="Calibri" w:hAnsi="Calibri" w:cs="Calibri"/>
              </w:rPr>
            </w:pPr>
            <w:r>
              <w:rPr>
                <w:rFonts w:ascii="Calibri" w:hAnsi="Calibri" w:cs="Calibri"/>
              </w:rPr>
              <w:t>Application must alert the user about these missing fields</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3C751" w14:textId="77777777" w:rsidR="00247C36" w:rsidRDefault="007B2224">
            <w:pPr>
              <w:pStyle w:val="NormalWeb"/>
              <w:rPr>
                <w:rFonts w:ascii="Calibri" w:hAnsi="Calibri" w:cs="Calibri"/>
              </w:rPr>
            </w:pPr>
            <w:r>
              <w:rPr>
                <w:rFonts w:ascii="Calibri" w:hAnsi="Calibri" w:cs="Calibri"/>
              </w:rPr>
              <w:t>A</w:t>
            </w:r>
            <w:r>
              <w:rPr>
                <w:rFonts w:ascii="Calibri" w:hAnsi="Calibri" w:cs="Calibri"/>
              </w:rPr>
              <w:t xml:space="preserve">pplication alerts the user about these </w:t>
            </w:r>
            <w:r>
              <w:rPr>
                <w:rFonts w:ascii="Calibri" w:hAnsi="Calibri" w:cs="Calibri"/>
              </w:rPr>
              <w:t>missing fields stating,</w:t>
            </w:r>
          </w:p>
          <w:p w14:paraId="28423D07" w14:textId="77777777" w:rsidR="00247C36" w:rsidRDefault="007B2224" w:rsidP="007B2224">
            <w:pPr>
              <w:pStyle w:val="NormalWeb"/>
              <w:numPr>
                <w:ilvl w:val="0"/>
                <w:numId w:val="93"/>
              </w:numPr>
              <w:ind w:left="367"/>
              <w:rPr>
                <w:rFonts w:ascii="Calibri" w:hAnsi="Calibri" w:cs="Calibri"/>
              </w:rPr>
            </w:pPr>
            <w:r>
              <w:rPr>
                <w:rFonts w:ascii="Calibri" w:hAnsi="Calibri" w:cs="Calibri"/>
              </w:rPr>
              <w:t xml:space="preserve">All fields missing - “Please Search A </w:t>
            </w:r>
            <w:proofErr w:type="gramStart"/>
            <w:r>
              <w:rPr>
                <w:rFonts w:ascii="Calibri" w:hAnsi="Calibri" w:cs="Calibri"/>
              </w:rPr>
              <w:t>Consumer”</w:t>
            </w:r>
            <w:proofErr w:type="gramEnd"/>
          </w:p>
          <w:p w14:paraId="102BFDC7" w14:textId="77777777" w:rsidR="00247C36" w:rsidRDefault="007B2224" w:rsidP="007B2224">
            <w:pPr>
              <w:pStyle w:val="NormalWeb"/>
              <w:numPr>
                <w:ilvl w:val="0"/>
                <w:numId w:val="93"/>
              </w:numPr>
              <w:ind w:left="367"/>
              <w:rPr>
                <w:rFonts w:ascii="Calibri" w:hAnsi="Calibri" w:cs="Calibri"/>
              </w:rPr>
            </w:pPr>
            <w:r>
              <w:rPr>
                <w:rFonts w:ascii="Calibri" w:hAnsi="Calibri" w:cs="Calibri"/>
              </w:rPr>
              <w:t xml:space="preserve">Missing Threshold </w:t>
            </w:r>
            <w:proofErr w:type="gramStart"/>
            <w:r>
              <w:rPr>
                <w:rFonts w:ascii="Calibri" w:hAnsi="Calibri" w:cs="Calibri"/>
              </w:rPr>
              <w:t>-  “</w:t>
            </w:r>
            <w:proofErr w:type="gramEnd"/>
            <w:r>
              <w:rPr>
                <w:rFonts w:ascii="Calibri" w:hAnsi="Calibri" w:cs="Calibri"/>
              </w:rPr>
              <w:t>Please Enter A Threshold”</w:t>
            </w:r>
          </w:p>
          <w:p w14:paraId="02B372AB" w14:textId="77777777" w:rsidR="00247C36" w:rsidRDefault="007B2224" w:rsidP="007B2224">
            <w:pPr>
              <w:pStyle w:val="NormalWeb"/>
              <w:numPr>
                <w:ilvl w:val="0"/>
                <w:numId w:val="93"/>
              </w:numPr>
              <w:ind w:left="367"/>
              <w:rPr>
                <w:rFonts w:ascii="Calibri" w:hAnsi="Calibri" w:cs="Calibri"/>
              </w:rPr>
            </w:pPr>
            <w:r>
              <w:rPr>
                <w:rFonts w:ascii="Calibri" w:hAnsi="Calibri" w:cs="Calibri"/>
              </w:rPr>
              <w:t xml:space="preserve">Missing Start Date - “Please Select </w:t>
            </w:r>
            <w:proofErr w:type="gramStart"/>
            <w:r>
              <w:rPr>
                <w:rFonts w:ascii="Calibri" w:hAnsi="Calibri" w:cs="Calibri"/>
              </w:rPr>
              <w:t>A</w:t>
            </w:r>
            <w:proofErr w:type="gramEnd"/>
            <w:r>
              <w:rPr>
                <w:rFonts w:ascii="Calibri" w:hAnsi="Calibri" w:cs="Calibri"/>
              </w:rPr>
              <w:t xml:space="preserve"> Start date”</w:t>
            </w:r>
          </w:p>
        </w:tc>
      </w:tr>
      <w:tr w:rsidR="002F28EF" w14:paraId="136874DA" w14:textId="77777777">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78DE"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7AEFF" w14:textId="77777777" w:rsidR="00247C36" w:rsidRPr="002F28EF"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13804" w14:textId="77777777" w:rsidR="00247C36" w:rsidRDefault="007B2224">
            <w:pPr>
              <w:pStyle w:val="NormalWeb"/>
              <w:rPr>
                <w:rFonts w:ascii="Calibri" w:hAnsi="Calibri" w:cs="Calibri"/>
              </w:rPr>
            </w:pPr>
            <w:r>
              <w:rPr>
                <w:rFonts w:ascii="Calibri" w:hAnsi="Calibri" w:cs="Calibri"/>
              </w:rPr>
              <w:t>Invalid Contact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C0F3" w14:textId="77777777" w:rsidR="00247C36" w:rsidRDefault="007B2224">
            <w:pPr>
              <w:pStyle w:val="NormalWeb"/>
              <w:rPr>
                <w:rFonts w:ascii="Calibri" w:hAnsi="Calibri" w:cs="Calibri"/>
              </w:rPr>
            </w:pPr>
            <w:r>
              <w:rPr>
                <w:rFonts w:ascii="Calibri" w:hAnsi="Calibri" w:cs="Calibri"/>
              </w:rPr>
              <w:t>Application must alert the user with an error message</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D1FC4" w14:textId="77777777" w:rsidR="00247C36" w:rsidRDefault="007B2224">
            <w:pPr>
              <w:pStyle w:val="NormalWeb"/>
              <w:rPr>
                <w:rFonts w:ascii="Calibri" w:hAnsi="Calibri" w:cs="Calibri"/>
              </w:rPr>
            </w:pPr>
            <w:r>
              <w:rPr>
                <w:rFonts w:ascii="Calibri" w:hAnsi="Calibri" w:cs="Calibri"/>
              </w:rPr>
              <w:t>Applic</w:t>
            </w:r>
            <w:r>
              <w:rPr>
                <w:rFonts w:ascii="Calibri" w:hAnsi="Calibri" w:cs="Calibri"/>
              </w:rPr>
              <w:t>ation shows no output</w:t>
            </w:r>
          </w:p>
        </w:tc>
      </w:tr>
      <w:tr w:rsidR="002F28EF" w14:paraId="03BF067F" w14:textId="77777777">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7901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5B02"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32C59" w14:textId="77777777" w:rsidR="00247C36" w:rsidRDefault="007B2224">
            <w:pPr>
              <w:pStyle w:val="NormalWeb"/>
              <w:rPr>
                <w:rFonts w:ascii="Calibri" w:hAnsi="Calibri" w:cs="Calibri"/>
              </w:rPr>
            </w:pPr>
            <w:r>
              <w:rPr>
                <w:rFonts w:ascii="Calibri" w:hAnsi="Calibri" w:cs="Calibri"/>
              </w:rPr>
              <w:t>Already Registered Mobile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93D42" w14:textId="77777777" w:rsidR="00247C36" w:rsidRDefault="007B2224">
            <w:pPr>
              <w:pStyle w:val="NormalWeb"/>
              <w:rPr>
                <w:rFonts w:ascii="Calibri" w:hAnsi="Calibri" w:cs="Calibri"/>
              </w:rPr>
            </w:pPr>
            <w:r>
              <w:rPr>
                <w:rFonts w:ascii="Calibri" w:hAnsi="Calibri" w:cs="Calibri"/>
              </w:rPr>
              <w:t>Application must alert the user about the already registered mobile number</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FC82D" w14:textId="77777777" w:rsidR="00247C36" w:rsidRDefault="007B2224">
            <w:pPr>
              <w:pStyle w:val="NormalWeb"/>
              <w:rPr>
                <w:rFonts w:ascii="Calibri" w:hAnsi="Calibri" w:cs="Calibri"/>
              </w:rPr>
            </w:pPr>
            <w:r>
              <w:rPr>
                <w:rFonts w:ascii="Calibri" w:hAnsi="Calibri" w:cs="Calibri"/>
              </w:rPr>
              <w:t>Application gives an alert stating, “Consumer Already Exists”</w:t>
            </w:r>
          </w:p>
        </w:tc>
      </w:tr>
      <w:tr w:rsidR="002F28EF" w14:paraId="522D5600" w14:textId="77777777">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8E6B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6E2C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C069" w14:textId="77777777" w:rsidR="00247C36" w:rsidRDefault="007B2224">
            <w:pPr>
              <w:pStyle w:val="NormalWeb"/>
              <w:rPr>
                <w:rFonts w:ascii="Calibri" w:hAnsi="Calibri" w:cs="Calibri"/>
              </w:rPr>
            </w:pPr>
            <w:r>
              <w:rPr>
                <w:rFonts w:ascii="Calibri" w:hAnsi="Calibri" w:cs="Calibri"/>
              </w:rPr>
              <w:t>Invalid Threshold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33BC2" w14:textId="77777777" w:rsidR="00247C36" w:rsidRDefault="007B2224">
            <w:pPr>
              <w:pStyle w:val="NormalWeb"/>
              <w:rPr>
                <w:rFonts w:ascii="Calibri" w:hAnsi="Calibri" w:cs="Calibri"/>
              </w:rPr>
            </w:pPr>
            <w:r>
              <w:rPr>
                <w:rFonts w:ascii="Calibri" w:hAnsi="Calibri" w:cs="Calibri"/>
              </w:rPr>
              <w:t xml:space="preserve">Application must alert user about </w:t>
            </w:r>
            <w:r>
              <w:rPr>
                <w:rFonts w:ascii="Calibri" w:hAnsi="Calibri" w:cs="Calibri"/>
              </w:rPr>
              <w:t>invalid threshold</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8637B" w14:textId="77777777" w:rsidR="00247C36" w:rsidRDefault="007B2224">
            <w:pPr>
              <w:pStyle w:val="NormalWeb"/>
              <w:rPr>
                <w:rFonts w:ascii="Calibri" w:hAnsi="Calibri" w:cs="Calibri"/>
              </w:rPr>
            </w:pPr>
            <w:r>
              <w:rPr>
                <w:rFonts w:ascii="Calibri" w:hAnsi="Calibri" w:cs="Calibri"/>
              </w:rPr>
              <w:t xml:space="preserve">Application gives an alert stating, “Please Enter </w:t>
            </w:r>
            <w:proofErr w:type="gramStart"/>
            <w:r>
              <w:rPr>
                <w:rFonts w:ascii="Calibri" w:hAnsi="Calibri" w:cs="Calibri"/>
              </w:rPr>
              <w:t>A</w:t>
            </w:r>
            <w:proofErr w:type="gramEnd"/>
            <w:r>
              <w:rPr>
                <w:rFonts w:ascii="Calibri" w:hAnsi="Calibri" w:cs="Calibri"/>
              </w:rPr>
              <w:t xml:space="preserve"> Valid Threshold! Threshold </w:t>
            </w:r>
            <w:r>
              <w:rPr>
                <w:rFonts w:ascii="Calibri" w:hAnsi="Calibri" w:cs="Calibri"/>
              </w:rPr>
              <w:lastRenderedPageBreak/>
              <w:t>must be a value between 0-1”</w:t>
            </w:r>
          </w:p>
        </w:tc>
      </w:tr>
      <w:tr w:rsidR="002F28EF" w14:paraId="7C8216F4" w14:textId="77777777">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9228E"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F724A"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0260C" w14:textId="77777777" w:rsidR="00247C36" w:rsidRDefault="007B2224">
            <w:pPr>
              <w:pStyle w:val="NormalWeb"/>
              <w:rPr>
                <w:rFonts w:ascii="Calibri" w:hAnsi="Calibri" w:cs="Calibri"/>
              </w:rPr>
            </w:pPr>
            <w:r>
              <w:rPr>
                <w:rFonts w:ascii="Calibri" w:hAnsi="Calibri" w:cs="Calibri"/>
              </w:rPr>
              <w:t>Threshold out of 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077CB" w14:textId="77777777" w:rsidR="00247C36" w:rsidRDefault="007B2224">
            <w:pPr>
              <w:pStyle w:val="NormalWeb"/>
              <w:rPr>
                <w:rFonts w:ascii="Calibri" w:hAnsi="Calibri" w:cs="Calibri"/>
              </w:rPr>
            </w:pPr>
            <w:r>
              <w:rPr>
                <w:rFonts w:ascii="Calibri" w:hAnsi="Calibri" w:cs="Calibri"/>
              </w:rPr>
              <w:t>Application must alert user about threshold being out of range</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09F75" w14:textId="77777777" w:rsidR="00247C36" w:rsidRDefault="007B2224">
            <w:pPr>
              <w:pStyle w:val="NormalWeb"/>
              <w:rPr>
                <w:rFonts w:ascii="Calibri" w:hAnsi="Calibri" w:cs="Calibri"/>
              </w:rPr>
            </w:pPr>
            <w:r>
              <w:rPr>
                <w:rFonts w:ascii="Calibri" w:hAnsi="Calibri" w:cs="Calibri"/>
              </w:rPr>
              <w:t>Application gives an alert stating, “Thre</w:t>
            </w:r>
            <w:r>
              <w:rPr>
                <w:rFonts w:ascii="Calibri" w:hAnsi="Calibri" w:cs="Calibri"/>
              </w:rPr>
              <w:t>shold must be a value between 0-1”</w:t>
            </w:r>
          </w:p>
        </w:tc>
      </w:tr>
      <w:tr w:rsidR="002F28EF" w14:paraId="5749BEEC" w14:textId="77777777">
        <w:tc>
          <w:tcPr>
            <w:tcW w:w="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78B79"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E6C1D" w14:textId="026FF22F" w:rsidR="00247C36" w:rsidRDefault="007B2224">
            <w:pPr>
              <w:pStyle w:val="NormalWeb"/>
              <w:rPr>
                <w:rFonts w:ascii="Calibri" w:hAnsi="Calibri" w:cs="Calibri"/>
              </w:rPr>
            </w:pPr>
            <w:r>
              <w:rPr>
                <w:rFonts w:ascii="Calibri" w:hAnsi="Calibri" w:cs="Calibri"/>
              </w:rPr>
              <w:t>Consumer’s name is stored in vendor</w:t>
            </w:r>
            <w:r>
              <w:rPr>
                <w:rFonts w:ascii="Calibri" w:hAnsi="Calibri" w:cs="Calibri"/>
              </w:rPr>
              <w:t>’s consumer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64F21" w14:textId="77777777" w:rsidR="00247C36" w:rsidRDefault="007B2224">
            <w:pPr>
              <w:pStyle w:val="NormalWeb"/>
              <w:rPr>
                <w:rFonts w:ascii="Calibri" w:hAnsi="Calibri" w:cs="Calibri"/>
              </w:rPr>
            </w:pPr>
            <w:r>
              <w:rPr>
                <w:rFonts w:ascii="Calibri" w:hAnsi="Calibri" w:cs="Calibri"/>
              </w:rPr>
              <w:t>Valid fields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6807A" w14:textId="432676EE" w:rsidR="00247C36" w:rsidRDefault="007B2224">
            <w:pPr>
              <w:pStyle w:val="NormalWeb"/>
              <w:rPr>
                <w:rFonts w:ascii="Calibri" w:hAnsi="Calibri" w:cs="Calibri"/>
              </w:rPr>
            </w:pPr>
            <w:r>
              <w:rPr>
                <w:rFonts w:ascii="Calibri" w:hAnsi="Calibri" w:cs="Calibri"/>
              </w:rPr>
              <w:t>Application must notify the vendor</w:t>
            </w:r>
            <w:r w:rsidR="002F28EF">
              <w:rPr>
                <w:rFonts w:ascii="Calibri" w:hAnsi="Calibri" w:cs="Calibri"/>
              </w:rPr>
              <w:t xml:space="preserve"> </w:t>
            </w:r>
            <w:r>
              <w:rPr>
                <w:rFonts w:ascii="Calibri" w:hAnsi="Calibri" w:cs="Calibri"/>
              </w:rPr>
              <w:t>and adds the new consumer to list</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B99D8" w14:textId="77777777" w:rsidR="00247C36" w:rsidRDefault="007B2224">
            <w:pPr>
              <w:pStyle w:val="NormalWeb"/>
              <w:rPr>
                <w:rFonts w:ascii="Calibri" w:hAnsi="Calibri" w:cs="Calibri"/>
              </w:rPr>
            </w:pPr>
            <w:r>
              <w:rPr>
                <w:rFonts w:ascii="Calibri" w:hAnsi="Calibri" w:cs="Calibri"/>
              </w:rPr>
              <w:t xml:space="preserve">Application gives a notification stating, </w:t>
            </w:r>
            <w:r>
              <w:rPr>
                <w:rFonts w:ascii="Calibri" w:hAnsi="Calibri" w:cs="Calibri"/>
              </w:rPr>
              <w:t>“Consumer Added Successfully”</w:t>
            </w:r>
          </w:p>
        </w:tc>
      </w:tr>
    </w:tbl>
    <w:p w14:paraId="432E3A34" w14:textId="77777777" w:rsidR="00247C36" w:rsidRDefault="00247C36"/>
    <w:p w14:paraId="5F7BA7E4" w14:textId="77777777" w:rsidR="00247C36" w:rsidRDefault="007B2224">
      <w:pPr>
        <w:spacing w:after="160" w:line="259" w:lineRule="auto"/>
      </w:pPr>
      <w:r>
        <w:br w:type="page"/>
      </w:r>
    </w:p>
    <w:p w14:paraId="25E4CF37" w14:textId="77777777" w:rsidR="00247C36" w:rsidRDefault="007B2224" w:rsidP="007B2224">
      <w:pPr>
        <w:pStyle w:val="DocumentText"/>
        <w:numPr>
          <w:ilvl w:val="0"/>
          <w:numId w:val="89"/>
        </w:numPr>
      </w:pPr>
      <w:r>
        <w:rPr>
          <w:shd w:val="clear" w:color="auto" w:fill="FFFFFF"/>
        </w:rPr>
        <w:lastRenderedPageBreak/>
        <w:t>Test Case  - UX07</w:t>
      </w:r>
    </w:p>
    <w:p w14:paraId="55EE2E59" w14:textId="77777777" w:rsidR="00247C36" w:rsidRDefault="007B2224">
      <w:pPr>
        <w:pStyle w:val="DocumentText"/>
      </w:pPr>
      <w:r>
        <w:rPr>
          <w:u w:val="single"/>
        </w:rPr>
        <w:t>Test Case Description</w:t>
      </w:r>
      <w:r>
        <w:t xml:space="preserve"> : To verify that UI is provided to vendor (shopkeeper) for a selected consumer with options to navigate</w:t>
      </w:r>
    </w:p>
    <w:p w14:paraId="2D74DD1B" w14:textId="77777777" w:rsidR="00247C36" w:rsidRDefault="007B2224">
      <w:pPr>
        <w:pStyle w:val="DocumentText"/>
      </w:pPr>
      <w:r>
        <w:rPr>
          <w:u w:val="single"/>
        </w:rPr>
        <w:t>Pre-condition</w:t>
      </w:r>
      <w:r>
        <w:t xml:space="preserve"> : User is logged in vendor (shopkeeper) and has selected a consu</w:t>
      </w:r>
      <w:r>
        <w:t>mer</w:t>
      </w:r>
    </w:p>
    <w:p w14:paraId="7753274D" w14:textId="77777777" w:rsidR="00247C36" w:rsidRDefault="00247C36">
      <w:pPr>
        <w:pStyle w:val="TableCaption"/>
      </w:pPr>
    </w:p>
    <w:p w14:paraId="4C17B4A6" w14:textId="77777777" w:rsidR="00247C36" w:rsidRDefault="007B2224">
      <w:pPr>
        <w:pStyle w:val="TableCaption"/>
      </w:pPr>
      <w:bookmarkStart w:id="238" w:name="_Toc73284685"/>
      <w:r>
        <w:t>Table 7.7</w:t>
      </w:r>
      <w:r>
        <w:t xml:space="preserve"> </w:t>
      </w:r>
      <w:r>
        <w:t>Vendor – Navigation Tab</w:t>
      </w:r>
      <w:bookmarkEnd w:id="238"/>
    </w:p>
    <w:p w14:paraId="447A31ED" w14:textId="77777777" w:rsidR="00247C36" w:rsidRDefault="00247C36">
      <w:pPr>
        <w:pStyle w:val="TableCaption"/>
      </w:pPr>
    </w:p>
    <w:tbl>
      <w:tblPr>
        <w:tblW w:w="8931" w:type="dxa"/>
        <w:tblInd w:w="-152" w:type="dxa"/>
        <w:tblLayout w:type="fixed"/>
        <w:tblCellMar>
          <w:top w:w="15" w:type="dxa"/>
          <w:left w:w="15" w:type="dxa"/>
          <w:bottom w:w="15" w:type="dxa"/>
          <w:right w:w="15" w:type="dxa"/>
        </w:tblCellMar>
        <w:tblLook w:val="04A0" w:firstRow="1" w:lastRow="0" w:firstColumn="1" w:lastColumn="0" w:noHBand="0" w:noVBand="1"/>
      </w:tblPr>
      <w:tblGrid>
        <w:gridCol w:w="799"/>
        <w:gridCol w:w="1470"/>
        <w:gridCol w:w="2091"/>
        <w:gridCol w:w="2164"/>
        <w:gridCol w:w="2407"/>
      </w:tblGrid>
      <w:tr w:rsidR="00247C36" w14:paraId="26DD32A3" w14:textId="77777777">
        <w:trPr>
          <w:trHeight w:val="540"/>
        </w:trPr>
        <w:tc>
          <w:tcPr>
            <w:tcW w:w="79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DA20F9"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4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2FBC10"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09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4E6FD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1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F25E752"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40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28088E"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2A3CDA36"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C6538" w14:textId="77777777" w:rsidR="00247C36" w:rsidRDefault="007B2224">
            <w:pPr>
              <w:pStyle w:val="NormalWeb"/>
              <w:spacing w:before="0" w:beforeAutospacing="0" w:after="0" w:afterAutospacing="0"/>
            </w:pPr>
            <w:r>
              <w:rPr>
                <w:rFonts w:ascii="Calibri" w:hAnsi="Calibri" w:cs="Calibri"/>
                <w:color w:val="000000"/>
              </w:rPr>
              <w:t>1.</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CC32" w14:textId="77777777" w:rsidR="00247C36" w:rsidRDefault="007B2224">
            <w:pPr>
              <w:pStyle w:val="NormalWeb"/>
              <w:spacing w:before="0" w:beforeAutospacing="0" w:after="0" w:afterAutospacing="0"/>
            </w:pPr>
            <w:r>
              <w:rPr>
                <w:rFonts w:ascii="Calibri" w:hAnsi="Calibri" w:cs="Calibri"/>
                <w:color w:val="000000"/>
              </w:rPr>
              <w:t xml:space="preserve">The first page rendered when the user selects any consumer is the Account Details page of that </w:t>
            </w:r>
            <w:proofErr w:type="gramStart"/>
            <w:r>
              <w:rPr>
                <w:rFonts w:ascii="Calibri" w:hAnsi="Calibri" w:cs="Calibri"/>
                <w:color w:val="000000"/>
              </w:rPr>
              <w:t>consumer</w:t>
            </w:r>
            <w:proofErr w:type="gramEnd"/>
          </w:p>
          <w:p w14:paraId="2CED4C25" w14:textId="77777777" w:rsidR="00247C36" w:rsidRDefault="00247C36">
            <w:pPr>
              <w:spacing w:after="240"/>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EE0D7"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User clicks Account Details</w:t>
            </w:r>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450D3" w14:textId="77777777" w:rsidR="00247C36" w:rsidRDefault="007B2224">
            <w:pPr>
              <w:pStyle w:val="NormalWeb"/>
              <w:spacing w:before="0" w:beforeAutospacing="0" w:after="0" w:afterAutospacing="0"/>
            </w:pPr>
            <w:r>
              <w:rPr>
                <w:rFonts w:ascii="Calibri" w:hAnsi="Calibri" w:cs="Calibri"/>
                <w:color w:val="000000"/>
              </w:rPr>
              <w:t xml:space="preserve">Application </w:t>
            </w:r>
            <w:proofErr w:type="gramStart"/>
            <w:r>
              <w:rPr>
                <w:rFonts w:ascii="Calibri" w:hAnsi="Calibri" w:cs="Calibri"/>
                <w:color w:val="000000"/>
              </w:rPr>
              <w:t>must  direct</w:t>
            </w:r>
            <w:proofErr w:type="gramEnd"/>
            <w:r>
              <w:rPr>
                <w:rFonts w:ascii="Calibri" w:hAnsi="Calibri" w:cs="Calibri"/>
                <w:color w:val="000000"/>
              </w:rPr>
              <w:t xml:space="preserve"> to the Account Details page containing consumer’s name, RMN, threshold, start date and due date </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D9BC0" w14:textId="77777777" w:rsidR="00247C36" w:rsidRDefault="007B2224">
            <w:pPr>
              <w:pStyle w:val="NormalWeb"/>
              <w:spacing w:before="0" w:beforeAutospacing="0" w:after="0" w:afterAutospacing="0"/>
            </w:pPr>
            <w:r>
              <w:rPr>
                <w:rFonts w:ascii="Calibri" w:hAnsi="Calibri" w:cs="Calibri"/>
                <w:color w:val="000000"/>
              </w:rPr>
              <w:t xml:space="preserve">Application successfully directs to the Account Details page containing selected consumer’s name, RMN, address, threshold, </w:t>
            </w:r>
            <w:r>
              <w:rPr>
                <w:rFonts w:ascii="Calibri" w:hAnsi="Calibri" w:cs="Calibri"/>
                <w:color w:val="000000"/>
              </w:rPr>
              <w:t>account status, threshold, account start date, billing start date, bill due date, last paid amount, total due amount, partial due amount with save changes and delete button</w:t>
            </w:r>
          </w:p>
        </w:tc>
      </w:tr>
      <w:tr w:rsidR="00247C36" w14:paraId="53542B2E"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C0BB3" w14:textId="77777777" w:rsidR="00247C36" w:rsidRDefault="00247C36">
            <w:pPr>
              <w:pStyle w:val="NormalWeb"/>
              <w:spacing w:before="0" w:beforeAutospacing="0" w:after="0" w:afterAutospacing="0"/>
              <w:rPr>
                <w:rFonts w:ascii="Calibri" w:hAnsi="Calibri" w:cs="Calibri"/>
                <w:color w:val="000000"/>
              </w:rPr>
            </w:pP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9DA2C" w14:textId="77777777" w:rsidR="00247C36" w:rsidRDefault="00247C36">
            <w:pPr>
              <w:pStyle w:val="NormalWeb"/>
              <w:spacing w:before="0" w:beforeAutospacing="0" w:after="0" w:afterAutospacing="0"/>
              <w:rPr>
                <w:rFonts w:ascii="Calibri" w:hAnsi="Calibri" w:cs="Calibri"/>
                <w:color w:val="000000"/>
              </w:rPr>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3A578"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User clicks Add Products</w:t>
            </w:r>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FE47A"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w:t>
            </w:r>
            <w:proofErr w:type="gramStart"/>
            <w:r>
              <w:rPr>
                <w:rFonts w:ascii="Calibri" w:hAnsi="Calibri" w:cs="Calibri"/>
                <w:color w:val="000000"/>
              </w:rPr>
              <w:t>must  direct</w:t>
            </w:r>
            <w:proofErr w:type="gramEnd"/>
            <w:r>
              <w:rPr>
                <w:rFonts w:ascii="Calibri" w:hAnsi="Calibri" w:cs="Calibri"/>
                <w:color w:val="000000"/>
              </w:rPr>
              <w:t xml:space="preserve"> to Add Product page</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D0E23"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w:t>
            </w:r>
            <w:r>
              <w:rPr>
                <w:rFonts w:ascii="Calibri" w:hAnsi="Calibri" w:cs="Calibri"/>
                <w:color w:val="000000"/>
              </w:rPr>
              <w:t>n successfully directs to the Add Product’s page   </w:t>
            </w:r>
          </w:p>
        </w:tc>
      </w:tr>
      <w:tr w:rsidR="00247C36" w14:paraId="7D746B83"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97513" w14:textId="77777777" w:rsidR="00247C36" w:rsidRDefault="00247C36">
            <w:pPr>
              <w:pStyle w:val="NormalWeb"/>
              <w:spacing w:before="0" w:beforeAutospacing="0" w:after="0" w:afterAutospacing="0"/>
              <w:rPr>
                <w:rFonts w:ascii="Calibri" w:hAnsi="Calibri" w:cs="Calibri"/>
                <w:color w:val="000000"/>
              </w:rPr>
            </w:pP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D534A" w14:textId="77777777" w:rsidR="00247C36" w:rsidRDefault="00247C36">
            <w:pPr>
              <w:pStyle w:val="NormalWeb"/>
              <w:spacing w:before="0" w:beforeAutospacing="0" w:after="0" w:afterAutospacing="0"/>
              <w:rPr>
                <w:rFonts w:ascii="Calibri" w:hAnsi="Calibri" w:cs="Calibri"/>
                <w:color w:val="000000"/>
              </w:rPr>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FB40"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User clicks Udhaari </w:t>
            </w:r>
            <w:proofErr w:type="gramStart"/>
            <w:r>
              <w:rPr>
                <w:rFonts w:ascii="Calibri" w:hAnsi="Calibri" w:cs="Calibri"/>
                <w:color w:val="000000"/>
              </w:rPr>
              <w:t>Records</w:t>
            </w:r>
            <w:proofErr w:type="gramEnd"/>
          </w:p>
          <w:p w14:paraId="45439706" w14:textId="77777777" w:rsidR="00247C36" w:rsidRDefault="00247C36">
            <w:pPr>
              <w:pStyle w:val="NormalWeb"/>
              <w:spacing w:before="0" w:beforeAutospacing="0" w:after="0" w:afterAutospacing="0"/>
              <w:textAlignment w:val="baseline"/>
              <w:rPr>
                <w:rFonts w:ascii="Calibri" w:hAnsi="Calibri" w:cs="Calibri"/>
                <w:color w:val="000000"/>
              </w:rPr>
            </w:pPr>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3AD"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w:t>
            </w:r>
            <w:proofErr w:type="gramStart"/>
            <w:r>
              <w:rPr>
                <w:rFonts w:ascii="Calibri" w:hAnsi="Calibri" w:cs="Calibri"/>
                <w:color w:val="000000"/>
              </w:rPr>
              <w:t>must  direct</w:t>
            </w:r>
            <w:proofErr w:type="gramEnd"/>
            <w:r>
              <w:rPr>
                <w:rFonts w:ascii="Calibri" w:hAnsi="Calibri" w:cs="Calibri"/>
                <w:color w:val="000000"/>
              </w:rPr>
              <w:t xml:space="preserve"> to the Udhaari Records page </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F2D29"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successfully directs to the Udhaari Record’s page having all purchase and payment transactions of </w:t>
            </w:r>
            <w:r>
              <w:rPr>
                <w:rFonts w:ascii="Calibri" w:hAnsi="Calibri" w:cs="Calibri"/>
                <w:color w:val="000000"/>
              </w:rPr>
              <w:t>selected consumer</w:t>
            </w:r>
          </w:p>
        </w:tc>
      </w:tr>
      <w:tr w:rsidR="00247C36" w14:paraId="56188152"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D76D3" w14:textId="77777777" w:rsidR="00247C36" w:rsidRDefault="00247C36">
            <w:pPr>
              <w:pStyle w:val="NormalWeb"/>
              <w:spacing w:before="0" w:beforeAutospacing="0" w:after="0" w:afterAutospacing="0"/>
              <w:rPr>
                <w:rFonts w:ascii="Calibri" w:hAnsi="Calibri" w:cs="Calibri"/>
                <w:color w:val="000000"/>
              </w:rPr>
            </w:pP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46EC5" w14:textId="77777777" w:rsidR="00247C36" w:rsidRDefault="00247C36">
            <w:pPr>
              <w:pStyle w:val="NormalWeb"/>
              <w:spacing w:before="0" w:beforeAutospacing="0" w:after="0" w:afterAutospacing="0"/>
              <w:rPr>
                <w:rFonts w:ascii="Calibri" w:hAnsi="Calibri" w:cs="Calibri"/>
                <w:color w:val="000000"/>
              </w:rPr>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A479F"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User clicks Make Payment</w:t>
            </w:r>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A6041"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must direct to the Make Payment page </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B47A5"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successfully directs to the Make Payment’s page  </w:t>
            </w:r>
          </w:p>
        </w:tc>
      </w:tr>
      <w:tr w:rsidR="00247C36" w14:paraId="237CD0FC"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614B6" w14:textId="77777777" w:rsidR="00247C36" w:rsidRDefault="00247C36">
            <w:pPr>
              <w:pStyle w:val="NormalWeb"/>
              <w:spacing w:before="0" w:beforeAutospacing="0" w:after="0" w:afterAutospacing="0"/>
              <w:rPr>
                <w:rFonts w:ascii="Calibri" w:hAnsi="Calibri" w:cs="Calibri"/>
                <w:color w:val="000000"/>
              </w:rPr>
            </w:pP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54F81" w14:textId="77777777" w:rsidR="00247C36" w:rsidRDefault="00247C36">
            <w:pPr>
              <w:pStyle w:val="NormalWeb"/>
              <w:spacing w:before="0" w:beforeAutospacing="0" w:after="0" w:afterAutospacing="0"/>
              <w:rPr>
                <w:rFonts w:ascii="Calibri" w:hAnsi="Calibri" w:cs="Calibri"/>
                <w:color w:val="000000"/>
              </w:rPr>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7C2FA"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User clicks Back to Dashboard icon</w:t>
            </w:r>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FFD17"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w:t>
            </w:r>
            <w:proofErr w:type="gramStart"/>
            <w:r>
              <w:rPr>
                <w:rFonts w:ascii="Calibri" w:hAnsi="Calibri" w:cs="Calibri"/>
                <w:color w:val="000000"/>
              </w:rPr>
              <w:t>must  direct</w:t>
            </w:r>
            <w:proofErr w:type="gramEnd"/>
            <w:r>
              <w:rPr>
                <w:rFonts w:ascii="Calibri" w:hAnsi="Calibri" w:cs="Calibri"/>
                <w:color w:val="000000"/>
              </w:rPr>
              <w:t xml:space="preserve"> to the Dashboard where list of </w:t>
            </w:r>
            <w:r>
              <w:rPr>
                <w:rFonts w:ascii="Calibri" w:hAnsi="Calibri" w:cs="Calibri"/>
                <w:color w:val="000000"/>
              </w:rPr>
              <w:t>all consumers is available</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1009"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successfully directs to the Dashboard consisting of all consumers list </w:t>
            </w:r>
          </w:p>
        </w:tc>
      </w:tr>
      <w:tr w:rsidR="00247C36" w14:paraId="15BD00EE" w14:textId="77777777">
        <w:trPr>
          <w:trHeight w:val="55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A115E" w14:textId="77777777" w:rsidR="00247C36" w:rsidRDefault="00247C36">
            <w:pPr>
              <w:pStyle w:val="NormalWeb"/>
              <w:spacing w:before="0" w:beforeAutospacing="0" w:after="0" w:afterAutospacing="0"/>
              <w:rPr>
                <w:rFonts w:ascii="Calibri" w:hAnsi="Calibri" w:cs="Calibri"/>
                <w:color w:val="000000"/>
              </w:rPr>
            </w:pP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8F102" w14:textId="77777777" w:rsidR="00247C36" w:rsidRDefault="007B2224">
            <w:pPr>
              <w:pStyle w:val="NormalWeb"/>
              <w:spacing w:before="0" w:beforeAutospacing="0" w:after="0" w:afterAutospacing="0"/>
            </w:pPr>
            <w:r>
              <w:rPr>
                <w:rFonts w:ascii="Calibri" w:hAnsi="Calibri" w:cs="Calibri"/>
                <w:color w:val="000000"/>
              </w:rPr>
              <w:t>After clicking on any nav option on the screen the user must be able to go to that directed page</w:t>
            </w:r>
          </w:p>
          <w:p w14:paraId="73B2937E" w14:textId="77777777" w:rsidR="00247C36" w:rsidRDefault="00247C36">
            <w:pPr>
              <w:pStyle w:val="NormalWeb"/>
              <w:spacing w:before="0" w:beforeAutospacing="0" w:after="0" w:afterAutospacing="0"/>
              <w:rPr>
                <w:rFonts w:ascii="Calibri" w:hAnsi="Calibri" w:cs="Calibri"/>
                <w:color w:val="000000"/>
              </w:rPr>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14AB3" w14:textId="77777777" w:rsidR="00247C36" w:rsidRDefault="007B2224">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 xml:space="preserve">User </w:t>
            </w:r>
            <w:proofErr w:type="gramStart"/>
            <w:r>
              <w:rPr>
                <w:rFonts w:ascii="Calibri" w:hAnsi="Calibri" w:cs="Calibri"/>
                <w:color w:val="000000"/>
              </w:rPr>
              <w:t>clicks  Logout</w:t>
            </w:r>
            <w:proofErr w:type="gramEnd"/>
          </w:p>
        </w:tc>
        <w:tc>
          <w:tcPr>
            <w:tcW w:w="2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8DAC"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 xml:space="preserve">Application </w:t>
            </w:r>
            <w:proofErr w:type="gramStart"/>
            <w:r>
              <w:rPr>
                <w:rFonts w:ascii="Calibri" w:hAnsi="Calibri" w:cs="Calibri"/>
                <w:color w:val="000000"/>
              </w:rPr>
              <w:t>must  allow</w:t>
            </w:r>
            <w:proofErr w:type="gramEnd"/>
            <w:r>
              <w:rPr>
                <w:rFonts w:ascii="Calibri" w:hAnsi="Calibri" w:cs="Calibri"/>
                <w:color w:val="000000"/>
              </w:rPr>
              <w:t xml:space="preserve"> u</w:t>
            </w:r>
            <w:r>
              <w:rPr>
                <w:rFonts w:ascii="Calibri" w:hAnsi="Calibri" w:cs="Calibri"/>
                <w:color w:val="000000"/>
              </w:rPr>
              <w:t>ser to logout successfully and redirects to the Login page</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6AE63"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color w:val="000000"/>
              </w:rPr>
              <w:t>Application successfully allows user to Logout of the application and redirects to the Login page</w:t>
            </w:r>
          </w:p>
        </w:tc>
      </w:tr>
    </w:tbl>
    <w:p w14:paraId="0ED972C5" w14:textId="77777777" w:rsidR="00247C36" w:rsidRDefault="00247C36"/>
    <w:p w14:paraId="4714ADE8"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7F607BEA" w14:textId="77777777" w:rsidR="00247C36" w:rsidRDefault="007B2224" w:rsidP="007B2224">
      <w:pPr>
        <w:pStyle w:val="DocumentText"/>
        <w:numPr>
          <w:ilvl w:val="0"/>
          <w:numId w:val="89"/>
        </w:numPr>
      </w:pPr>
      <w:r>
        <w:rPr>
          <w:shd w:val="clear" w:color="auto" w:fill="FFFFFF"/>
        </w:rPr>
        <w:lastRenderedPageBreak/>
        <w:t>Test Case  - UX08</w:t>
      </w:r>
    </w:p>
    <w:p w14:paraId="337EA9A8" w14:textId="77777777" w:rsidR="00247C36" w:rsidRDefault="007B2224">
      <w:pPr>
        <w:pStyle w:val="DocumentText"/>
      </w:pPr>
      <w:r>
        <w:rPr>
          <w:u w:val="single"/>
        </w:rPr>
        <w:t>Test Case Description</w:t>
      </w:r>
      <w:r>
        <w:t xml:space="preserve"> : To verify that an edit button is provided to edit account fields of a selected consumer</w:t>
      </w:r>
    </w:p>
    <w:p w14:paraId="1D3F705E" w14:textId="77777777" w:rsidR="00247C36" w:rsidRDefault="007B2224">
      <w:pPr>
        <w:pStyle w:val="DocumentText"/>
      </w:pPr>
      <w:r>
        <w:rPr>
          <w:u w:val="single"/>
        </w:rPr>
        <w:t>Pre-condition</w:t>
      </w:r>
      <w:r>
        <w:t xml:space="preserve"> : User is a successfully logged-in vendor (shopkeeper) and is on Account Details page of a selected consumer</w:t>
      </w:r>
    </w:p>
    <w:p w14:paraId="25C693ED" w14:textId="77777777" w:rsidR="00247C36" w:rsidRDefault="00247C36">
      <w:pPr>
        <w:pStyle w:val="TableCaption"/>
      </w:pPr>
    </w:p>
    <w:p w14:paraId="4E25B367" w14:textId="77777777" w:rsidR="00247C36" w:rsidRDefault="007B2224">
      <w:pPr>
        <w:pStyle w:val="TableCaption"/>
      </w:pPr>
      <w:bookmarkStart w:id="239" w:name="_Toc73284686"/>
      <w:r>
        <w:t>Table 7.8</w:t>
      </w:r>
      <w:r>
        <w:t xml:space="preserve"> </w:t>
      </w:r>
      <w:r>
        <w:t>Edit Account</w:t>
      </w:r>
      <w:bookmarkEnd w:id="239"/>
    </w:p>
    <w:p w14:paraId="17605B20" w14:textId="77777777" w:rsidR="00247C36" w:rsidRDefault="007B2224">
      <w:pPr>
        <w:pStyle w:val="NormalWeb"/>
        <w:spacing w:before="0" w:beforeAutospacing="0" w:after="0" w:afterAutospacing="0"/>
      </w:pPr>
      <w:r>
        <w:rPr>
          <w:rStyle w:val="apple-tab-span"/>
          <w:rFonts w:ascii="Calibri" w:hAnsi="Calibri" w:cs="Calibr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18"/>
        <w:gridCol w:w="1852"/>
        <w:gridCol w:w="1894"/>
        <w:gridCol w:w="1957"/>
        <w:gridCol w:w="2410"/>
      </w:tblGrid>
      <w:tr w:rsidR="00247C36" w14:paraId="24C1BEFB" w14:textId="77777777">
        <w:tc>
          <w:tcPr>
            <w:tcW w:w="81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69492E5"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D444D6" w14:textId="77777777" w:rsidR="00247C36" w:rsidRDefault="007B2224">
            <w:pPr>
              <w:pStyle w:val="NormalWeb"/>
              <w:spacing w:before="0" w:beforeAutospacing="0" w:after="0" w:afterAutospacing="0"/>
              <w:jc w:val="center"/>
            </w:pPr>
            <w:r>
              <w:rPr>
                <w:rFonts w:ascii="Calibri" w:hAnsi="Calibri" w:cs="Calibri"/>
                <w:b/>
                <w:bCs/>
                <w:color w:val="741B47"/>
              </w:rPr>
              <w:t>Step Des</w:t>
            </w:r>
            <w:r>
              <w:rPr>
                <w:rFonts w:ascii="Calibri" w:hAnsi="Calibri" w:cs="Calibri"/>
                <w:b/>
                <w:bCs/>
                <w:color w:val="741B47"/>
              </w:rPr>
              <w:t>cription</w:t>
            </w:r>
          </w:p>
        </w:tc>
        <w:tc>
          <w:tcPr>
            <w:tcW w:w="18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61CA4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9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9A5F2A"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417F6A"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709B6A9A" w14:textId="77777777">
        <w:trPr>
          <w:trHeight w:val="2066"/>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862E0" w14:textId="77777777" w:rsidR="00247C36" w:rsidRDefault="007B2224">
            <w:pPr>
              <w:pStyle w:val="NormalWeb"/>
            </w:pP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5EDFD" w14:textId="77777777" w:rsidR="00247C36" w:rsidRDefault="007B2224">
            <w:pPr>
              <w:pStyle w:val="NormalWeb"/>
            </w:pPr>
            <w:r>
              <w:t>User views all account details and wants to edit name or threshold fields.</w:t>
            </w:r>
          </w:p>
          <w:p w14:paraId="3607C8BF" w14:textId="77777777" w:rsidR="00247C36" w:rsidRDefault="007B2224">
            <w:pPr>
              <w:pStyle w:val="NormalWeb"/>
            </w:pPr>
            <w:r>
              <w:t>The editable fields are highlighted</w:t>
            </w: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D05F3" w14:textId="77777777" w:rsidR="00247C36" w:rsidRDefault="007B2224">
            <w:pPr>
              <w:pStyle w:val="NormalWeb"/>
            </w:pPr>
            <w:r>
              <w:t xml:space="preserve">Name and threshold not </w:t>
            </w:r>
            <w:proofErr w:type="gramStart"/>
            <w:r>
              <w:t>changed</w:t>
            </w:r>
            <w:proofErr w:type="gramEnd"/>
          </w:p>
          <w:p w14:paraId="7FCA2ED0" w14:textId="77777777" w:rsidR="00247C36" w:rsidRDefault="00247C36">
            <w:pPr>
              <w:pStyle w:val="NormalWeb"/>
            </w:pP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2E537" w14:textId="77777777" w:rsidR="00247C36" w:rsidRDefault="007B2224">
            <w:pPr>
              <w:pStyle w:val="NormalWeb"/>
            </w:pPr>
            <w:r>
              <w:t xml:space="preserve">Application must alert the user about these missing </w:t>
            </w:r>
            <w:r>
              <w:t>fields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027FF" w14:textId="77777777" w:rsidR="00247C36" w:rsidRDefault="007B2224">
            <w:pPr>
              <w:pStyle w:val="NormalWeb"/>
            </w:pPr>
            <w:r>
              <w:t>Application gives an alert stating, “You have not made any changes”</w:t>
            </w:r>
          </w:p>
        </w:tc>
      </w:tr>
      <w:tr w:rsidR="00247C36" w14:paraId="5A4DEFAE" w14:textId="77777777">
        <w:trPr>
          <w:trHeight w:val="204"/>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597A6"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77EF8"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EA465" w14:textId="77777777" w:rsidR="00247C36" w:rsidRDefault="007B2224">
            <w:pPr>
              <w:pStyle w:val="NormalWeb"/>
            </w:pPr>
            <w:r>
              <w:t>Name not entered</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5884A" w14:textId="77777777" w:rsidR="00247C36" w:rsidRDefault="007B2224">
            <w:pPr>
              <w:pStyle w:val="NormalWeb"/>
            </w:pPr>
            <w:r>
              <w:t>Application must alert the user with an error message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A514D" w14:textId="77777777" w:rsidR="00247C36" w:rsidRDefault="007B2224">
            <w:pPr>
              <w:pStyle w:val="NormalWeb"/>
            </w:pPr>
            <w:r>
              <w:t xml:space="preserve">Application gives an alert stating, “Please Enter </w:t>
            </w:r>
            <w:proofErr w:type="gramStart"/>
            <w:r>
              <w:t>A</w:t>
            </w:r>
            <w:proofErr w:type="gramEnd"/>
            <w:r>
              <w:t xml:space="preserve"> Name”</w:t>
            </w:r>
          </w:p>
        </w:tc>
      </w:tr>
      <w:tr w:rsidR="00247C36" w14:paraId="0BD6FC67" w14:textId="77777777">
        <w:trPr>
          <w:trHeight w:val="795"/>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0D7F3"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97B25"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E348" w14:textId="77777777" w:rsidR="00247C36" w:rsidRDefault="007B2224">
            <w:pPr>
              <w:pStyle w:val="NormalWeb"/>
            </w:pPr>
            <w:r>
              <w:t>Invalid Name</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CF468" w14:textId="77777777" w:rsidR="00247C36" w:rsidRDefault="007B2224">
            <w:pPr>
              <w:pStyle w:val="NormalWeb"/>
            </w:pPr>
            <w:r>
              <w:t xml:space="preserve">Application must alert the </w:t>
            </w:r>
            <w:r>
              <w:t>user with an error message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91CE9" w14:textId="77777777" w:rsidR="00247C36" w:rsidRDefault="007B2224">
            <w:pPr>
              <w:pStyle w:val="NormalWeb"/>
            </w:pPr>
            <w:r>
              <w:t xml:space="preserve">Application gives an alert stating, “Please Enter </w:t>
            </w:r>
            <w:proofErr w:type="gramStart"/>
            <w:r>
              <w:t>A</w:t>
            </w:r>
            <w:proofErr w:type="gramEnd"/>
            <w:r>
              <w:t xml:space="preserve"> Valid Name”</w:t>
            </w:r>
          </w:p>
        </w:tc>
      </w:tr>
      <w:tr w:rsidR="00247C36" w14:paraId="29849CEA" w14:textId="77777777">
        <w:trPr>
          <w:trHeight w:val="1236"/>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A228"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2AEDA"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A9E44" w14:textId="77777777" w:rsidR="00247C36" w:rsidRDefault="007B2224">
            <w:pPr>
              <w:pStyle w:val="NormalWeb"/>
            </w:pPr>
            <w:r>
              <w:t>Valid Name</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64B9A" w14:textId="77777777" w:rsidR="00247C36" w:rsidRDefault="007B2224">
            <w:pPr>
              <w:pStyle w:val="NormalWeb"/>
            </w:pPr>
            <w:r>
              <w:t>Application must notify the user about successful changes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F35EE" w14:textId="77777777" w:rsidR="00247C36" w:rsidRDefault="007B2224">
            <w:pPr>
              <w:pStyle w:val="NormalWeb"/>
            </w:pPr>
            <w:r>
              <w:t>Application gives a notification stating, “Name Changed Successfully”</w:t>
            </w:r>
          </w:p>
        </w:tc>
      </w:tr>
      <w:tr w:rsidR="00247C36" w14:paraId="40AFB367" w14:textId="77777777">
        <w:trPr>
          <w:trHeight w:val="742"/>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49259"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F5C43"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360D1" w14:textId="77777777" w:rsidR="00247C36" w:rsidRDefault="007B2224">
            <w:pPr>
              <w:pStyle w:val="NormalWeb"/>
            </w:pPr>
            <w:r>
              <w:t xml:space="preserve">Threshold not </w:t>
            </w:r>
            <w:r>
              <w:t>entered</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5E9C0" w14:textId="77777777" w:rsidR="00247C36" w:rsidRDefault="007B2224">
            <w:pPr>
              <w:pStyle w:val="NormalWeb"/>
            </w:pPr>
            <w:r>
              <w:t>Application must alert the user with an error message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52A98" w14:textId="77777777" w:rsidR="00247C36" w:rsidRDefault="007B2224">
            <w:pPr>
              <w:pStyle w:val="NormalWeb"/>
            </w:pPr>
            <w:r>
              <w:t xml:space="preserve">Application gives an alert stating, “Please Enter </w:t>
            </w:r>
            <w:proofErr w:type="gramStart"/>
            <w:r>
              <w:t>A</w:t>
            </w:r>
            <w:proofErr w:type="gramEnd"/>
            <w:r>
              <w:t xml:space="preserve"> Threshold”</w:t>
            </w:r>
          </w:p>
        </w:tc>
      </w:tr>
      <w:tr w:rsidR="00247C36" w14:paraId="08BA027B" w14:textId="77777777">
        <w:trPr>
          <w:trHeight w:val="317"/>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25A60"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1D431"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621EF" w14:textId="77777777" w:rsidR="00247C36" w:rsidRDefault="007B2224">
            <w:pPr>
              <w:pStyle w:val="NormalWeb"/>
            </w:pPr>
            <w:r>
              <w:t>Invalid Threshold</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0A844" w14:textId="77777777" w:rsidR="00247C36" w:rsidRDefault="007B2224">
            <w:pPr>
              <w:pStyle w:val="NormalWeb"/>
            </w:pPr>
            <w:r>
              <w:t>Application must alert the user with an error message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F565" w14:textId="77777777" w:rsidR="00247C36" w:rsidRDefault="007B2224">
            <w:pPr>
              <w:pStyle w:val="NormalWeb"/>
            </w:pPr>
            <w:r>
              <w:t xml:space="preserve">Application gives an alert stating, “Please Enter </w:t>
            </w:r>
            <w:proofErr w:type="gramStart"/>
            <w:r>
              <w:t>A</w:t>
            </w:r>
            <w:proofErr w:type="gramEnd"/>
            <w:r>
              <w:t xml:space="preserve"> </w:t>
            </w:r>
            <w:r>
              <w:t>Valid Threshold”</w:t>
            </w:r>
          </w:p>
        </w:tc>
      </w:tr>
      <w:tr w:rsidR="00247C36" w14:paraId="76FCE042" w14:textId="77777777">
        <w:trPr>
          <w:trHeight w:val="63"/>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DD38A"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95170" w14:textId="77777777" w:rsidR="00247C36" w:rsidRDefault="00247C36">
            <w:pPr>
              <w:pStyle w:val="NormalWeb"/>
            </w:pP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61CA5" w14:textId="77777777" w:rsidR="00247C36" w:rsidRDefault="007B2224">
            <w:pPr>
              <w:pStyle w:val="NormalWeb"/>
            </w:pPr>
            <w:r>
              <w:t>Threshold out of range</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58914" w14:textId="77777777" w:rsidR="00247C36" w:rsidRDefault="007B2224">
            <w:pPr>
              <w:pStyle w:val="NormalWeb"/>
            </w:pPr>
            <w:r>
              <w:t>Application must alert the user with an error message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8CBBE" w14:textId="77777777" w:rsidR="00247C36" w:rsidRDefault="007B2224">
            <w:pPr>
              <w:pStyle w:val="NormalWeb"/>
            </w:pPr>
            <w:r>
              <w:t>Application gives an alert stating, “Threshold must be a value between 0-1”</w:t>
            </w:r>
          </w:p>
        </w:tc>
      </w:tr>
      <w:tr w:rsidR="00247C36" w14:paraId="05385074" w14:textId="77777777">
        <w:trPr>
          <w:trHeight w:val="1065"/>
        </w:trPr>
        <w:tc>
          <w:tcPr>
            <w:tcW w:w="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3292"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4E8C7" w14:textId="77777777" w:rsidR="00247C36" w:rsidRDefault="007B2224">
            <w:pPr>
              <w:pStyle w:val="NormalWeb"/>
            </w:pPr>
            <w:r>
              <w:t xml:space="preserve">The old fields must be replaced with the changed </w:t>
            </w:r>
            <w:proofErr w:type="gramStart"/>
            <w:r>
              <w:t>one’s</w:t>
            </w:r>
            <w:proofErr w:type="gramEnd"/>
            <w:r>
              <w:t xml:space="preserve"> and the new data must be </w:t>
            </w:r>
            <w:r>
              <w:t>stored in the database</w:t>
            </w:r>
          </w:p>
        </w:tc>
        <w:tc>
          <w:tcPr>
            <w:tcW w:w="1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D6AF" w14:textId="77777777" w:rsidR="00247C36" w:rsidRDefault="007B2224">
            <w:pPr>
              <w:pStyle w:val="NormalWeb"/>
            </w:pPr>
            <w:r>
              <w:t>Valid Threshold</w:t>
            </w:r>
          </w:p>
        </w:tc>
        <w:tc>
          <w:tcPr>
            <w:tcW w:w="1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2E0D9" w14:textId="77777777" w:rsidR="00247C36" w:rsidRDefault="007B2224">
            <w:pPr>
              <w:pStyle w:val="NormalWeb"/>
            </w:pPr>
            <w:r>
              <w:t>Application must notify the user about successful changes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C69D" w14:textId="77777777" w:rsidR="00247C36" w:rsidRDefault="007B2224">
            <w:pPr>
              <w:pStyle w:val="NormalWeb"/>
            </w:pPr>
            <w:r>
              <w:t>Application gives a notification stating, “Threshold Changed Successfully”</w:t>
            </w:r>
          </w:p>
        </w:tc>
      </w:tr>
    </w:tbl>
    <w:p w14:paraId="5C731654" w14:textId="77777777" w:rsidR="00247C36" w:rsidRDefault="00247C36"/>
    <w:p w14:paraId="462C8A74"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35C85A3C" w14:textId="77777777" w:rsidR="00247C36" w:rsidRDefault="007B2224" w:rsidP="007B2224">
      <w:pPr>
        <w:pStyle w:val="DocumentText"/>
        <w:numPr>
          <w:ilvl w:val="0"/>
          <w:numId w:val="89"/>
        </w:numPr>
      </w:pPr>
      <w:r>
        <w:rPr>
          <w:shd w:val="clear" w:color="auto" w:fill="FFFFFF"/>
        </w:rPr>
        <w:lastRenderedPageBreak/>
        <w:t>Test Case  - UX09</w:t>
      </w:r>
    </w:p>
    <w:p w14:paraId="623A7E52" w14:textId="77777777" w:rsidR="00247C36" w:rsidRDefault="007B2224">
      <w:pPr>
        <w:pStyle w:val="DocumentText"/>
      </w:pPr>
      <w:r>
        <w:rPr>
          <w:u w:val="single"/>
        </w:rPr>
        <w:t>Test Case Description</w:t>
      </w:r>
      <w:r>
        <w:t xml:space="preserve"> : To verify that a delete option is provided to delete an account of a selected consumer</w:t>
      </w:r>
    </w:p>
    <w:p w14:paraId="790CF769" w14:textId="77777777" w:rsidR="00247C36" w:rsidRDefault="007B2224">
      <w:pPr>
        <w:pStyle w:val="DocumentText"/>
      </w:pPr>
      <w:r>
        <w:rPr>
          <w:u w:val="single"/>
        </w:rPr>
        <w:t>Pre-condition</w:t>
      </w:r>
      <w:r>
        <w:t xml:space="preserve"> : User is a successfully logged-in vendor (shopkeeper) and is on Account Details page of a selected consumer</w:t>
      </w:r>
    </w:p>
    <w:p w14:paraId="017C7F5E" w14:textId="77777777" w:rsidR="00247C36" w:rsidRDefault="007B2224">
      <w:pPr>
        <w:pStyle w:val="NormalWeb"/>
        <w:spacing w:before="0" w:beforeAutospacing="0" w:after="0" w:afterAutospacing="0"/>
        <w:ind w:firstLine="720"/>
      </w:pPr>
      <w:r>
        <w:rPr>
          <w:rStyle w:val="apple-tab-span"/>
          <w:rFonts w:ascii="Calibri" w:hAnsi="Calibri" w:cs="Calibri"/>
          <w:color w:val="000000"/>
        </w:rPr>
        <w:tab/>
      </w:r>
    </w:p>
    <w:p w14:paraId="202EF551" w14:textId="77777777" w:rsidR="00247C36" w:rsidRDefault="007B2224">
      <w:pPr>
        <w:pStyle w:val="TableCaption"/>
      </w:pPr>
      <w:bookmarkStart w:id="240" w:name="_Toc73284687"/>
      <w:r>
        <w:t>Table 7.9</w:t>
      </w:r>
      <w:r>
        <w:t xml:space="preserve"> </w:t>
      </w:r>
      <w:r>
        <w:t>Delete Account</w:t>
      </w:r>
      <w:bookmarkEnd w:id="240"/>
    </w:p>
    <w:p w14:paraId="4485F8CC" w14:textId="77777777" w:rsidR="00247C36" w:rsidRDefault="00247C36">
      <w:pPr>
        <w:pStyle w:val="TableCaption"/>
      </w:pPr>
    </w:p>
    <w:tbl>
      <w:tblPr>
        <w:tblW w:w="8931" w:type="dxa"/>
        <w:tblInd w:w="-152" w:type="dxa"/>
        <w:tblLayout w:type="fixed"/>
        <w:tblCellMar>
          <w:top w:w="15" w:type="dxa"/>
          <w:left w:w="15" w:type="dxa"/>
          <w:bottom w:w="15" w:type="dxa"/>
          <w:right w:w="15" w:type="dxa"/>
        </w:tblCellMar>
        <w:tblLook w:val="04A0" w:firstRow="1" w:lastRow="0" w:firstColumn="1" w:lastColumn="0" w:noHBand="0" w:noVBand="1"/>
      </w:tblPr>
      <w:tblGrid>
        <w:gridCol w:w="799"/>
        <w:gridCol w:w="1750"/>
        <w:gridCol w:w="2181"/>
        <w:gridCol w:w="1764"/>
        <w:gridCol w:w="2437"/>
      </w:tblGrid>
      <w:tr w:rsidR="00247C36" w14:paraId="588ADB6F" w14:textId="77777777">
        <w:tc>
          <w:tcPr>
            <w:tcW w:w="79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A67D51"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7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226E6F" w14:textId="77777777" w:rsidR="00247C36" w:rsidRDefault="007B2224">
            <w:pPr>
              <w:pStyle w:val="NormalWeb"/>
              <w:spacing w:before="0" w:beforeAutospacing="0" w:after="0" w:afterAutospacing="0"/>
              <w:jc w:val="center"/>
            </w:pPr>
            <w:r>
              <w:rPr>
                <w:rFonts w:ascii="Calibri" w:hAnsi="Calibri" w:cs="Calibri"/>
                <w:b/>
                <w:bCs/>
                <w:color w:val="741B47"/>
              </w:rPr>
              <w:t>Step De</w:t>
            </w:r>
            <w:r>
              <w:rPr>
                <w:rFonts w:ascii="Calibri" w:hAnsi="Calibri" w:cs="Calibri"/>
                <w:b/>
                <w:bCs/>
                <w:color w:val="741B47"/>
              </w:rPr>
              <w:t>scription</w:t>
            </w:r>
          </w:p>
        </w:tc>
        <w:tc>
          <w:tcPr>
            <w:tcW w:w="21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F36247"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7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0E2259"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43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488107"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34353B82" w14:textId="77777777">
        <w:trPr>
          <w:trHeight w:val="5405"/>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10EC2" w14:textId="77777777" w:rsidR="00247C36" w:rsidRDefault="007B2224">
            <w:pPr>
              <w:pStyle w:val="NormalWeb"/>
              <w:rPr>
                <w:rFonts w:ascii="Calibri" w:hAnsi="Calibri" w:cs="Calibri"/>
              </w:rPr>
            </w:pPr>
            <w:r>
              <w:rPr>
                <w:rFonts w:ascii="Calibri" w:hAnsi="Calibri" w:cs="Calibri"/>
              </w:rPr>
              <w:t>1.</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015B9" w14:textId="77777777" w:rsidR="00247C36" w:rsidRDefault="007B2224">
            <w:pPr>
              <w:pStyle w:val="NormalWeb"/>
              <w:rPr>
                <w:rFonts w:ascii="Calibri" w:hAnsi="Calibri" w:cs="Calibri"/>
              </w:rPr>
            </w:pPr>
            <w:r>
              <w:rPr>
                <w:rFonts w:ascii="Calibri" w:hAnsi="Calibri" w:cs="Calibri"/>
              </w:rPr>
              <w:t xml:space="preserve">User clicks the delete icon for closing the </w:t>
            </w:r>
            <w:proofErr w:type="gramStart"/>
            <w:r>
              <w:rPr>
                <w:rFonts w:ascii="Calibri" w:hAnsi="Calibri" w:cs="Calibri"/>
              </w:rPr>
              <w:t>account</w:t>
            </w:r>
            <w:proofErr w:type="gramEnd"/>
          </w:p>
          <w:p w14:paraId="3DFE2D9A" w14:textId="77777777" w:rsidR="00247C36" w:rsidRDefault="007B2224">
            <w:pPr>
              <w:pStyle w:val="NormalWeb"/>
              <w:rPr>
                <w:rFonts w:ascii="Calibri" w:hAnsi="Calibri" w:cs="Calibri"/>
              </w:rPr>
            </w:pPr>
            <w:r>
              <w:rPr>
                <w:rFonts w:ascii="Calibri" w:hAnsi="Calibri" w:cs="Calibri"/>
              </w:rPr>
              <w:br/>
            </w:r>
            <w:r>
              <w:rPr>
                <w:rFonts w:ascii="Calibri" w:hAnsi="Calibri" w:cs="Calibri"/>
              </w:rPr>
              <w:br/>
            </w:r>
          </w:p>
          <w:p w14:paraId="5B284D27" w14:textId="77777777" w:rsidR="00247C36" w:rsidRDefault="00247C36">
            <w:pPr>
              <w:pStyle w:val="NormalWeb"/>
              <w:rPr>
                <w:rFonts w:ascii="Calibri" w:hAnsi="Calibri" w:cs="Calibri"/>
              </w:rPr>
            </w:pPr>
          </w:p>
          <w:p w14:paraId="3424B3B3" w14:textId="77777777" w:rsidR="00247C36" w:rsidRDefault="00247C36">
            <w:pPr>
              <w:pStyle w:val="NormalWeb"/>
              <w:rPr>
                <w:rFonts w:ascii="Calibri" w:hAnsi="Calibri" w:cs="Calibri"/>
              </w:rPr>
            </w:pPr>
          </w:p>
          <w:p w14:paraId="7F0EAE65" w14:textId="77777777" w:rsidR="00247C36" w:rsidRDefault="007B2224">
            <w:pPr>
              <w:pStyle w:val="NormalWeb"/>
              <w:rPr>
                <w:rFonts w:ascii="Calibri" w:hAnsi="Calibri" w:cs="Calibri"/>
              </w:rPr>
            </w:pPr>
            <w:r>
              <w:rPr>
                <w:rFonts w:ascii="Calibri" w:hAnsi="Calibri" w:cs="Calibri"/>
              </w:rPr>
              <w:t>Consumer’s name and RMN deleted from the consumers list</w:t>
            </w:r>
          </w:p>
        </w:tc>
        <w:tc>
          <w:tcPr>
            <w:tcW w:w="21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546C2" w14:textId="77777777" w:rsidR="00247C36" w:rsidRDefault="007B2224">
            <w:pPr>
              <w:pStyle w:val="NormalWeb"/>
              <w:rPr>
                <w:rFonts w:ascii="Calibri" w:hAnsi="Calibri" w:cs="Calibri"/>
              </w:rPr>
            </w:pPr>
            <w:r>
              <w:rPr>
                <w:rFonts w:ascii="Calibri" w:hAnsi="Calibri" w:cs="Calibri"/>
              </w:rPr>
              <w:t>On clicking the delete icon confirmation message is provided</w:t>
            </w:r>
          </w:p>
        </w:tc>
        <w:tc>
          <w:tcPr>
            <w:tcW w:w="1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7A3D" w14:textId="77777777" w:rsidR="00247C36" w:rsidRDefault="007B2224">
            <w:pPr>
              <w:pStyle w:val="NormalWeb"/>
              <w:rPr>
                <w:rFonts w:ascii="Calibri" w:hAnsi="Calibri" w:cs="Calibri"/>
              </w:rPr>
            </w:pPr>
            <w:r>
              <w:rPr>
                <w:rFonts w:ascii="Calibri" w:hAnsi="Calibri" w:cs="Calibri"/>
              </w:rPr>
              <w:t xml:space="preserve">Application must ask the </w:t>
            </w:r>
            <w:r>
              <w:rPr>
                <w:rFonts w:ascii="Calibri" w:hAnsi="Calibri" w:cs="Calibri"/>
              </w:rPr>
              <w:t xml:space="preserve">user for confirmation of deleting </w:t>
            </w:r>
            <w:proofErr w:type="gramStart"/>
            <w:r>
              <w:rPr>
                <w:rFonts w:ascii="Calibri" w:hAnsi="Calibri" w:cs="Calibri"/>
              </w:rPr>
              <w:t>account</w:t>
            </w:r>
            <w:proofErr w:type="gramEnd"/>
          </w:p>
          <w:p w14:paraId="05363015" w14:textId="77777777" w:rsidR="00247C36" w:rsidRDefault="007B2224">
            <w:pPr>
              <w:pStyle w:val="NormalWeb"/>
              <w:rPr>
                <w:rFonts w:ascii="Calibri" w:hAnsi="Calibri" w:cs="Calibri"/>
              </w:rPr>
            </w:pPr>
            <w:r>
              <w:rPr>
                <w:rFonts w:ascii="Calibri" w:hAnsi="Calibri" w:cs="Calibri"/>
              </w:rPr>
              <w:br/>
            </w:r>
            <w:r>
              <w:rPr>
                <w:rFonts w:ascii="Calibri" w:hAnsi="Calibri" w:cs="Calibri"/>
              </w:rPr>
              <w:br/>
            </w:r>
          </w:p>
        </w:tc>
        <w:tc>
          <w:tcPr>
            <w:tcW w:w="2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F58C5" w14:textId="77777777" w:rsidR="00247C36" w:rsidRDefault="007B2224">
            <w:pPr>
              <w:pStyle w:val="NormalWeb"/>
              <w:rPr>
                <w:rFonts w:ascii="Calibri" w:hAnsi="Calibri" w:cs="Calibri"/>
              </w:rPr>
            </w:pPr>
            <w:r>
              <w:rPr>
                <w:rFonts w:ascii="Calibri" w:hAnsi="Calibri" w:cs="Calibri"/>
              </w:rPr>
              <w:t>Application asks the user to confirm delete, </w:t>
            </w:r>
          </w:p>
          <w:p w14:paraId="355D2774" w14:textId="77777777" w:rsidR="00247C36" w:rsidRDefault="007B2224" w:rsidP="007B2224">
            <w:pPr>
              <w:pStyle w:val="NormalWeb"/>
              <w:numPr>
                <w:ilvl w:val="0"/>
                <w:numId w:val="94"/>
              </w:numPr>
              <w:ind w:left="351"/>
              <w:rPr>
                <w:rFonts w:ascii="Calibri" w:hAnsi="Calibri" w:cs="Calibri"/>
              </w:rPr>
            </w:pPr>
            <w:r>
              <w:rPr>
                <w:rFonts w:ascii="Calibri" w:hAnsi="Calibri" w:cs="Calibri"/>
              </w:rPr>
              <w:t>On clicking No - user remains on the same page </w:t>
            </w:r>
          </w:p>
          <w:p w14:paraId="51BF5539" w14:textId="77777777" w:rsidR="00247C36" w:rsidRDefault="007B2224" w:rsidP="007B2224">
            <w:pPr>
              <w:pStyle w:val="NormalWeb"/>
              <w:numPr>
                <w:ilvl w:val="0"/>
                <w:numId w:val="94"/>
              </w:numPr>
              <w:ind w:left="351"/>
              <w:rPr>
                <w:rFonts w:ascii="Calibri" w:hAnsi="Calibri" w:cs="Calibri"/>
              </w:rPr>
            </w:pPr>
            <w:r>
              <w:rPr>
                <w:rFonts w:ascii="Calibri" w:hAnsi="Calibri" w:cs="Calibri"/>
              </w:rPr>
              <w:t>On clicking Yes - Application gives a successful notification stating, “Account Deleted Successfully” and user is red</w:t>
            </w:r>
            <w:r>
              <w:rPr>
                <w:rFonts w:ascii="Calibri" w:hAnsi="Calibri" w:cs="Calibri"/>
              </w:rPr>
              <w:t>irected to the dashboard </w:t>
            </w:r>
          </w:p>
        </w:tc>
      </w:tr>
    </w:tbl>
    <w:p w14:paraId="7938AEDC" w14:textId="77777777" w:rsidR="00247C36" w:rsidRDefault="00247C36">
      <w:pPr>
        <w:rPr>
          <w:rFonts w:cs="Times New Roman"/>
        </w:rPr>
      </w:pPr>
    </w:p>
    <w:p w14:paraId="0E991673"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21FEFC3E" w14:textId="77777777" w:rsidR="00247C36" w:rsidRDefault="007B2224" w:rsidP="007B2224">
      <w:pPr>
        <w:pStyle w:val="DocumentText"/>
        <w:numPr>
          <w:ilvl w:val="0"/>
          <w:numId w:val="89"/>
        </w:numPr>
      </w:pPr>
      <w:r>
        <w:rPr>
          <w:shd w:val="clear" w:color="auto" w:fill="FFFFFF"/>
        </w:rPr>
        <w:lastRenderedPageBreak/>
        <w:t>Test Case  - UX10</w:t>
      </w:r>
    </w:p>
    <w:p w14:paraId="4E1F8E6B" w14:textId="77777777" w:rsidR="00247C36" w:rsidRDefault="007B2224">
      <w:pPr>
        <w:pStyle w:val="DocumentText"/>
      </w:pPr>
      <w:r>
        <w:rPr>
          <w:u w:val="single"/>
        </w:rPr>
        <w:t>Test Case Description</w:t>
      </w:r>
      <w:r>
        <w:t xml:space="preserve"> : To verify that a table is provided to enter product details purchased for a selected consumer</w:t>
      </w:r>
    </w:p>
    <w:p w14:paraId="2BA78C0B" w14:textId="77777777" w:rsidR="00247C36" w:rsidRDefault="007B2224">
      <w:pPr>
        <w:pStyle w:val="DocumentText"/>
      </w:pPr>
      <w:r>
        <w:rPr>
          <w:u w:val="single"/>
        </w:rPr>
        <w:t>Pre-condition</w:t>
      </w:r>
      <w:r>
        <w:t xml:space="preserve"> : User is a successfully logged-in vendor (shopkeeper) and is on Add Products page of a selected consumer</w:t>
      </w:r>
    </w:p>
    <w:p w14:paraId="55B44E6C" w14:textId="77777777" w:rsidR="00247C36" w:rsidRDefault="00247C36">
      <w:pPr>
        <w:pStyle w:val="TableCaption"/>
      </w:pPr>
    </w:p>
    <w:p w14:paraId="01316991" w14:textId="77777777" w:rsidR="00247C36" w:rsidRDefault="007B2224">
      <w:pPr>
        <w:pStyle w:val="TableCaption"/>
      </w:pPr>
      <w:bookmarkStart w:id="241" w:name="_Toc73284688"/>
      <w:r>
        <w:t>Table 7.10</w:t>
      </w:r>
      <w:r>
        <w:t xml:space="preserve"> </w:t>
      </w:r>
      <w:r>
        <w:t>Add Products Table</w:t>
      </w:r>
      <w:bookmarkEnd w:id="241"/>
    </w:p>
    <w:p w14:paraId="5FAB9B78" w14:textId="77777777" w:rsidR="00247C36" w:rsidRDefault="007B2224">
      <w:pPr>
        <w:pStyle w:val="TableCaption"/>
      </w:pPr>
      <w:r>
        <w:rPr>
          <w:rStyle w:val="apple-tab-span"/>
          <w:rFonts w:ascii="Calibri" w:hAnsi="Calibri" w:cs="Calibr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19"/>
        <w:gridCol w:w="2011"/>
        <w:gridCol w:w="1765"/>
        <w:gridCol w:w="2072"/>
        <w:gridCol w:w="2264"/>
      </w:tblGrid>
      <w:tr w:rsidR="00247C36" w14:paraId="46871FA8" w14:textId="77777777">
        <w:tc>
          <w:tcPr>
            <w:tcW w:w="8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78227C" w14:textId="77777777" w:rsidR="00247C36" w:rsidRDefault="007B2224">
            <w:pPr>
              <w:pStyle w:val="NormalWeb"/>
              <w:spacing w:before="0" w:beforeAutospacing="0" w:after="0" w:afterAutospacing="0"/>
              <w:jc w:val="center"/>
            </w:pPr>
            <w:r>
              <w:rPr>
                <w:rFonts w:ascii="Calibri" w:hAnsi="Calibri" w:cs="Calibri"/>
                <w:b/>
                <w:bCs/>
                <w:color w:val="741B47"/>
              </w:rPr>
              <w:t>Step N</w:t>
            </w:r>
            <w:r>
              <w:rPr>
                <w:rFonts w:ascii="Calibri" w:hAnsi="Calibri" w:cs="Calibri"/>
                <w:b/>
                <w:bCs/>
                <w:color w:val="741B47"/>
              </w:rPr>
              <w: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CFD6D2"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712615"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CECDC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26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B8C5C0"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11AF1A2D" w14:textId="77777777">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FC1" w14:textId="77777777" w:rsidR="00247C36" w:rsidRDefault="007B2224">
            <w:pPr>
              <w:pStyle w:val="NormalWeb"/>
              <w:rPr>
                <w:rFonts w:ascii="Calibri" w:hAnsi="Calibri" w:cs="Calibri"/>
              </w:rPr>
            </w:pPr>
            <w:r>
              <w:rPr>
                <w:rFonts w:ascii="Calibri" w:hAnsi="Calibri" w:cs="Calibri"/>
              </w:rPr>
              <w:t>1.</w:t>
            </w:r>
          </w:p>
          <w:p w14:paraId="5E58B324"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D58BA" w14:textId="77777777" w:rsidR="00247C36" w:rsidRDefault="007B2224">
            <w:pPr>
              <w:pStyle w:val="NormalWeb"/>
              <w:rPr>
                <w:rFonts w:ascii="Calibri" w:hAnsi="Calibri" w:cs="Calibri"/>
              </w:rPr>
            </w:pPr>
            <w:r>
              <w:rPr>
                <w:rFonts w:ascii="Calibri" w:hAnsi="Calibri" w:cs="Calibri"/>
              </w:rPr>
              <w:t xml:space="preserve">User searches required </w:t>
            </w:r>
            <w:proofErr w:type="gramStart"/>
            <w:r>
              <w:rPr>
                <w:rFonts w:ascii="Calibri" w:hAnsi="Calibri" w:cs="Calibri"/>
              </w:rPr>
              <w:t>product, if</w:t>
            </w:r>
            <w:proofErr w:type="gramEnd"/>
            <w:r>
              <w:rPr>
                <w:rFonts w:ascii="Calibri" w:hAnsi="Calibri" w:cs="Calibri"/>
              </w:rPr>
              <w:t xml:space="preserve"> product is available it is displayed with its base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9995" w14:textId="77777777" w:rsidR="00247C36" w:rsidRDefault="007B2224">
            <w:pPr>
              <w:pStyle w:val="NormalWeb"/>
              <w:rPr>
                <w:rFonts w:ascii="Calibri" w:hAnsi="Calibri" w:cs="Calibri"/>
              </w:rPr>
            </w:pPr>
            <w:r>
              <w:rPr>
                <w:rFonts w:ascii="Calibri" w:hAnsi="Calibri" w:cs="Calibri"/>
              </w:rPr>
              <w:t>Product not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DC3F1" w14:textId="77777777" w:rsidR="00247C36" w:rsidRDefault="007B2224">
            <w:pPr>
              <w:pStyle w:val="NormalWeb"/>
              <w:rPr>
                <w:rFonts w:ascii="Calibri" w:hAnsi="Calibri" w:cs="Calibri"/>
              </w:rPr>
            </w:pPr>
            <w:r>
              <w:rPr>
                <w:rFonts w:ascii="Calibri" w:hAnsi="Calibri" w:cs="Calibri"/>
              </w:rPr>
              <w:t>Application must alert the user about these missing fields</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2D415" w14:textId="77777777" w:rsidR="00247C36" w:rsidRDefault="007B2224">
            <w:pPr>
              <w:pStyle w:val="NormalWeb"/>
              <w:rPr>
                <w:rFonts w:ascii="Calibri" w:hAnsi="Calibri" w:cs="Calibri"/>
              </w:rPr>
            </w:pPr>
            <w:r>
              <w:rPr>
                <w:rFonts w:ascii="Calibri" w:hAnsi="Calibri" w:cs="Calibri"/>
              </w:rPr>
              <w:t>Application gives an alert stating, “Please Enter the product”</w:t>
            </w:r>
          </w:p>
        </w:tc>
      </w:tr>
      <w:tr w:rsidR="00247C36" w14:paraId="1AEB29F4" w14:textId="77777777">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BDD1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D32F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8FA62" w14:textId="77777777" w:rsidR="00247C36" w:rsidRDefault="007B2224">
            <w:pPr>
              <w:pStyle w:val="NormalWeb"/>
              <w:rPr>
                <w:rFonts w:ascii="Calibri" w:hAnsi="Calibri" w:cs="Calibri"/>
              </w:rPr>
            </w:pPr>
            <w:r>
              <w:rPr>
                <w:rFonts w:ascii="Calibri" w:hAnsi="Calibri" w:cs="Calibri"/>
              </w:rPr>
              <w:t>Quantity not entered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A5479" w14:textId="77777777" w:rsidR="00247C36" w:rsidRDefault="007B2224">
            <w:pPr>
              <w:pStyle w:val="NormalWeb"/>
              <w:rPr>
                <w:rFonts w:ascii="Calibri" w:hAnsi="Calibri" w:cs="Calibri"/>
              </w:rPr>
            </w:pPr>
            <w:r>
              <w:rPr>
                <w:rFonts w:ascii="Calibri" w:hAnsi="Calibri" w:cs="Calibri"/>
              </w:rPr>
              <w:t xml:space="preserve">Application must alert the </w:t>
            </w:r>
            <w:proofErr w:type="gramStart"/>
            <w:r>
              <w:rPr>
                <w:rFonts w:ascii="Calibri" w:hAnsi="Calibri" w:cs="Calibri"/>
              </w:rPr>
              <w:t>user</w:t>
            </w:r>
            <w:proofErr w:type="gramEnd"/>
          </w:p>
          <w:p w14:paraId="47877BC0" w14:textId="77777777" w:rsidR="00247C36" w:rsidRDefault="007B2224">
            <w:pPr>
              <w:pStyle w:val="NormalWeb"/>
            </w:pPr>
            <w:r>
              <w:rPr>
                <w:rFonts w:ascii="Calibri" w:hAnsi="Calibri" w:cs="Calibri"/>
              </w:rPr>
              <w:t>about it</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34DC4" w14:textId="77777777" w:rsidR="00247C36" w:rsidRDefault="007B2224">
            <w:pPr>
              <w:pStyle w:val="NormalWeb"/>
              <w:rPr>
                <w:rFonts w:ascii="Calibri" w:hAnsi="Calibri" w:cs="Calibri"/>
              </w:rPr>
            </w:pPr>
            <w:r>
              <w:rPr>
                <w:rFonts w:ascii="Calibri" w:hAnsi="Calibri" w:cs="Calibri"/>
              </w:rPr>
              <w:t>Application by default takes quantity to be 1 </w:t>
            </w:r>
          </w:p>
        </w:tc>
      </w:tr>
      <w:tr w:rsidR="00247C36" w14:paraId="3C6CAA82" w14:textId="77777777">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52FA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14A52"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CF7EA" w14:textId="77777777" w:rsidR="00247C36" w:rsidRDefault="007B2224">
            <w:pPr>
              <w:pStyle w:val="NormalWeb"/>
              <w:rPr>
                <w:rFonts w:ascii="Calibri" w:hAnsi="Calibri" w:cs="Calibri"/>
              </w:rPr>
            </w:pPr>
            <w:r>
              <w:rPr>
                <w:rFonts w:ascii="Calibri" w:hAnsi="Calibri" w:cs="Calibri"/>
              </w:rPr>
              <w:t>Invalid Quantity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FBAD4" w14:textId="77777777" w:rsidR="00247C36" w:rsidRDefault="007B2224">
            <w:pPr>
              <w:pStyle w:val="NormalWeb"/>
              <w:rPr>
                <w:rFonts w:ascii="Calibri" w:hAnsi="Calibri" w:cs="Calibri"/>
              </w:rPr>
            </w:pPr>
            <w:r>
              <w:rPr>
                <w:rFonts w:ascii="Calibri" w:hAnsi="Calibri" w:cs="Calibri"/>
              </w:rPr>
              <w:t xml:space="preserve">Application must alert the user about invalid </w:t>
            </w:r>
            <w:r>
              <w:rPr>
                <w:rFonts w:ascii="Calibri" w:hAnsi="Calibri" w:cs="Calibri"/>
              </w:rPr>
              <w:t>quantity</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F235E" w14:textId="77777777" w:rsidR="00247C36" w:rsidRDefault="007B2224">
            <w:pPr>
              <w:pStyle w:val="NormalWeb"/>
              <w:rPr>
                <w:rFonts w:ascii="Calibri" w:hAnsi="Calibri" w:cs="Calibri"/>
              </w:rPr>
            </w:pPr>
            <w:r>
              <w:rPr>
                <w:rFonts w:ascii="Calibri" w:hAnsi="Calibri" w:cs="Calibri"/>
              </w:rPr>
              <w:t xml:space="preserve">Application gives an alert stating, “Please Enter </w:t>
            </w:r>
            <w:proofErr w:type="gramStart"/>
            <w:r>
              <w:rPr>
                <w:rFonts w:ascii="Calibri" w:hAnsi="Calibri" w:cs="Calibri"/>
              </w:rPr>
              <w:t>A</w:t>
            </w:r>
            <w:proofErr w:type="gramEnd"/>
            <w:r>
              <w:rPr>
                <w:rFonts w:ascii="Calibri" w:hAnsi="Calibri" w:cs="Calibri"/>
              </w:rPr>
              <w:t xml:space="preserve"> Valid Quantity”</w:t>
            </w:r>
          </w:p>
        </w:tc>
      </w:tr>
      <w:tr w:rsidR="00247C36" w14:paraId="505D3CAC" w14:textId="77777777">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6238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CE36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BE013" w14:textId="77777777" w:rsidR="00247C36" w:rsidRDefault="007B2224">
            <w:pPr>
              <w:pStyle w:val="NormalWeb"/>
              <w:rPr>
                <w:rFonts w:ascii="Calibri" w:hAnsi="Calibri" w:cs="Calibri"/>
              </w:rPr>
            </w:pPr>
            <w:r>
              <w:rPr>
                <w:rFonts w:ascii="Calibri" w:hAnsi="Calibri" w:cs="Calibri"/>
              </w:rPr>
              <w:t>User clicks add 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FF897" w14:textId="77777777" w:rsidR="00247C36" w:rsidRDefault="007B2224">
            <w:pPr>
              <w:pStyle w:val="NormalWeb"/>
              <w:rPr>
                <w:rFonts w:ascii="Calibri" w:hAnsi="Calibri" w:cs="Calibri"/>
              </w:rPr>
            </w:pPr>
            <w:r>
              <w:rPr>
                <w:rFonts w:ascii="Calibri" w:hAnsi="Calibri" w:cs="Calibri"/>
              </w:rPr>
              <w:t>Application must add the product to the table</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0A1D5" w14:textId="77777777" w:rsidR="00247C36" w:rsidRDefault="007B2224">
            <w:pPr>
              <w:pStyle w:val="NormalWeb"/>
              <w:rPr>
                <w:rFonts w:ascii="Calibri" w:hAnsi="Calibri" w:cs="Calibri"/>
              </w:rPr>
            </w:pPr>
            <w:r>
              <w:rPr>
                <w:rFonts w:ascii="Calibri" w:hAnsi="Calibri" w:cs="Calibri"/>
              </w:rPr>
              <w:t xml:space="preserve">Application adds the product to the table as an </w:t>
            </w:r>
            <w:proofErr w:type="spellStart"/>
            <w:r>
              <w:rPr>
                <w:rFonts w:ascii="Calibri" w:hAnsi="Calibri" w:cs="Calibri"/>
              </w:rPr>
              <w:t>udhaari</w:t>
            </w:r>
            <w:proofErr w:type="spellEnd"/>
            <w:r>
              <w:rPr>
                <w:rFonts w:ascii="Calibri" w:hAnsi="Calibri" w:cs="Calibri"/>
              </w:rPr>
              <w:t xml:space="preserve"> and auto calculates the total price as the product</w:t>
            </w:r>
            <w:r>
              <w:rPr>
                <w:rFonts w:ascii="Calibri" w:hAnsi="Calibri" w:cs="Calibri"/>
              </w:rPr>
              <w:t xml:space="preserve"> of quantity and base price</w:t>
            </w:r>
          </w:p>
        </w:tc>
      </w:tr>
      <w:tr w:rsidR="00247C36" w14:paraId="3DD47449" w14:textId="77777777">
        <w:trPr>
          <w:trHeight w:val="16"/>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D799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E46EE"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417B1" w14:textId="77777777" w:rsidR="00247C36" w:rsidRDefault="007B2224">
            <w:pPr>
              <w:pStyle w:val="NormalWeb"/>
              <w:rPr>
                <w:rFonts w:ascii="Calibri" w:hAnsi="Calibri" w:cs="Calibri"/>
              </w:rPr>
            </w:pPr>
            <w:r>
              <w:rPr>
                <w:rFonts w:ascii="Calibri" w:hAnsi="Calibri" w:cs="Calibri"/>
              </w:rPr>
              <w:t xml:space="preserve">User wishes to increase or decrease the quantity after adding the </w:t>
            </w:r>
            <w:r>
              <w:rPr>
                <w:rFonts w:ascii="Calibri" w:hAnsi="Calibri" w:cs="Calibri"/>
              </w:rPr>
              <w:lastRenderedPageBreak/>
              <w:t>product to the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DA51C" w14:textId="77777777" w:rsidR="00247C36" w:rsidRDefault="007B2224">
            <w:pPr>
              <w:pStyle w:val="NormalWeb"/>
              <w:rPr>
                <w:rFonts w:ascii="Calibri" w:hAnsi="Calibri" w:cs="Calibri"/>
              </w:rPr>
            </w:pPr>
            <w:r>
              <w:rPr>
                <w:rFonts w:ascii="Calibri" w:hAnsi="Calibri" w:cs="Calibri"/>
              </w:rPr>
              <w:lastRenderedPageBreak/>
              <w:t>Application must allow user to add or decrease the quantity after adding the product to the table</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40BC6" w14:textId="77777777" w:rsidR="00247C36" w:rsidRDefault="007B2224">
            <w:pPr>
              <w:pStyle w:val="NormalWeb"/>
              <w:rPr>
                <w:rFonts w:ascii="Calibri" w:hAnsi="Calibri" w:cs="Calibri"/>
              </w:rPr>
            </w:pPr>
            <w:r>
              <w:rPr>
                <w:rFonts w:ascii="Calibri" w:hAnsi="Calibri" w:cs="Calibri"/>
              </w:rPr>
              <w:t xml:space="preserve">Application allows user to </w:t>
            </w:r>
            <w:r>
              <w:rPr>
                <w:rFonts w:ascii="Calibri" w:hAnsi="Calibri" w:cs="Calibri"/>
              </w:rPr>
              <w:t xml:space="preserve">increase decrease the quantity by providing increment </w:t>
            </w:r>
            <w:r>
              <w:rPr>
                <w:rFonts w:ascii="Calibri" w:hAnsi="Calibri" w:cs="Calibri"/>
              </w:rPr>
              <w:lastRenderedPageBreak/>
              <w:t>or decrement button for each quantity</w:t>
            </w:r>
          </w:p>
        </w:tc>
      </w:tr>
      <w:tr w:rsidR="00247C36" w14:paraId="11F7ED82" w14:textId="77777777">
        <w:trPr>
          <w:trHeight w:val="83"/>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DE7B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E3C9A" w14:textId="77777777" w:rsidR="00247C36" w:rsidRDefault="007B2224">
            <w:pPr>
              <w:pStyle w:val="NormalWeb"/>
              <w:rPr>
                <w:rFonts w:ascii="Calibri" w:hAnsi="Calibri" w:cs="Calibri"/>
              </w:rPr>
            </w:pPr>
            <w:r>
              <w:rPr>
                <w:rFonts w:ascii="Calibri" w:hAnsi="Calibri" w:cs="Calibri"/>
              </w:rPr>
              <w:t>All product details are stored 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CED6" w14:textId="77777777" w:rsidR="00247C36" w:rsidRDefault="007B2224">
            <w:pPr>
              <w:pStyle w:val="NormalWeb"/>
              <w:rPr>
                <w:rFonts w:ascii="Calibri" w:hAnsi="Calibri" w:cs="Calibri"/>
              </w:rPr>
            </w:pPr>
            <w:r>
              <w:rPr>
                <w:rFonts w:ascii="Calibri" w:hAnsi="Calibri" w:cs="Calibri"/>
              </w:rPr>
              <w:t>User wishes to remove a product from the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6E159" w14:textId="77777777" w:rsidR="00247C36" w:rsidRDefault="007B2224">
            <w:pPr>
              <w:pStyle w:val="NormalWeb"/>
              <w:rPr>
                <w:rFonts w:ascii="Calibri" w:hAnsi="Calibri" w:cs="Calibri"/>
              </w:rPr>
            </w:pPr>
            <w:r>
              <w:rPr>
                <w:rFonts w:ascii="Calibri" w:hAnsi="Calibri" w:cs="Calibri"/>
              </w:rPr>
              <w:t>Application must allow user to remove the product from table</w:t>
            </w:r>
          </w:p>
        </w:tc>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00BF8" w14:textId="77777777" w:rsidR="00247C36" w:rsidRDefault="007B2224">
            <w:pPr>
              <w:pStyle w:val="NormalWeb"/>
              <w:rPr>
                <w:rFonts w:ascii="Calibri" w:hAnsi="Calibri" w:cs="Calibri"/>
              </w:rPr>
            </w:pPr>
            <w:r>
              <w:rPr>
                <w:rFonts w:ascii="Calibri" w:hAnsi="Calibri" w:cs="Calibri"/>
              </w:rPr>
              <w:t>Applica</w:t>
            </w:r>
            <w:r>
              <w:rPr>
                <w:rFonts w:ascii="Calibri" w:hAnsi="Calibri" w:cs="Calibri"/>
              </w:rPr>
              <w:t>tion provides a remove icon on each row of the table through which any product added to the table can be removed</w:t>
            </w:r>
          </w:p>
        </w:tc>
      </w:tr>
    </w:tbl>
    <w:p w14:paraId="6F5F417B" w14:textId="77777777" w:rsidR="00247C36" w:rsidRDefault="00247C36"/>
    <w:p w14:paraId="346000CC"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620B685A" w14:textId="77777777" w:rsidR="00247C36" w:rsidRDefault="007B2224" w:rsidP="007B2224">
      <w:pPr>
        <w:pStyle w:val="DocumentText"/>
        <w:numPr>
          <w:ilvl w:val="0"/>
          <w:numId w:val="89"/>
        </w:numPr>
      </w:pPr>
      <w:r>
        <w:rPr>
          <w:shd w:val="clear" w:color="auto" w:fill="FFFFFF"/>
        </w:rPr>
        <w:lastRenderedPageBreak/>
        <w:t>Test Case  - UX11</w:t>
      </w:r>
    </w:p>
    <w:p w14:paraId="6AAF2128" w14:textId="77777777" w:rsidR="00247C36" w:rsidRDefault="007B2224">
      <w:pPr>
        <w:pStyle w:val="DocumentText"/>
      </w:pPr>
      <w:r>
        <w:rPr>
          <w:u w:val="single"/>
        </w:rPr>
        <w:t>Test Case Description</w:t>
      </w:r>
      <w:r>
        <w:t xml:space="preserve"> : To verify that a dynamic view is provided to display the total amount after adding a product</w:t>
      </w:r>
    </w:p>
    <w:p w14:paraId="5B97DAEA" w14:textId="77777777" w:rsidR="00247C36" w:rsidRDefault="007B2224">
      <w:pPr>
        <w:pStyle w:val="DocumentText"/>
      </w:pPr>
      <w:r>
        <w:rPr>
          <w:u w:val="single"/>
        </w:rPr>
        <w:t>Pre-condition</w:t>
      </w:r>
      <w:r>
        <w:t xml:space="preserve"> : User is on Add Products page of a selected consumer and successfully has added details of a purchased product</w:t>
      </w:r>
    </w:p>
    <w:p w14:paraId="6BB6259C" w14:textId="77777777" w:rsidR="00247C36" w:rsidRDefault="00247C36">
      <w:pPr>
        <w:pStyle w:val="TableCaption"/>
      </w:pPr>
    </w:p>
    <w:p w14:paraId="45CDD35F" w14:textId="77777777" w:rsidR="00247C36" w:rsidRDefault="007B2224">
      <w:pPr>
        <w:pStyle w:val="TableCaption"/>
      </w:pPr>
      <w:r>
        <w:t xml:space="preserve">  </w:t>
      </w:r>
      <w:bookmarkStart w:id="242" w:name="_Toc73284689"/>
      <w:r>
        <w:t xml:space="preserve">Table </w:t>
      </w:r>
      <w:proofErr w:type="gramStart"/>
      <w:r>
        <w:t>7.11  Total</w:t>
      </w:r>
      <w:proofErr w:type="gramEnd"/>
      <w:r>
        <w:t xml:space="preserve"> Amount/ Curre</w:t>
      </w:r>
      <w:r>
        <w:t>nt Bill</w:t>
      </w:r>
      <w:bookmarkEnd w:id="242"/>
    </w:p>
    <w:p w14:paraId="0432CD8A" w14:textId="77777777" w:rsidR="00247C36" w:rsidRDefault="00247C36">
      <w:pPr>
        <w:pStyle w:val="TableCaption"/>
      </w:pPr>
    </w:p>
    <w:tbl>
      <w:tblPr>
        <w:tblW w:w="0" w:type="auto"/>
        <w:tblCellMar>
          <w:top w:w="15" w:type="dxa"/>
          <w:left w:w="15" w:type="dxa"/>
          <w:bottom w:w="15" w:type="dxa"/>
          <w:right w:w="15" w:type="dxa"/>
        </w:tblCellMar>
        <w:tblLook w:val="04A0" w:firstRow="1" w:lastRow="0" w:firstColumn="1" w:lastColumn="0" w:noHBand="0" w:noVBand="1"/>
      </w:tblPr>
      <w:tblGrid>
        <w:gridCol w:w="667"/>
        <w:gridCol w:w="1733"/>
        <w:gridCol w:w="2268"/>
        <w:gridCol w:w="1881"/>
        <w:gridCol w:w="1979"/>
      </w:tblGrid>
      <w:tr w:rsidR="00247C36" w14:paraId="3FE4C766"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03DB6F"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73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0602EC"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AAEA28"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8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E5D2E0"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197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D7CD1E"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0D967E64" w14:textId="77777777">
        <w:trPr>
          <w:trHeight w:val="1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632E" w14:textId="77777777" w:rsidR="00247C36" w:rsidRDefault="007B2224">
            <w:pPr>
              <w:pStyle w:val="NormalWeb"/>
              <w:rPr>
                <w:rFonts w:ascii="Calibri" w:hAnsi="Calibri" w:cs="Calibri"/>
              </w:rPr>
            </w:pPr>
            <w:r>
              <w:rPr>
                <w:rFonts w:ascii="Calibri" w:hAnsi="Calibri" w:cs="Calibri"/>
              </w:rPr>
              <w:t>1.</w:t>
            </w:r>
          </w:p>
        </w:tc>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3AE5C" w14:textId="77777777" w:rsidR="00247C36" w:rsidRDefault="007B2224">
            <w:pPr>
              <w:pStyle w:val="NormalWeb"/>
              <w:rPr>
                <w:rFonts w:ascii="Calibri" w:hAnsi="Calibri" w:cs="Calibri"/>
              </w:rPr>
            </w:pPr>
            <w:r>
              <w:rPr>
                <w:rFonts w:ascii="Calibri" w:hAnsi="Calibri" w:cs="Calibri"/>
              </w:rPr>
              <w:t xml:space="preserve">User enters the product, </w:t>
            </w:r>
            <w:proofErr w:type="gramStart"/>
            <w:r>
              <w:rPr>
                <w:rFonts w:ascii="Calibri" w:hAnsi="Calibri" w:cs="Calibri"/>
              </w:rPr>
              <w:t>quantity</w:t>
            </w:r>
            <w:proofErr w:type="gramEnd"/>
            <w:r>
              <w:rPr>
                <w:rFonts w:ascii="Calibri" w:hAnsi="Calibri" w:cs="Calibri"/>
              </w:rPr>
              <w:t xml:space="preserve"> and base price from which the total price is successfully calculated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4C04F" w14:textId="77777777" w:rsidR="00247C36" w:rsidRDefault="007B2224">
            <w:pPr>
              <w:pStyle w:val="NormalWeb"/>
              <w:rPr>
                <w:rFonts w:ascii="Calibri" w:hAnsi="Calibri" w:cs="Calibri"/>
              </w:rPr>
            </w:pPr>
            <w:r>
              <w:rPr>
                <w:rFonts w:ascii="Calibri" w:hAnsi="Calibri" w:cs="Calibri"/>
              </w:rPr>
              <w:t>User clicks the add button to add each product</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27C15" w14:textId="77777777" w:rsidR="00247C36" w:rsidRDefault="007B2224">
            <w:pPr>
              <w:pStyle w:val="NormalWeb"/>
              <w:rPr>
                <w:rFonts w:ascii="Calibri" w:hAnsi="Calibri" w:cs="Calibri"/>
              </w:rPr>
            </w:pPr>
            <w:r>
              <w:rPr>
                <w:rFonts w:ascii="Calibri" w:hAnsi="Calibri" w:cs="Calibri"/>
              </w:rPr>
              <w:t xml:space="preserve">Application must </w:t>
            </w:r>
            <w:r>
              <w:rPr>
                <w:rFonts w:ascii="Calibri" w:hAnsi="Calibri" w:cs="Calibri"/>
              </w:rPr>
              <w:t xml:space="preserve">calculate the current total amount as well as the total </w:t>
            </w:r>
            <w:proofErr w:type="spellStart"/>
            <w:r>
              <w:rPr>
                <w:rFonts w:ascii="Calibri" w:hAnsi="Calibri" w:cs="Calibri"/>
              </w:rPr>
              <w:t>udhaari</w:t>
            </w:r>
            <w:proofErr w:type="spellEnd"/>
            <w:r>
              <w:rPr>
                <w:rFonts w:ascii="Calibri" w:hAnsi="Calibri" w:cs="Calibri"/>
              </w:rPr>
              <w:t xml:space="preserve"> amount for each added product and display it dynamically</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DBE4" w14:textId="77777777" w:rsidR="00247C36" w:rsidRDefault="007B2224">
            <w:pPr>
              <w:pStyle w:val="NormalWeb"/>
              <w:rPr>
                <w:rFonts w:ascii="Calibri" w:hAnsi="Calibri" w:cs="Calibri"/>
              </w:rPr>
            </w:pPr>
            <w:r>
              <w:rPr>
                <w:rFonts w:ascii="Calibri" w:hAnsi="Calibri" w:cs="Calibri"/>
              </w:rPr>
              <w:t>Application calculates and displays both the amount which changes on addition of each product to the table</w:t>
            </w:r>
          </w:p>
        </w:tc>
      </w:tr>
      <w:tr w:rsidR="00247C36" w14:paraId="48543814" w14:textId="77777777">
        <w:trPr>
          <w:trHeight w:val="1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B7D85" w14:textId="77777777" w:rsidR="00247C36" w:rsidRDefault="00247C36">
            <w:pPr>
              <w:pStyle w:val="NormalWeb"/>
              <w:rPr>
                <w:rFonts w:ascii="Calibri" w:hAnsi="Calibri" w:cs="Calibri"/>
              </w:rPr>
            </w:pPr>
          </w:p>
        </w:tc>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B4430" w14:textId="77777777" w:rsidR="00247C36" w:rsidRDefault="00247C36">
            <w:pPr>
              <w:pStyle w:val="NormalWeb"/>
              <w:rPr>
                <w:rFonts w:ascii="Calibri" w:hAnsi="Calibri" w:cs="Calibri"/>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3BC5B" w14:textId="77777777" w:rsidR="00247C36" w:rsidRDefault="007B2224">
            <w:pPr>
              <w:pStyle w:val="NormalWeb"/>
              <w:rPr>
                <w:rFonts w:ascii="Calibri" w:hAnsi="Calibri" w:cs="Calibri"/>
              </w:rPr>
            </w:pPr>
            <w:r>
              <w:rPr>
                <w:rFonts w:ascii="Calibri" w:hAnsi="Calibri" w:cs="Calibri"/>
              </w:rPr>
              <w:t>User does not click the a</w:t>
            </w:r>
            <w:r>
              <w:rPr>
                <w:rFonts w:ascii="Calibri" w:hAnsi="Calibri" w:cs="Calibri"/>
              </w:rPr>
              <w:t>dd current bill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DBD82" w14:textId="77777777" w:rsidR="00247C36" w:rsidRDefault="007B2224">
            <w:pPr>
              <w:pStyle w:val="NormalWeb"/>
              <w:rPr>
                <w:rFonts w:ascii="Calibri" w:hAnsi="Calibri" w:cs="Calibri"/>
              </w:rPr>
            </w:pPr>
            <w:r>
              <w:rPr>
                <w:rFonts w:ascii="Calibri" w:hAnsi="Calibri" w:cs="Calibri"/>
              </w:rPr>
              <w:t>Application must display the current bill to be 0 itself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C04E1" w14:textId="77777777" w:rsidR="00247C36" w:rsidRDefault="007B2224">
            <w:pPr>
              <w:pStyle w:val="NormalWeb"/>
              <w:rPr>
                <w:rFonts w:ascii="Calibri" w:hAnsi="Calibri" w:cs="Calibri"/>
              </w:rPr>
            </w:pPr>
            <w:r>
              <w:rPr>
                <w:rFonts w:ascii="Calibri" w:hAnsi="Calibri" w:cs="Calibri"/>
              </w:rPr>
              <w:t xml:space="preserve">Application does not add any amount to the current bill displaying it to be zero </w:t>
            </w:r>
            <w:proofErr w:type="gramStart"/>
            <w:r>
              <w:rPr>
                <w:rFonts w:ascii="Calibri" w:hAnsi="Calibri" w:cs="Calibri"/>
              </w:rPr>
              <w:t>and also</w:t>
            </w:r>
            <w:proofErr w:type="gramEnd"/>
            <w:r>
              <w:rPr>
                <w:rFonts w:ascii="Calibri" w:hAnsi="Calibri" w:cs="Calibri"/>
              </w:rPr>
              <w:t xml:space="preserve"> with no change in total Udhaari</w:t>
            </w:r>
          </w:p>
        </w:tc>
      </w:tr>
      <w:tr w:rsidR="00247C36" w14:paraId="2B7BFEB6" w14:textId="77777777">
        <w:trPr>
          <w:trHeight w:val="1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3958" w14:textId="77777777" w:rsidR="00247C36" w:rsidRDefault="00247C36">
            <w:pPr>
              <w:pStyle w:val="NormalWeb"/>
              <w:rPr>
                <w:rFonts w:ascii="Calibri" w:hAnsi="Calibri" w:cs="Calibri"/>
              </w:rPr>
            </w:pPr>
          </w:p>
        </w:tc>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CDC42" w14:textId="77777777" w:rsidR="00247C36" w:rsidRDefault="00247C36">
            <w:pPr>
              <w:pStyle w:val="NormalWeb"/>
              <w:rPr>
                <w:rFonts w:ascii="Calibri" w:hAnsi="Calibri" w:cs="Calibri"/>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A8A0D" w14:textId="77777777" w:rsidR="00247C36" w:rsidRDefault="007B2224">
            <w:pPr>
              <w:pStyle w:val="NormalWeb"/>
              <w:rPr>
                <w:rFonts w:ascii="Calibri" w:hAnsi="Calibri" w:cs="Calibri"/>
              </w:rPr>
            </w:pPr>
            <w:r>
              <w:rPr>
                <w:rFonts w:ascii="Calibri" w:hAnsi="Calibri" w:cs="Calibri"/>
              </w:rPr>
              <w:t>User clicks the add current bill button</w:t>
            </w:r>
          </w:p>
        </w:tc>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EBF6E" w14:textId="77777777" w:rsidR="00247C36" w:rsidRDefault="007B2224">
            <w:pPr>
              <w:pStyle w:val="NormalWeb"/>
              <w:rPr>
                <w:rFonts w:ascii="Calibri" w:hAnsi="Calibri" w:cs="Calibri"/>
              </w:rPr>
            </w:pPr>
            <w:r>
              <w:rPr>
                <w:rFonts w:ascii="Calibri" w:hAnsi="Calibri" w:cs="Calibri"/>
              </w:rPr>
              <w:t>Applicatio</w:t>
            </w:r>
            <w:r>
              <w:rPr>
                <w:rFonts w:ascii="Calibri" w:hAnsi="Calibri" w:cs="Calibri"/>
              </w:rPr>
              <w:t>n must add the product to purchase history</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CD55" w14:textId="77777777" w:rsidR="00247C36" w:rsidRDefault="007B2224">
            <w:pPr>
              <w:pStyle w:val="NormalWeb"/>
              <w:rPr>
                <w:rFonts w:ascii="Calibri" w:hAnsi="Calibri" w:cs="Calibri"/>
              </w:rPr>
            </w:pPr>
            <w:r>
              <w:rPr>
                <w:rFonts w:ascii="Calibri" w:hAnsi="Calibri" w:cs="Calibri"/>
              </w:rPr>
              <w:t>Application adds the current bill successfully to the purchase history</w:t>
            </w:r>
          </w:p>
        </w:tc>
      </w:tr>
    </w:tbl>
    <w:p w14:paraId="4EE754DF" w14:textId="77777777" w:rsidR="00247C36" w:rsidRDefault="00247C36"/>
    <w:p w14:paraId="1BAFD72A"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43DE2C2A" w14:textId="77777777" w:rsidR="00247C36" w:rsidRDefault="007B2224" w:rsidP="007B2224">
      <w:pPr>
        <w:pStyle w:val="DocumentText"/>
        <w:numPr>
          <w:ilvl w:val="0"/>
          <w:numId w:val="89"/>
        </w:numPr>
      </w:pPr>
      <w:r>
        <w:rPr>
          <w:shd w:val="clear" w:color="auto" w:fill="FFFFFF"/>
        </w:rPr>
        <w:lastRenderedPageBreak/>
        <w:t>Test Case  - UX12</w:t>
      </w:r>
    </w:p>
    <w:p w14:paraId="3D513328" w14:textId="77777777" w:rsidR="00247C36" w:rsidRDefault="007B2224">
      <w:pPr>
        <w:pStyle w:val="DocumentText"/>
      </w:pPr>
      <w:r>
        <w:rPr>
          <w:u w:val="single"/>
        </w:rPr>
        <w:t>Test Case Description</w:t>
      </w:r>
      <w:r>
        <w:t xml:space="preserve"> : To verify that a link is provided to view all the available products with their base price</w:t>
      </w:r>
    </w:p>
    <w:p w14:paraId="6F244E95" w14:textId="77777777" w:rsidR="00247C36" w:rsidRDefault="007B2224">
      <w:pPr>
        <w:pStyle w:val="DocumentText"/>
      </w:pPr>
      <w:r>
        <w:rPr>
          <w:u w:val="single"/>
        </w:rPr>
        <w:t>Pre-condition</w:t>
      </w:r>
      <w:r>
        <w:t xml:space="preserve"> : User is a successfully logged-in vendor (shopkeeper) and is on Add Products page of a selected consumer</w:t>
      </w:r>
    </w:p>
    <w:p w14:paraId="5EE7AE27" w14:textId="77777777" w:rsidR="00247C36" w:rsidRDefault="007B2224">
      <w:pPr>
        <w:pStyle w:val="NormalWeb"/>
        <w:spacing w:before="0" w:beforeAutospacing="0" w:after="0" w:afterAutospacing="0"/>
        <w:ind w:firstLine="720"/>
      </w:pPr>
      <w:r>
        <w:rPr>
          <w:rStyle w:val="apple-tab-span"/>
          <w:rFonts w:ascii="Calibri" w:hAnsi="Calibri" w:cs="Calibri"/>
          <w:color w:val="000000"/>
        </w:rPr>
        <w:tab/>
      </w:r>
    </w:p>
    <w:p w14:paraId="7910EA1A" w14:textId="77777777" w:rsidR="00247C36" w:rsidRDefault="007B2224">
      <w:pPr>
        <w:pStyle w:val="TableCaption"/>
      </w:pPr>
      <w:bookmarkStart w:id="243" w:name="_Toc73284690"/>
      <w:r>
        <w:t>Table 7.12</w:t>
      </w:r>
      <w:r>
        <w:t xml:space="preserve"> </w:t>
      </w:r>
      <w:r>
        <w:t>View Products</w:t>
      </w:r>
      <w:bookmarkEnd w:id="243"/>
    </w:p>
    <w:p w14:paraId="18F1E2C8" w14:textId="77777777" w:rsidR="00247C36" w:rsidRDefault="00247C36">
      <w:pPr>
        <w:pStyle w:val="TableCaption"/>
      </w:pPr>
    </w:p>
    <w:tbl>
      <w:tblPr>
        <w:tblW w:w="8637" w:type="dxa"/>
        <w:tblCellMar>
          <w:top w:w="15" w:type="dxa"/>
          <w:left w:w="15" w:type="dxa"/>
          <w:bottom w:w="15" w:type="dxa"/>
          <w:right w:w="15" w:type="dxa"/>
        </w:tblCellMar>
        <w:tblLook w:val="04A0" w:firstRow="1" w:lastRow="0" w:firstColumn="1" w:lastColumn="0" w:noHBand="0" w:noVBand="1"/>
      </w:tblPr>
      <w:tblGrid>
        <w:gridCol w:w="682"/>
        <w:gridCol w:w="1926"/>
        <w:gridCol w:w="1351"/>
        <w:gridCol w:w="1778"/>
        <w:gridCol w:w="2900"/>
      </w:tblGrid>
      <w:tr w:rsidR="00247C36" w14:paraId="196F433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295C589"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C7D910" w14:textId="77777777" w:rsidR="00247C36" w:rsidRDefault="007B2224">
            <w:pPr>
              <w:pStyle w:val="NormalWeb"/>
              <w:spacing w:before="0" w:beforeAutospacing="0" w:after="0" w:afterAutospacing="0"/>
              <w:jc w:val="center"/>
            </w:pPr>
            <w:r>
              <w:rPr>
                <w:rFonts w:ascii="Calibri" w:hAnsi="Calibri" w:cs="Calibri"/>
                <w:b/>
                <w:bCs/>
                <w:color w:val="741B47"/>
              </w:rPr>
              <w:t>Step D</w:t>
            </w:r>
            <w:r>
              <w:rPr>
                <w:rFonts w:ascii="Calibri" w:hAnsi="Calibri" w:cs="Calibri"/>
                <w:b/>
                <w:bCs/>
                <w:color w:val="741B47"/>
              </w:rPr>
              <w:t>escription</w:t>
            </w:r>
          </w:p>
        </w:tc>
        <w:tc>
          <w:tcPr>
            <w:tcW w:w="135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DEE873"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77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8828A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F8C0381"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1E484E6A" w14:textId="77777777">
        <w:trPr>
          <w:trHeight w:val="2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0BCB"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85106" w14:textId="77777777" w:rsidR="00247C36" w:rsidRDefault="007B2224">
            <w:pPr>
              <w:pStyle w:val="NormalWeb"/>
              <w:rPr>
                <w:rFonts w:ascii="Calibri" w:hAnsi="Calibri" w:cs="Calibri"/>
              </w:rPr>
            </w:pPr>
            <w:r>
              <w:rPr>
                <w:rFonts w:ascii="Calibri" w:hAnsi="Calibri" w:cs="Calibri"/>
              </w:rPr>
              <w:t>User clicks the View All Products link to view all the available products</w:t>
            </w:r>
          </w:p>
        </w:tc>
        <w:tc>
          <w:tcPr>
            <w:tcW w:w="1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92AB3" w14:textId="77777777" w:rsidR="00247C36" w:rsidRDefault="007B2224">
            <w:pPr>
              <w:pStyle w:val="NormalWeb"/>
              <w:rPr>
                <w:rFonts w:ascii="Calibri" w:hAnsi="Calibri" w:cs="Calibri"/>
              </w:rPr>
            </w:pPr>
            <w:r>
              <w:rPr>
                <w:rFonts w:ascii="Calibri" w:hAnsi="Calibri" w:cs="Calibri"/>
              </w:rPr>
              <w:t>On clicking View All Products</w:t>
            </w:r>
          </w:p>
        </w:tc>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CE80" w14:textId="77777777" w:rsidR="00247C36" w:rsidRDefault="007B2224">
            <w:pPr>
              <w:pStyle w:val="NormalWeb"/>
              <w:rPr>
                <w:rFonts w:ascii="Calibri" w:hAnsi="Calibri" w:cs="Calibri"/>
              </w:rPr>
            </w:pPr>
            <w:r>
              <w:rPr>
                <w:rFonts w:ascii="Calibri" w:hAnsi="Calibri" w:cs="Calibri"/>
              </w:rPr>
              <w:t>Application must display all available products with their base price</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C430" w14:textId="77777777" w:rsidR="00247C36" w:rsidRDefault="007B2224">
            <w:pPr>
              <w:pStyle w:val="NormalWeb"/>
              <w:rPr>
                <w:rFonts w:ascii="Calibri" w:hAnsi="Calibri" w:cs="Calibri"/>
              </w:rPr>
            </w:pPr>
            <w:r>
              <w:rPr>
                <w:rFonts w:ascii="Calibri" w:hAnsi="Calibri" w:cs="Calibri"/>
              </w:rPr>
              <w:t xml:space="preserve">Application </w:t>
            </w:r>
            <w:r>
              <w:rPr>
                <w:rFonts w:ascii="Calibri" w:hAnsi="Calibri" w:cs="Calibri"/>
              </w:rPr>
              <w:t>displays list of all available products with their base price, a search bar to search any product and a floating button to add a new product if required </w:t>
            </w:r>
          </w:p>
        </w:tc>
      </w:tr>
    </w:tbl>
    <w:p w14:paraId="56F4FE57" w14:textId="77777777" w:rsidR="00247C36" w:rsidRDefault="007B2224">
      <w:pPr>
        <w:pStyle w:val="NormalWeb"/>
        <w:spacing w:before="0" w:beforeAutospacing="0" w:after="0" w:afterAutospacing="0"/>
      </w:pPr>
      <w:r>
        <w:rPr>
          <w:rFonts w:ascii="Calibri" w:hAnsi="Calibri" w:cs="Calibri"/>
          <w:color w:val="000000"/>
          <w:shd w:val="clear" w:color="auto" w:fill="FFFFFF"/>
        </w:rPr>
        <w:t>  </w:t>
      </w:r>
    </w:p>
    <w:p w14:paraId="0FCE348A"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74C238F1" w14:textId="77777777" w:rsidR="00247C36" w:rsidRDefault="007B2224" w:rsidP="007B2224">
      <w:pPr>
        <w:pStyle w:val="DocumentText"/>
        <w:numPr>
          <w:ilvl w:val="0"/>
          <w:numId w:val="89"/>
        </w:numPr>
      </w:pPr>
      <w:r>
        <w:rPr>
          <w:shd w:val="clear" w:color="auto" w:fill="FFFFFF"/>
        </w:rPr>
        <w:lastRenderedPageBreak/>
        <w:t>Test Case  - UX13</w:t>
      </w:r>
    </w:p>
    <w:p w14:paraId="5A0F7933" w14:textId="77777777" w:rsidR="00247C36" w:rsidRDefault="007B2224">
      <w:pPr>
        <w:pStyle w:val="DocumentText"/>
      </w:pPr>
      <w:r>
        <w:rPr>
          <w:u w:val="single"/>
        </w:rPr>
        <w:t>Test Case Description :</w:t>
      </w:r>
      <w:r>
        <w:t xml:space="preserve"> To verify that a link is provided to add a new product with its base price</w:t>
      </w:r>
    </w:p>
    <w:p w14:paraId="1EA978EA" w14:textId="77777777" w:rsidR="00247C36" w:rsidRDefault="007B2224">
      <w:pPr>
        <w:pStyle w:val="DocumentText"/>
      </w:pPr>
      <w:r>
        <w:rPr>
          <w:u w:val="single"/>
        </w:rPr>
        <w:t>Pre-condition</w:t>
      </w:r>
      <w:r>
        <w:t xml:space="preserve"> : User is a successfully logged-in vendor (shopkeeper) and is on Add Products page of a selected consumer</w:t>
      </w:r>
    </w:p>
    <w:p w14:paraId="66906540" w14:textId="77777777" w:rsidR="00247C36" w:rsidRDefault="00247C36">
      <w:pPr>
        <w:pStyle w:val="TableCaption"/>
      </w:pPr>
    </w:p>
    <w:p w14:paraId="4C892396" w14:textId="77777777" w:rsidR="00247C36" w:rsidRDefault="007B2224">
      <w:pPr>
        <w:pStyle w:val="TableCaption"/>
        <w:rPr>
          <w:rStyle w:val="apple-tab-span"/>
        </w:rPr>
      </w:pPr>
      <w:bookmarkStart w:id="244" w:name="_Toc73284691"/>
      <w:r>
        <w:t>Table 7.13</w:t>
      </w:r>
      <w:r>
        <w:t xml:space="preserve"> </w:t>
      </w:r>
      <w:r>
        <w:t>Add A New Product</w:t>
      </w:r>
      <w:bookmarkEnd w:id="244"/>
      <w:r>
        <w:rPr>
          <w:rStyle w:val="apple-tab-span"/>
          <w:rFonts w:ascii="Calibri" w:hAnsi="Calibri" w:cs="Calibri"/>
          <w:color w:val="000000"/>
        </w:rPr>
        <w:tab/>
      </w:r>
    </w:p>
    <w:p w14:paraId="44271B71" w14:textId="77777777" w:rsidR="00247C36" w:rsidRDefault="00247C36">
      <w:pPr>
        <w:pStyle w:val="NormalWeb"/>
        <w:spacing w:before="0" w:beforeAutospacing="0" w:after="0" w:afterAutospacing="0"/>
        <w:ind w:firstLine="720"/>
      </w:pPr>
    </w:p>
    <w:tbl>
      <w:tblPr>
        <w:tblW w:w="0" w:type="auto"/>
        <w:tblCellMar>
          <w:top w:w="15" w:type="dxa"/>
          <w:left w:w="15" w:type="dxa"/>
          <w:bottom w:w="15" w:type="dxa"/>
          <w:right w:w="15" w:type="dxa"/>
        </w:tblCellMar>
        <w:tblLook w:val="04A0" w:firstRow="1" w:lastRow="0" w:firstColumn="1" w:lastColumn="0" w:noHBand="0" w:noVBand="1"/>
      </w:tblPr>
      <w:tblGrid>
        <w:gridCol w:w="680"/>
        <w:gridCol w:w="1878"/>
        <w:gridCol w:w="1309"/>
        <w:gridCol w:w="2101"/>
        <w:gridCol w:w="2560"/>
      </w:tblGrid>
      <w:tr w:rsidR="00247C36" w14:paraId="0A6E94C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5491BF"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668221A" w14:textId="77777777" w:rsidR="00247C36" w:rsidRDefault="007B2224">
            <w:pPr>
              <w:pStyle w:val="NormalWeb"/>
              <w:spacing w:before="0" w:beforeAutospacing="0" w:after="0" w:afterAutospacing="0"/>
              <w:jc w:val="center"/>
            </w:pPr>
            <w:r>
              <w:rPr>
                <w:rFonts w:ascii="Calibri" w:hAnsi="Calibri" w:cs="Calibri"/>
                <w:b/>
                <w:bCs/>
                <w:color w:val="741B47"/>
              </w:rPr>
              <w:t xml:space="preserve">Step </w:t>
            </w:r>
            <w:r>
              <w:rPr>
                <w:rFonts w:ascii="Calibri" w:hAnsi="Calibri" w:cs="Calibri"/>
                <w:b/>
                <w:bCs/>
                <w:color w:val="741B47"/>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F137D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7F8A26E"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7C0F95"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6452512D" w14:textId="77777777">
        <w:trPr>
          <w:trHeight w:val="1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90D8"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A9B69" w14:textId="77777777" w:rsidR="00247C36" w:rsidRDefault="007B2224">
            <w:pPr>
              <w:pStyle w:val="NormalWeb"/>
              <w:rPr>
                <w:rFonts w:ascii="Calibri" w:hAnsi="Calibri" w:cs="Calibri"/>
              </w:rPr>
            </w:pPr>
            <w:r>
              <w:rPr>
                <w:rFonts w:ascii="Calibri" w:hAnsi="Calibri" w:cs="Calibri"/>
              </w:rPr>
              <w:t>User clicks the + New Product to add a new product with base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90F65" w14:textId="77777777" w:rsidR="00247C36" w:rsidRDefault="007B2224">
            <w:pPr>
              <w:pStyle w:val="NormalWeb"/>
              <w:rPr>
                <w:rFonts w:ascii="Calibri" w:hAnsi="Calibri" w:cs="Calibri"/>
              </w:rPr>
            </w:pPr>
            <w:r>
              <w:rPr>
                <w:rFonts w:ascii="Calibri" w:hAnsi="Calibri" w:cs="Calibri"/>
              </w:rPr>
              <w:t xml:space="preserve">On </w:t>
            </w:r>
            <w:proofErr w:type="gramStart"/>
            <w:r>
              <w:rPr>
                <w:rFonts w:ascii="Calibri" w:hAnsi="Calibri" w:cs="Calibri"/>
              </w:rPr>
              <w:t>clicking  +</w:t>
            </w:r>
            <w:proofErr w:type="gramEnd"/>
            <w:r>
              <w:rPr>
                <w:rFonts w:ascii="Calibri" w:hAnsi="Calibri" w:cs="Calibri"/>
              </w:rPr>
              <w:t xml:space="preserve"> New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6018" w14:textId="77777777" w:rsidR="00247C36" w:rsidRDefault="007B2224">
            <w:pPr>
              <w:pStyle w:val="NormalWeb"/>
              <w:rPr>
                <w:rFonts w:ascii="Calibri" w:hAnsi="Calibri" w:cs="Calibri"/>
              </w:rPr>
            </w:pPr>
            <w:r>
              <w:rPr>
                <w:rFonts w:ascii="Calibri" w:hAnsi="Calibri" w:cs="Calibri"/>
              </w:rPr>
              <w:t>Application must display a modal through which new product with its base price can be added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60B9" w14:textId="77777777" w:rsidR="00247C36" w:rsidRDefault="007B2224">
            <w:pPr>
              <w:pStyle w:val="NormalWeb"/>
              <w:rPr>
                <w:rFonts w:ascii="Calibri" w:hAnsi="Calibri" w:cs="Calibri"/>
              </w:rPr>
            </w:pPr>
            <w:r>
              <w:rPr>
                <w:rFonts w:ascii="Calibri" w:hAnsi="Calibri" w:cs="Calibri"/>
              </w:rPr>
              <w:t>Application displays a modal to add a new product with its base price if required product with its base price is not available in the products list</w:t>
            </w:r>
          </w:p>
        </w:tc>
      </w:tr>
    </w:tbl>
    <w:p w14:paraId="45011F7D" w14:textId="77777777" w:rsidR="00247C36" w:rsidRDefault="007B2224">
      <w:pPr>
        <w:spacing w:after="240"/>
      </w:pPr>
      <w:r>
        <w:br/>
      </w:r>
      <w:r>
        <w:br/>
      </w:r>
      <w:r>
        <w:br/>
      </w:r>
    </w:p>
    <w:p w14:paraId="5721C6B7"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45D13F2F" w14:textId="77777777" w:rsidR="00247C36" w:rsidRDefault="007B2224">
      <w:pPr>
        <w:pStyle w:val="DocumentText"/>
      </w:pPr>
      <w:r>
        <w:rPr>
          <w:shd w:val="clear" w:color="auto" w:fill="FFFFFF"/>
        </w:rPr>
        <w:lastRenderedPageBreak/>
        <w:t>Test Case  - UX14</w:t>
      </w:r>
    </w:p>
    <w:p w14:paraId="0771CCB6" w14:textId="77777777" w:rsidR="00247C36" w:rsidRDefault="007B2224">
      <w:pPr>
        <w:pStyle w:val="DocumentText"/>
      </w:pPr>
      <w:r>
        <w:rPr>
          <w:u w:val="single"/>
        </w:rPr>
        <w:t>Test Case Description</w:t>
      </w:r>
      <w:r>
        <w:t xml:space="preserve"> : To verify that the records of all transactions history is provided to the vendor (shopkeeper)</w:t>
      </w:r>
    </w:p>
    <w:p w14:paraId="33C72567" w14:textId="77777777" w:rsidR="00247C36" w:rsidRDefault="007B2224">
      <w:pPr>
        <w:pStyle w:val="DocumentText"/>
      </w:pPr>
      <w:r>
        <w:rPr>
          <w:u w:val="single"/>
        </w:rPr>
        <w:t>Pre-condition</w:t>
      </w:r>
      <w:r>
        <w:t xml:space="preserve"> : User is a successfully logged-in vendor (shopkeeper) and is on Udhaari Records page of a selected consumer</w:t>
      </w:r>
    </w:p>
    <w:p w14:paraId="79F2BE9A" w14:textId="77777777" w:rsidR="00247C36" w:rsidRDefault="00247C36">
      <w:pPr>
        <w:pStyle w:val="TableCaption"/>
      </w:pPr>
    </w:p>
    <w:p w14:paraId="70870025" w14:textId="77777777" w:rsidR="00247C36" w:rsidRDefault="007B2224">
      <w:pPr>
        <w:pStyle w:val="TableCaption"/>
      </w:pPr>
      <w:bookmarkStart w:id="245" w:name="_Toc73284692"/>
      <w:r>
        <w:t>Table 7.14</w:t>
      </w:r>
      <w:r>
        <w:t xml:space="preserve"> </w:t>
      </w:r>
      <w:r>
        <w:t>Udhaari Records – Transa</w:t>
      </w:r>
      <w:r>
        <w:t>ction History</w:t>
      </w:r>
      <w:bookmarkEnd w:id="245"/>
    </w:p>
    <w:p w14:paraId="061D825B" w14:textId="77777777" w:rsidR="00247C36" w:rsidRDefault="007B2224">
      <w:pPr>
        <w:pStyle w:val="TableCaption"/>
      </w:pPr>
      <w:r>
        <w:rPr>
          <w:rStyle w:val="apple-tab-span"/>
          <w:rFonts w:ascii="Calibri" w:hAnsi="Calibri" w:cs="Calibri"/>
          <w:color w:val="000000"/>
        </w:rPr>
        <w:tab/>
      </w:r>
    </w:p>
    <w:tbl>
      <w:tblPr>
        <w:tblW w:w="0" w:type="auto"/>
        <w:tblCellMar>
          <w:top w:w="15" w:type="dxa"/>
          <w:left w:w="15" w:type="dxa"/>
          <w:bottom w:w="15" w:type="dxa"/>
          <w:right w:w="15" w:type="dxa"/>
        </w:tblCellMar>
        <w:tblLook w:val="04A0" w:firstRow="1" w:lastRow="0" w:firstColumn="1" w:lastColumn="0" w:noHBand="0" w:noVBand="1"/>
      </w:tblPr>
      <w:tblGrid>
        <w:gridCol w:w="668"/>
        <w:gridCol w:w="1963"/>
        <w:gridCol w:w="1677"/>
        <w:gridCol w:w="2474"/>
        <w:gridCol w:w="1746"/>
      </w:tblGrid>
      <w:tr w:rsidR="00247C36" w14:paraId="67845500"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1E9ABA"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2297DA"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286E9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26B1EE"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D84B799"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5451AE14" w14:textId="77777777">
        <w:trPr>
          <w:trHeight w:val="21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DAE8"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3E46D" w14:textId="77777777" w:rsidR="00247C36" w:rsidRDefault="007B2224">
            <w:pPr>
              <w:pStyle w:val="NormalWeb"/>
              <w:rPr>
                <w:rFonts w:ascii="Calibri" w:hAnsi="Calibri" w:cs="Calibri"/>
              </w:rPr>
            </w:pPr>
            <w:r>
              <w:rPr>
                <w:rFonts w:ascii="Calibri" w:hAnsi="Calibri" w:cs="Calibri"/>
              </w:rPr>
              <w:t>User has options to see all transactions as well as separate payment and purchase transaction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F03E3" w14:textId="77777777" w:rsidR="00247C36" w:rsidRDefault="007B2224">
            <w:pPr>
              <w:pStyle w:val="NormalWeb"/>
              <w:rPr>
                <w:rFonts w:ascii="Calibri" w:hAnsi="Calibri" w:cs="Calibri"/>
              </w:rPr>
            </w:pPr>
            <w:r>
              <w:rPr>
                <w:rFonts w:ascii="Calibri" w:hAnsi="Calibri" w:cs="Calibri"/>
              </w:rPr>
              <w:t>User does not click any 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4F095" w14:textId="77777777" w:rsidR="00247C36" w:rsidRDefault="007B2224">
            <w:pPr>
              <w:pStyle w:val="NormalWeb"/>
              <w:rPr>
                <w:rFonts w:ascii="Calibri" w:hAnsi="Calibri" w:cs="Calibri"/>
              </w:rPr>
            </w:pPr>
            <w:r>
              <w:rPr>
                <w:rFonts w:ascii="Calibri" w:hAnsi="Calibri" w:cs="Calibri"/>
              </w:rPr>
              <w:t xml:space="preserve">Application must by default show </w:t>
            </w:r>
            <w:r>
              <w:rPr>
                <w:rFonts w:ascii="Calibri" w:hAnsi="Calibri" w:cs="Calibri"/>
              </w:rPr>
              <w:t xml:space="preserve">all the latest records of </w:t>
            </w:r>
            <w:proofErr w:type="gramStart"/>
            <w:r>
              <w:rPr>
                <w:rFonts w:ascii="Calibri" w:hAnsi="Calibri" w:cs="Calibri"/>
              </w:rPr>
              <w:t>transaction  history</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E6B29" w14:textId="77777777" w:rsidR="00247C36" w:rsidRDefault="007B2224">
            <w:pPr>
              <w:pStyle w:val="NormalWeb"/>
              <w:rPr>
                <w:rFonts w:ascii="Calibri" w:hAnsi="Calibri" w:cs="Calibri"/>
              </w:rPr>
            </w:pPr>
            <w:r>
              <w:rPr>
                <w:rFonts w:ascii="Calibri" w:hAnsi="Calibri" w:cs="Calibri"/>
              </w:rPr>
              <w:t>Application shows all latest payment and purchase history transaction by default</w:t>
            </w:r>
          </w:p>
        </w:tc>
      </w:tr>
      <w:tr w:rsidR="00247C36" w14:paraId="27190D5F" w14:textId="77777777">
        <w:trPr>
          <w:trHeight w:val="16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01938"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45F0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2F50" w14:textId="77777777" w:rsidR="00247C36" w:rsidRDefault="007B2224">
            <w:pPr>
              <w:pStyle w:val="NormalWeb"/>
              <w:rPr>
                <w:rFonts w:ascii="Calibri" w:hAnsi="Calibri" w:cs="Calibri"/>
              </w:rPr>
            </w:pPr>
            <w:r>
              <w:rPr>
                <w:rFonts w:ascii="Calibri" w:hAnsi="Calibri" w:cs="Calibri"/>
              </w:rPr>
              <w:t>User clicks on any one transaction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9EA81" w14:textId="77777777" w:rsidR="00247C36" w:rsidRDefault="007B2224">
            <w:pPr>
              <w:pStyle w:val="NormalWeb"/>
              <w:rPr>
                <w:rFonts w:ascii="Calibri" w:hAnsi="Calibri" w:cs="Calibri"/>
              </w:rPr>
            </w:pPr>
            <w:r>
              <w:rPr>
                <w:rFonts w:ascii="Calibri" w:hAnsi="Calibri" w:cs="Calibri"/>
              </w:rPr>
              <w:t xml:space="preserve">Application must show transaction description in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6138F" w14:textId="77777777" w:rsidR="00247C36" w:rsidRDefault="007B2224">
            <w:pPr>
              <w:pStyle w:val="NormalWeb"/>
              <w:rPr>
                <w:rFonts w:ascii="Calibri" w:hAnsi="Calibri" w:cs="Calibri"/>
              </w:rPr>
            </w:pPr>
            <w:r>
              <w:rPr>
                <w:rFonts w:ascii="Calibri" w:hAnsi="Calibri" w:cs="Calibri"/>
              </w:rPr>
              <w:t>Application shows detailed descr</w:t>
            </w:r>
            <w:r>
              <w:rPr>
                <w:rFonts w:ascii="Calibri" w:hAnsi="Calibri" w:cs="Calibri"/>
              </w:rPr>
              <w:t>iption of that transaction in a bill format</w:t>
            </w:r>
          </w:p>
        </w:tc>
      </w:tr>
      <w:tr w:rsidR="00247C36" w14:paraId="4C17F515" w14:textId="77777777">
        <w:trPr>
          <w:trHeight w:val="21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2C6BD"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EF03D"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33B1D" w14:textId="77777777" w:rsidR="00247C36" w:rsidRDefault="007B2224">
            <w:pPr>
              <w:pStyle w:val="NormalWeb"/>
              <w:rPr>
                <w:rFonts w:ascii="Calibri" w:hAnsi="Calibri" w:cs="Calibri"/>
              </w:rPr>
            </w:pPr>
            <w:r>
              <w:rPr>
                <w:rFonts w:ascii="Calibri" w:hAnsi="Calibri" w:cs="Calibri"/>
              </w:rPr>
              <w:t>User filters the active years to see the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F910A" w14:textId="77777777" w:rsidR="00247C36" w:rsidRDefault="007B2224">
            <w:pPr>
              <w:pStyle w:val="NormalWeb"/>
              <w:rPr>
                <w:rFonts w:ascii="Calibri" w:hAnsi="Calibri" w:cs="Calibri"/>
              </w:rPr>
            </w:pPr>
            <w:r>
              <w:rPr>
                <w:rFonts w:ascii="Calibri" w:hAnsi="Calibri" w:cs="Calibri"/>
              </w:rPr>
              <w:t>Application must show all the transactions based on the filtered year and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C0DBE" w14:textId="77777777" w:rsidR="00247C36" w:rsidRDefault="007B2224">
            <w:pPr>
              <w:pStyle w:val="NormalWeb"/>
              <w:rPr>
                <w:rFonts w:ascii="Calibri" w:hAnsi="Calibri" w:cs="Calibri"/>
              </w:rPr>
            </w:pPr>
            <w:r>
              <w:rPr>
                <w:rFonts w:ascii="Calibri" w:hAnsi="Calibri" w:cs="Calibri"/>
              </w:rPr>
              <w:t>Application shows all purchase transaction based on the filtered year an</w:t>
            </w:r>
            <w:r>
              <w:rPr>
                <w:rFonts w:ascii="Calibri" w:hAnsi="Calibri" w:cs="Calibri"/>
              </w:rPr>
              <w:t>d month</w:t>
            </w:r>
          </w:p>
        </w:tc>
      </w:tr>
      <w:tr w:rsidR="00247C36" w14:paraId="33DED83B" w14:textId="77777777">
        <w:trPr>
          <w:trHeight w:val="21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2164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D5EA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45992" w14:textId="77777777" w:rsidR="00247C36" w:rsidRDefault="007B2224">
            <w:pPr>
              <w:pStyle w:val="NormalWeb"/>
              <w:rPr>
                <w:rFonts w:ascii="Calibri" w:hAnsi="Calibri" w:cs="Calibri"/>
              </w:rPr>
            </w:pPr>
            <w:r>
              <w:rPr>
                <w:rFonts w:ascii="Calibri" w:hAnsi="Calibri" w:cs="Calibri"/>
              </w:rPr>
              <w:t xml:space="preserve">User filters an inactive year or invalid </w:t>
            </w:r>
            <w:proofErr w:type="gramStart"/>
            <w:r>
              <w:rPr>
                <w:rFonts w:ascii="Calibri" w:hAnsi="Calibri" w:cs="Calibri"/>
              </w:rPr>
              <w:t>year  to</w:t>
            </w:r>
            <w:proofErr w:type="gramEnd"/>
            <w:r>
              <w:rPr>
                <w:rFonts w:ascii="Calibri" w:hAnsi="Calibri" w:cs="Calibri"/>
              </w:rPr>
              <w:t xml:space="preserve"> see the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D2561" w14:textId="77777777" w:rsidR="00247C36" w:rsidRDefault="007B2224">
            <w:pPr>
              <w:pStyle w:val="NormalWeb"/>
              <w:rPr>
                <w:rFonts w:ascii="Calibri" w:hAnsi="Calibri" w:cs="Calibri"/>
              </w:rPr>
            </w:pPr>
            <w:r>
              <w:rPr>
                <w:rFonts w:ascii="Calibri" w:hAnsi="Calibri" w:cs="Calibri"/>
              </w:rPr>
              <w:t>Application must notify the user about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FF74C" w14:textId="77777777" w:rsidR="00247C36" w:rsidRDefault="007B2224">
            <w:pPr>
              <w:pStyle w:val="NormalWeb"/>
              <w:rPr>
                <w:rFonts w:ascii="Calibri" w:hAnsi="Calibri" w:cs="Calibri"/>
              </w:rPr>
            </w:pPr>
            <w:r>
              <w:rPr>
                <w:rFonts w:ascii="Calibri" w:hAnsi="Calibri" w:cs="Calibri"/>
              </w:rPr>
              <w:t>Application shows no records as the years were not active</w:t>
            </w:r>
          </w:p>
        </w:tc>
      </w:tr>
    </w:tbl>
    <w:p w14:paraId="071A1D10" w14:textId="77777777" w:rsidR="00247C36" w:rsidRDefault="00247C36">
      <w:pPr>
        <w:spacing w:after="160" w:line="259" w:lineRule="auto"/>
        <w:rPr>
          <w:rFonts w:ascii="Calibri" w:eastAsia="Times New Roman" w:hAnsi="Calibri" w:cs="Calibri"/>
          <w:b/>
          <w:bCs/>
          <w:color w:val="000000"/>
          <w:szCs w:val="24"/>
          <w:shd w:val="clear" w:color="auto" w:fill="FFFFFF"/>
          <w:lang w:val="en-IN" w:eastAsia="en-IN"/>
        </w:rPr>
      </w:pPr>
    </w:p>
    <w:p w14:paraId="0FD9A92F" w14:textId="77777777" w:rsidR="00247C36" w:rsidRDefault="007B2224">
      <w:pPr>
        <w:spacing w:line="240" w:lineRule="auto"/>
        <w:rPr>
          <w:rFonts w:asciiTheme="minorHAnsi" w:hAnsiTheme="minorHAnsi" w:cstheme="minorHAnsi"/>
          <w:shd w:val="clear" w:color="auto" w:fill="FFFFFF"/>
        </w:rPr>
      </w:pPr>
      <w:r>
        <w:rPr>
          <w:shd w:val="clear" w:color="auto" w:fill="FFFFFF"/>
        </w:rPr>
        <w:br w:type="page"/>
      </w:r>
    </w:p>
    <w:p w14:paraId="2C3C36A9" w14:textId="77777777" w:rsidR="00247C36" w:rsidRDefault="007B2224" w:rsidP="007B2224">
      <w:pPr>
        <w:pStyle w:val="DocumentText"/>
        <w:numPr>
          <w:ilvl w:val="0"/>
          <w:numId w:val="89"/>
        </w:numPr>
      </w:pPr>
      <w:r>
        <w:rPr>
          <w:shd w:val="clear" w:color="auto" w:fill="FFFFFF"/>
        </w:rPr>
        <w:lastRenderedPageBreak/>
        <w:t>Test Case  - UX15</w:t>
      </w:r>
    </w:p>
    <w:p w14:paraId="1D09A8EB" w14:textId="77777777" w:rsidR="00247C36" w:rsidRDefault="007B2224">
      <w:pPr>
        <w:pStyle w:val="DocumentText"/>
      </w:pPr>
      <w:r>
        <w:rPr>
          <w:u w:val="single"/>
        </w:rPr>
        <w:t>Test Case Description</w:t>
      </w:r>
      <w:r>
        <w:t xml:space="preserve"> : To verify that the records of purchase history is provided to the vendor (shopkeeper) of selected consumer</w:t>
      </w:r>
    </w:p>
    <w:p w14:paraId="16A209B4" w14:textId="77777777" w:rsidR="00247C36" w:rsidRDefault="007B2224">
      <w:pPr>
        <w:pStyle w:val="DocumentText"/>
      </w:pPr>
      <w:r>
        <w:rPr>
          <w:u w:val="single"/>
        </w:rPr>
        <w:t>Pre-condition</w:t>
      </w:r>
      <w:r>
        <w:t xml:space="preserve"> : User is a successfully logged-in vendor (shopkeeper) and is on Udhaari Records page of a selected consumer</w:t>
      </w:r>
    </w:p>
    <w:p w14:paraId="615AF90F" w14:textId="77777777" w:rsidR="00247C36" w:rsidRDefault="00247C36">
      <w:pPr>
        <w:pStyle w:val="TableCaption"/>
      </w:pPr>
    </w:p>
    <w:p w14:paraId="7A1196E7" w14:textId="77777777" w:rsidR="00247C36" w:rsidRDefault="007B2224">
      <w:pPr>
        <w:pStyle w:val="TableCaption"/>
      </w:pPr>
      <w:bookmarkStart w:id="246" w:name="_Toc73284693"/>
      <w:r>
        <w:t>Table 7.15</w:t>
      </w:r>
      <w:r>
        <w:t xml:space="preserve"> </w:t>
      </w:r>
      <w:r>
        <w:t>Purchase Tr</w:t>
      </w:r>
      <w:r>
        <w:t>ansaction</w:t>
      </w:r>
      <w:bookmarkEnd w:id="246"/>
    </w:p>
    <w:p w14:paraId="0FD70FAF"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07"/>
        <w:gridCol w:w="1737"/>
        <w:gridCol w:w="2272"/>
        <w:gridCol w:w="2130"/>
        <w:gridCol w:w="1985"/>
      </w:tblGrid>
      <w:tr w:rsidR="00247C36" w14:paraId="47BAA08A" w14:textId="77777777">
        <w:tc>
          <w:tcPr>
            <w:tcW w:w="80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81787A"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F7BA3C"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B06870"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1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A365F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8B369B"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377EE9A9" w14:textId="77777777">
        <w:trPr>
          <w:trHeight w:val="1858"/>
        </w:trPr>
        <w:tc>
          <w:tcPr>
            <w:tcW w:w="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DABDE"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74667" w14:textId="77777777" w:rsidR="00247C36" w:rsidRDefault="007B2224">
            <w:pPr>
              <w:pStyle w:val="NormalWeb"/>
              <w:rPr>
                <w:rFonts w:ascii="Calibri" w:hAnsi="Calibri" w:cs="Calibri"/>
              </w:rPr>
            </w:pPr>
            <w:r>
              <w:rPr>
                <w:rFonts w:ascii="Calibri" w:hAnsi="Calibri" w:cs="Calibri"/>
              </w:rPr>
              <w:t>User selects payment history with filter for year and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C6B2" w14:textId="77777777" w:rsidR="00247C36" w:rsidRDefault="007B2224">
            <w:pPr>
              <w:pStyle w:val="NormalWeb"/>
              <w:rPr>
                <w:rFonts w:ascii="Calibri" w:hAnsi="Calibri" w:cs="Calibri"/>
              </w:rPr>
            </w:pPr>
            <w:r>
              <w:rPr>
                <w:rFonts w:ascii="Calibri" w:hAnsi="Calibri" w:cs="Calibri"/>
              </w:rPr>
              <w:t>User does not click purchase history</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5602" w14:textId="77777777" w:rsidR="00247C36" w:rsidRDefault="007B2224">
            <w:pPr>
              <w:pStyle w:val="NormalWeb"/>
              <w:rPr>
                <w:rFonts w:ascii="Calibri" w:hAnsi="Calibri" w:cs="Calibri"/>
              </w:rPr>
            </w:pPr>
            <w:r>
              <w:rPr>
                <w:rFonts w:ascii="Calibri" w:hAnsi="Calibri" w:cs="Calibri"/>
              </w:rPr>
              <w:t xml:space="preserve">Application must by default show the latest records of all payment as well as </w:t>
            </w:r>
            <w:r>
              <w:rPr>
                <w:rFonts w:ascii="Calibri" w:hAnsi="Calibri" w:cs="Calibri"/>
              </w:rPr>
              <w:t>purchase history</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B5F2C" w14:textId="77777777" w:rsidR="00247C36" w:rsidRDefault="007B2224">
            <w:pPr>
              <w:pStyle w:val="NormalWeb"/>
              <w:rPr>
                <w:rFonts w:ascii="Calibri" w:hAnsi="Calibri" w:cs="Calibri"/>
              </w:rPr>
            </w:pPr>
            <w:r>
              <w:rPr>
                <w:rFonts w:ascii="Calibri" w:hAnsi="Calibri" w:cs="Calibri"/>
              </w:rPr>
              <w:t>Application shows all the latest transactions of both payment as well as purchase history</w:t>
            </w:r>
          </w:p>
        </w:tc>
      </w:tr>
      <w:tr w:rsidR="00247C36" w14:paraId="70AF89E9" w14:textId="77777777">
        <w:trPr>
          <w:trHeight w:val="1490"/>
        </w:trPr>
        <w:tc>
          <w:tcPr>
            <w:tcW w:w="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6C799"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3EBD5"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B2D82" w14:textId="77777777" w:rsidR="00247C36" w:rsidRDefault="007B2224">
            <w:pPr>
              <w:pStyle w:val="NormalWeb"/>
              <w:rPr>
                <w:rFonts w:ascii="Calibri" w:hAnsi="Calibri" w:cs="Calibri"/>
                <w:color w:val="000000"/>
              </w:rPr>
            </w:pPr>
            <w:r>
              <w:rPr>
                <w:rFonts w:ascii="Calibri" w:hAnsi="Calibri" w:cs="Calibri"/>
              </w:rPr>
              <w:t>User clicks purchase history</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DB9FA" w14:textId="77777777" w:rsidR="00247C36" w:rsidRDefault="007B2224">
            <w:pPr>
              <w:pStyle w:val="NormalWeb"/>
              <w:rPr>
                <w:rFonts w:ascii="Calibri" w:hAnsi="Calibri" w:cs="Calibri"/>
                <w:color w:val="000000"/>
              </w:rPr>
            </w:pPr>
            <w:r>
              <w:rPr>
                <w:rFonts w:ascii="Calibri" w:hAnsi="Calibri" w:cs="Calibri"/>
              </w:rPr>
              <w:t>Application must show all the records of purchase transactions</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9F49" w14:textId="77777777" w:rsidR="00247C36" w:rsidRDefault="007B2224">
            <w:pPr>
              <w:pStyle w:val="NormalWeb"/>
              <w:rPr>
                <w:rFonts w:ascii="Calibri" w:hAnsi="Calibri" w:cs="Calibri"/>
                <w:color w:val="000000"/>
              </w:rPr>
            </w:pPr>
            <w:r>
              <w:rPr>
                <w:rFonts w:ascii="Calibri" w:hAnsi="Calibri" w:cs="Calibri"/>
              </w:rPr>
              <w:t xml:space="preserve">Application shows all purchase </w:t>
            </w:r>
            <w:r>
              <w:rPr>
                <w:rFonts w:ascii="Calibri" w:hAnsi="Calibri" w:cs="Calibri"/>
              </w:rPr>
              <w:t>transactions with latest transaction as the first one </w:t>
            </w:r>
          </w:p>
        </w:tc>
      </w:tr>
      <w:tr w:rsidR="00247C36" w14:paraId="72E6EEFE" w14:textId="77777777">
        <w:trPr>
          <w:trHeight w:val="1330"/>
        </w:trPr>
        <w:tc>
          <w:tcPr>
            <w:tcW w:w="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9A0C"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46F23" w14:textId="77777777" w:rsidR="00247C36" w:rsidRDefault="00247C36">
            <w:pPr>
              <w:pStyle w:val="NormalWeb"/>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87511" w14:textId="77777777" w:rsidR="00247C36" w:rsidRDefault="007B2224">
            <w:pPr>
              <w:pStyle w:val="NormalWeb"/>
            </w:pPr>
            <w:r>
              <w:rPr>
                <w:rFonts w:ascii="Calibri" w:hAnsi="Calibri" w:cs="Calibri"/>
              </w:rPr>
              <w:t>User filters the year and month to see the purchase history accordingly</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007D6" w14:textId="77777777" w:rsidR="00247C36" w:rsidRDefault="007B2224">
            <w:pPr>
              <w:pStyle w:val="NormalWeb"/>
            </w:pPr>
            <w:r>
              <w:rPr>
                <w:rFonts w:ascii="Calibri" w:hAnsi="Calibri" w:cs="Calibri"/>
              </w:rPr>
              <w:t>Application must show all the transactions based on the filtered year and month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5D8F" w14:textId="77777777" w:rsidR="00247C36" w:rsidRDefault="007B2224">
            <w:pPr>
              <w:pStyle w:val="NormalWeb"/>
            </w:pPr>
            <w:r>
              <w:rPr>
                <w:rFonts w:ascii="Calibri" w:hAnsi="Calibri" w:cs="Calibri"/>
              </w:rPr>
              <w:t xml:space="preserve">Application shows all purchase </w:t>
            </w:r>
            <w:r>
              <w:rPr>
                <w:rFonts w:ascii="Calibri" w:hAnsi="Calibri" w:cs="Calibri"/>
              </w:rPr>
              <w:t>transaction based on the filtered year and month</w:t>
            </w:r>
          </w:p>
        </w:tc>
      </w:tr>
      <w:tr w:rsidR="00247C36" w14:paraId="040C1DAF" w14:textId="77777777">
        <w:trPr>
          <w:trHeight w:val="1354"/>
        </w:trPr>
        <w:tc>
          <w:tcPr>
            <w:tcW w:w="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B8162"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50DC"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DF3F9" w14:textId="77777777" w:rsidR="00247C36" w:rsidRDefault="007B2224">
            <w:pPr>
              <w:pStyle w:val="NormalWeb"/>
              <w:rPr>
                <w:rFonts w:ascii="Calibri" w:hAnsi="Calibri" w:cs="Calibri"/>
                <w:color w:val="000000"/>
              </w:rPr>
            </w:pPr>
            <w:r>
              <w:rPr>
                <w:rFonts w:ascii="Calibri" w:hAnsi="Calibri" w:cs="Calibri"/>
              </w:rPr>
              <w:t>User clicks on one of the transactions</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4817" w14:textId="77777777" w:rsidR="00247C36" w:rsidRDefault="007B2224">
            <w:pPr>
              <w:pStyle w:val="NormalWeb"/>
              <w:rPr>
                <w:rFonts w:ascii="Calibri" w:hAnsi="Calibri" w:cs="Calibri"/>
                <w:color w:val="000000"/>
              </w:rPr>
            </w:pPr>
            <w:r>
              <w:rPr>
                <w:rFonts w:ascii="Calibri" w:hAnsi="Calibri" w:cs="Calibri"/>
              </w:rPr>
              <w:t>Application must show details about that transaction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B496A" w14:textId="77777777" w:rsidR="00247C36" w:rsidRDefault="007B2224">
            <w:pPr>
              <w:pStyle w:val="NormalWeb"/>
              <w:rPr>
                <w:rFonts w:ascii="Calibri" w:hAnsi="Calibri" w:cs="Calibri"/>
                <w:color w:val="000000"/>
              </w:rPr>
            </w:pPr>
            <w:r>
              <w:rPr>
                <w:rFonts w:ascii="Calibri" w:hAnsi="Calibri" w:cs="Calibri"/>
              </w:rPr>
              <w:t>Application shows detailed description of that transaction in a bill format</w:t>
            </w:r>
          </w:p>
        </w:tc>
      </w:tr>
      <w:tr w:rsidR="00247C36" w14:paraId="0E37E8B7" w14:textId="77777777">
        <w:trPr>
          <w:trHeight w:val="1066"/>
        </w:trPr>
        <w:tc>
          <w:tcPr>
            <w:tcW w:w="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B8290"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CACCD" w14:textId="77777777" w:rsidR="00247C36" w:rsidRDefault="00247C36">
            <w:pPr>
              <w:pStyle w:val="NormalWeb"/>
              <w:spacing w:before="0" w:beforeAutospacing="0" w:after="0" w:afterAutospacing="0"/>
              <w:rPr>
                <w:rFonts w:ascii="Calibri" w:hAnsi="Calibri" w:cs="Calibri"/>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E9D2" w14:textId="77777777" w:rsidR="00247C36" w:rsidRDefault="007B2224">
            <w:pPr>
              <w:pStyle w:val="NormalWeb"/>
              <w:rPr>
                <w:rFonts w:ascii="Calibri" w:hAnsi="Calibri" w:cs="Calibri"/>
                <w:color w:val="000000"/>
              </w:rPr>
            </w:pPr>
            <w:r>
              <w:rPr>
                <w:rFonts w:ascii="Calibri" w:hAnsi="Calibri" w:cs="Calibri"/>
              </w:rPr>
              <w:t xml:space="preserve">User filters an inactive </w:t>
            </w:r>
            <w:r>
              <w:rPr>
                <w:rFonts w:ascii="Calibri" w:hAnsi="Calibri" w:cs="Calibri"/>
              </w:rPr>
              <w:t>month/year or invalid month/</w:t>
            </w:r>
            <w:proofErr w:type="gramStart"/>
            <w:r>
              <w:rPr>
                <w:rFonts w:ascii="Calibri" w:hAnsi="Calibri" w:cs="Calibri"/>
              </w:rPr>
              <w:t>year  to</w:t>
            </w:r>
            <w:proofErr w:type="gramEnd"/>
            <w:r>
              <w:rPr>
                <w:rFonts w:ascii="Calibri" w:hAnsi="Calibri" w:cs="Calibri"/>
              </w:rPr>
              <w:t xml:space="preserve"> see the purchase history</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003B8"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rPr>
              <w:t>Application must notify the user about it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7FF1"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rPr>
              <w:t>Application shows no records as the years were not active</w:t>
            </w:r>
          </w:p>
        </w:tc>
      </w:tr>
    </w:tbl>
    <w:p w14:paraId="11E775C0" w14:textId="77777777" w:rsidR="00247C36" w:rsidRDefault="00247C36">
      <w:pPr>
        <w:spacing w:after="160" w:line="259" w:lineRule="auto"/>
        <w:rPr>
          <w:rFonts w:asciiTheme="minorHAnsi" w:hAnsiTheme="minorHAnsi" w:cstheme="minorHAnsi"/>
          <w:shd w:val="clear" w:color="auto" w:fill="FFFFFF"/>
        </w:rPr>
      </w:pPr>
    </w:p>
    <w:p w14:paraId="779CF2E1" w14:textId="77777777" w:rsidR="00247C36" w:rsidRDefault="007B2224">
      <w:pPr>
        <w:spacing w:line="240" w:lineRule="auto"/>
        <w:rPr>
          <w:rFonts w:asciiTheme="minorHAnsi" w:hAnsiTheme="minorHAnsi" w:cstheme="minorHAnsi"/>
          <w:shd w:val="clear" w:color="auto" w:fill="FFFFFF"/>
        </w:rPr>
      </w:pPr>
      <w:r>
        <w:rPr>
          <w:shd w:val="clear" w:color="auto" w:fill="FFFFFF"/>
        </w:rPr>
        <w:br w:type="page"/>
      </w:r>
    </w:p>
    <w:p w14:paraId="5B1EA16A" w14:textId="77777777" w:rsidR="00247C36" w:rsidRDefault="007B2224" w:rsidP="007B2224">
      <w:pPr>
        <w:pStyle w:val="DocumentText"/>
        <w:numPr>
          <w:ilvl w:val="0"/>
          <w:numId w:val="89"/>
        </w:numPr>
      </w:pPr>
      <w:r>
        <w:rPr>
          <w:shd w:val="clear" w:color="auto" w:fill="FFFFFF"/>
        </w:rPr>
        <w:lastRenderedPageBreak/>
        <w:t>Test Case  - UX16</w:t>
      </w:r>
    </w:p>
    <w:p w14:paraId="41234D21" w14:textId="77777777" w:rsidR="00247C36" w:rsidRDefault="007B2224">
      <w:pPr>
        <w:pStyle w:val="DocumentText"/>
      </w:pPr>
      <w:r>
        <w:rPr>
          <w:u w:val="single"/>
        </w:rPr>
        <w:t xml:space="preserve">Test Case Description </w:t>
      </w:r>
      <w:r>
        <w:t xml:space="preserve">: To verify that the records of all payment </w:t>
      </w:r>
      <w:r>
        <w:t>history is provided to the vendor (shopkeeper)</w:t>
      </w:r>
    </w:p>
    <w:p w14:paraId="0252BADE" w14:textId="77777777" w:rsidR="00247C36" w:rsidRDefault="007B2224">
      <w:pPr>
        <w:pStyle w:val="DocumentText"/>
      </w:pPr>
      <w:r>
        <w:rPr>
          <w:u w:val="single"/>
        </w:rPr>
        <w:t>Pre-condition</w:t>
      </w:r>
      <w:r>
        <w:t xml:space="preserve"> : User is a successfully logged-in vendor (shopkeeper) and is on Udhaari Records page of a selected consumer</w:t>
      </w:r>
    </w:p>
    <w:p w14:paraId="3AD77BE3" w14:textId="77777777" w:rsidR="00247C36" w:rsidRDefault="00247C36">
      <w:pPr>
        <w:pStyle w:val="TableCaption"/>
      </w:pPr>
    </w:p>
    <w:p w14:paraId="77B897DE" w14:textId="77777777" w:rsidR="00247C36" w:rsidRDefault="007B2224">
      <w:pPr>
        <w:pStyle w:val="TableCaption"/>
      </w:pPr>
      <w:bookmarkStart w:id="247" w:name="_Toc73284694"/>
      <w:r>
        <w:t>Table 7.16</w:t>
      </w:r>
      <w:r>
        <w:t xml:space="preserve"> </w:t>
      </w:r>
      <w:r>
        <w:t>Payment Transaction</w:t>
      </w:r>
      <w:bookmarkEnd w:id="247"/>
    </w:p>
    <w:p w14:paraId="7FA71FC6" w14:textId="77777777" w:rsidR="00247C36" w:rsidRDefault="007B2224">
      <w:pPr>
        <w:pStyle w:val="NormalWeb"/>
        <w:spacing w:before="0" w:beforeAutospacing="0" w:after="0" w:afterAutospacing="0"/>
      </w:pPr>
      <w:r>
        <w:rPr>
          <w:rStyle w:val="apple-tab-span"/>
          <w:rFonts w:ascii="Calibri" w:hAnsi="Calibri" w:cs="Calibr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30"/>
        <w:gridCol w:w="1760"/>
        <w:gridCol w:w="1906"/>
        <w:gridCol w:w="2115"/>
        <w:gridCol w:w="2320"/>
      </w:tblGrid>
      <w:tr w:rsidR="00247C36" w14:paraId="4DA0E190" w14:textId="77777777">
        <w:tc>
          <w:tcPr>
            <w:tcW w:w="8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7AE025"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F5D6F8"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448E4F"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14389A"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3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CC45DD" w14:textId="77777777" w:rsidR="00247C36" w:rsidRDefault="007B2224">
            <w:pPr>
              <w:pStyle w:val="NormalWeb"/>
              <w:spacing w:before="0" w:beforeAutospacing="0" w:after="0" w:afterAutospacing="0"/>
              <w:jc w:val="center"/>
            </w:pPr>
            <w:r>
              <w:rPr>
                <w:rFonts w:ascii="Calibri" w:hAnsi="Calibri" w:cs="Calibri"/>
                <w:b/>
                <w:bCs/>
                <w:color w:val="741B47"/>
              </w:rPr>
              <w:t>A</w:t>
            </w:r>
            <w:r>
              <w:rPr>
                <w:rFonts w:ascii="Calibri" w:hAnsi="Calibri" w:cs="Calibri"/>
                <w:b/>
                <w:bCs/>
                <w:color w:val="741B47"/>
              </w:rPr>
              <w:t>ctual Result</w:t>
            </w:r>
          </w:p>
        </w:tc>
      </w:tr>
      <w:tr w:rsidR="00247C36" w14:paraId="7ACA9AD0" w14:textId="77777777">
        <w:trPr>
          <w:trHeight w:val="1723"/>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A2695"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F0BB" w14:textId="77777777" w:rsidR="00247C36" w:rsidRDefault="007B2224">
            <w:pPr>
              <w:pStyle w:val="NormalWeb"/>
              <w:rPr>
                <w:rFonts w:ascii="Calibri" w:hAnsi="Calibri" w:cs="Calibri"/>
              </w:rPr>
            </w:pPr>
            <w:r>
              <w:rPr>
                <w:rFonts w:ascii="Calibri" w:hAnsi="Calibri" w:cs="Calibri"/>
              </w:rPr>
              <w:t>User selects payment history with filter for year and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DFE2A" w14:textId="77777777" w:rsidR="00247C36" w:rsidRDefault="007B2224">
            <w:pPr>
              <w:pStyle w:val="NormalWeb"/>
              <w:rPr>
                <w:rFonts w:ascii="Calibri" w:hAnsi="Calibri" w:cs="Calibri"/>
              </w:rPr>
            </w:pPr>
            <w:r>
              <w:rPr>
                <w:rFonts w:ascii="Calibri" w:hAnsi="Calibri" w:cs="Calibri"/>
              </w:rPr>
              <w:t>User does not click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C6EFE" w14:textId="77777777" w:rsidR="00247C36" w:rsidRDefault="007B2224">
            <w:pPr>
              <w:pStyle w:val="NormalWeb"/>
              <w:rPr>
                <w:rFonts w:ascii="Calibri" w:hAnsi="Calibri" w:cs="Calibri"/>
              </w:rPr>
            </w:pPr>
            <w:r>
              <w:rPr>
                <w:rFonts w:ascii="Calibri" w:hAnsi="Calibri" w:cs="Calibri"/>
              </w:rPr>
              <w:t>Application must by default show the latest records of all payment as well as purchase history</w:t>
            </w:r>
          </w:p>
        </w:tc>
        <w:tc>
          <w:tcPr>
            <w:tcW w:w="2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AE907" w14:textId="77777777" w:rsidR="00247C36" w:rsidRDefault="007B2224">
            <w:pPr>
              <w:pStyle w:val="NormalWeb"/>
              <w:rPr>
                <w:rFonts w:ascii="Calibri" w:hAnsi="Calibri" w:cs="Calibri"/>
              </w:rPr>
            </w:pPr>
            <w:r>
              <w:rPr>
                <w:rFonts w:ascii="Calibri" w:hAnsi="Calibri" w:cs="Calibri"/>
              </w:rPr>
              <w:t xml:space="preserve">Application shows all the latest </w:t>
            </w:r>
            <w:r>
              <w:rPr>
                <w:rFonts w:ascii="Calibri" w:hAnsi="Calibri" w:cs="Calibri"/>
              </w:rPr>
              <w:t>transactions of both payment as well as purchase history</w:t>
            </w:r>
          </w:p>
        </w:tc>
      </w:tr>
      <w:tr w:rsidR="00247C36" w14:paraId="167DFF10" w14:textId="77777777">
        <w:trPr>
          <w:trHeight w:val="1372"/>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225B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D6C3D"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E580D" w14:textId="77777777" w:rsidR="00247C36" w:rsidRDefault="007B2224">
            <w:pPr>
              <w:pStyle w:val="NormalWeb"/>
              <w:rPr>
                <w:rFonts w:ascii="Calibri" w:hAnsi="Calibri" w:cs="Calibri"/>
              </w:rPr>
            </w:pPr>
            <w:r>
              <w:rPr>
                <w:rFonts w:ascii="Calibri" w:hAnsi="Calibri" w:cs="Calibri"/>
              </w:rPr>
              <w:t>User clicks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48FCF" w14:textId="77777777" w:rsidR="00247C36" w:rsidRDefault="007B2224">
            <w:pPr>
              <w:pStyle w:val="NormalWeb"/>
              <w:rPr>
                <w:rFonts w:ascii="Calibri" w:hAnsi="Calibri" w:cs="Calibri"/>
              </w:rPr>
            </w:pPr>
            <w:r>
              <w:rPr>
                <w:rFonts w:ascii="Calibri" w:hAnsi="Calibri" w:cs="Calibri"/>
              </w:rPr>
              <w:t>Application must show all the records of payment transaction</w:t>
            </w:r>
          </w:p>
        </w:tc>
        <w:tc>
          <w:tcPr>
            <w:tcW w:w="2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DF508" w14:textId="77777777" w:rsidR="00247C36" w:rsidRDefault="007B2224">
            <w:pPr>
              <w:pStyle w:val="NormalWeb"/>
              <w:rPr>
                <w:rFonts w:ascii="Calibri" w:hAnsi="Calibri" w:cs="Calibri"/>
              </w:rPr>
            </w:pPr>
            <w:r>
              <w:rPr>
                <w:rFonts w:ascii="Calibri" w:hAnsi="Calibri" w:cs="Calibri"/>
              </w:rPr>
              <w:t>Application shows all payment transaction with latest transaction as the first one </w:t>
            </w:r>
          </w:p>
        </w:tc>
      </w:tr>
      <w:tr w:rsidR="00247C36" w14:paraId="68F1C1D3" w14:textId="77777777">
        <w:trPr>
          <w:trHeight w:val="1723"/>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367"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484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050AB" w14:textId="77777777" w:rsidR="00247C36" w:rsidRDefault="007B2224">
            <w:pPr>
              <w:pStyle w:val="NormalWeb"/>
              <w:rPr>
                <w:rFonts w:ascii="Calibri" w:hAnsi="Calibri" w:cs="Calibri"/>
              </w:rPr>
            </w:pPr>
            <w:r>
              <w:rPr>
                <w:rFonts w:ascii="Calibri" w:hAnsi="Calibri" w:cs="Calibri"/>
              </w:rPr>
              <w:t xml:space="preserve">User filters the </w:t>
            </w:r>
            <w:r>
              <w:rPr>
                <w:rFonts w:ascii="Calibri" w:hAnsi="Calibri" w:cs="Calibri"/>
              </w:rPr>
              <w:t>active years and months to see the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35C2E" w14:textId="77777777" w:rsidR="00247C36" w:rsidRDefault="007B2224">
            <w:pPr>
              <w:pStyle w:val="NormalWeb"/>
              <w:rPr>
                <w:rFonts w:ascii="Calibri" w:hAnsi="Calibri" w:cs="Calibri"/>
              </w:rPr>
            </w:pPr>
            <w:r>
              <w:rPr>
                <w:rFonts w:ascii="Calibri" w:hAnsi="Calibri" w:cs="Calibri"/>
              </w:rPr>
              <w:t>Application must show all the transactions based on the filtered year and month</w:t>
            </w:r>
          </w:p>
        </w:tc>
        <w:tc>
          <w:tcPr>
            <w:tcW w:w="2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4230F" w14:textId="77777777" w:rsidR="00247C36" w:rsidRDefault="007B2224">
            <w:pPr>
              <w:pStyle w:val="NormalWeb"/>
              <w:rPr>
                <w:rFonts w:ascii="Calibri" w:hAnsi="Calibri" w:cs="Calibri"/>
              </w:rPr>
            </w:pPr>
            <w:r>
              <w:rPr>
                <w:rFonts w:ascii="Calibri" w:hAnsi="Calibri" w:cs="Calibri"/>
              </w:rPr>
              <w:t>Application shows all payment transaction based on the filtered year and month</w:t>
            </w:r>
          </w:p>
        </w:tc>
      </w:tr>
      <w:tr w:rsidR="00247C36" w14:paraId="36C2EB6D" w14:textId="77777777">
        <w:trPr>
          <w:trHeight w:val="431"/>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5B184"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7E41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5A5E9" w14:textId="77777777" w:rsidR="00247C36" w:rsidRDefault="007B2224">
            <w:pPr>
              <w:pStyle w:val="NormalWeb"/>
              <w:rPr>
                <w:rFonts w:ascii="Calibri" w:hAnsi="Calibri" w:cs="Calibri"/>
              </w:rPr>
            </w:pPr>
            <w:r>
              <w:rPr>
                <w:rFonts w:ascii="Calibri" w:hAnsi="Calibri" w:cs="Calibri"/>
              </w:rPr>
              <w:t xml:space="preserve">User clicks on one of the </w:t>
            </w:r>
            <w:r>
              <w:rPr>
                <w:rFonts w:ascii="Calibri" w:hAnsi="Calibri" w:cs="Calibri"/>
              </w:rPr>
              <w:t>transactions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AC2F9" w14:textId="77777777" w:rsidR="00247C36" w:rsidRDefault="007B2224">
            <w:pPr>
              <w:pStyle w:val="NormalWeb"/>
              <w:rPr>
                <w:rFonts w:ascii="Calibri" w:hAnsi="Calibri" w:cs="Calibri"/>
              </w:rPr>
            </w:pPr>
            <w:r>
              <w:rPr>
                <w:rFonts w:ascii="Calibri" w:hAnsi="Calibri" w:cs="Calibri"/>
              </w:rPr>
              <w:t>Application must show details about that transaction</w:t>
            </w:r>
          </w:p>
        </w:tc>
        <w:tc>
          <w:tcPr>
            <w:tcW w:w="2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69083" w14:textId="77777777" w:rsidR="00247C36" w:rsidRDefault="007B2224">
            <w:pPr>
              <w:pStyle w:val="NormalWeb"/>
              <w:rPr>
                <w:rFonts w:ascii="Calibri" w:hAnsi="Calibri" w:cs="Calibri"/>
              </w:rPr>
            </w:pPr>
            <w:r>
              <w:rPr>
                <w:rFonts w:ascii="Calibri" w:hAnsi="Calibri" w:cs="Calibri"/>
              </w:rPr>
              <w:t>Application shows detailed description of that transaction in a bill format</w:t>
            </w:r>
          </w:p>
        </w:tc>
      </w:tr>
      <w:tr w:rsidR="00247C36" w14:paraId="6F9F7406" w14:textId="77777777">
        <w:trPr>
          <w:trHeight w:val="891"/>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E7568"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1B8F"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CEB54" w14:textId="77777777" w:rsidR="00247C36" w:rsidRDefault="007B2224">
            <w:pPr>
              <w:pStyle w:val="NormalWeb"/>
              <w:rPr>
                <w:rFonts w:ascii="Calibri" w:hAnsi="Calibri" w:cs="Calibri"/>
              </w:rPr>
            </w:pPr>
            <w:r>
              <w:rPr>
                <w:rFonts w:ascii="Calibri" w:hAnsi="Calibri" w:cs="Calibri"/>
              </w:rPr>
              <w:t xml:space="preserve">User filters an inactive year or invalid </w:t>
            </w:r>
            <w:proofErr w:type="gramStart"/>
            <w:r>
              <w:rPr>
                <w:rFonts w:ascii="Calibri" w:hAnsi="Calibri" w:cs="Calibri"/>
              </w:rPr>
              <w:t>year  to</w:t>
            </w:r>
            <w:proofErr w:type="gramEnd"/>
            <w:r>
              <w:rPr>
                <w:rFonts w:ascii="Calibri" w:hAnsi="Calibri" w:cs="Calibri"/>
              </w:rPr>
              <w:t xml:space="preserve"> see the payment 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CE011" w14:textId="77777777" w:rsidR="00247C36" w:rsidRDefault="007B2224">
            <w:pPr>
              <w:pStyle w:val="NormalWeb"/>
              <w:rPr>
                <w:rFonts w:ascii="Calibri" w:hAnsi="Calibri" w:cs="Calibri"/>
              </w:rPr>
            </w:pPr>
            <w:r>
              <w:rPr>
                <w:rFonts w:ascii="Calibri" w:hAnsi="Calibri" w:cs="Calibri"/>
              </w:rPr>
              <w:t>Application must notify the user abou</w:t>
            </w:r>
            <w:r>
              <w:rPr>
                <w:rFonts w:ascii="Calibri" w:hAnsi="Calibri" w:cs="Calibri"/>
              </w:rPr>
              <w:t>t it</w:t>
            </w:r>
          </w:p>
        </w:tc>
        <w:tc>
          <w:tcPr>
            <w:tcW w:w="2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CB66F" w14:textId="77777777" w:rsidR="00247C36" w:rsidRDefault="007B2224">
            <w:pPr>
              <w:pStyle w:val="NormalWeb"/>
              <w:rPr>
                <w:rFonts w:ascii="Calibri" w:hAnsi="Calibri" w:cs="Calibri"/>
              </w:rPr>
            </w:pPr>
            <w:r>
              <w:rPr>
                <w:rFonts w:ascii="Calibri" w:hAnsi="Calibri" w:cs="Calibri"/>
              </w:rPr>
              <w:t>Application shows no records as the years were not active</w:t>
            </w:r>
          </w:p>
        </w:tc>
      </w:tr>
    </w:tbl>
    <w:p w14:paraId="5332F0C1" w14:textId="77777777" w:rsidR="00247C36" w:rsidRDefault="007B2224" w:rsidP="007B2224">
      <w:pPr>
        <w:pStyle w:val="DocumentText"/>
        <w:numPr>
          <w:ilvl w:val="0"/>
          <w:numId w:val="89"/>
        </w:numPr>
      </w:pPr>
      <w:r>
        <w:rPr>
          <w:shd w:val="clear" w:color="auto" w:fill="FFFFFF"/>
        </w:rPr>
        <w:lastRenderedPageBreak/>
        <w:t>Test Case  - UX17</w:t>
      </w:r>
    </w:p>
    <w:p w14:paraId="644B0F93" w14:textId="77777777" w:rsidR="00247C36" w:rsidRDefault="007B2224">
      <w:pPr>
        <w:pStyle w:val="DocumentText"/>
      </w:pPr>
      <w:r>
        <w:rPr>
          <w:u w:val="single"/>
        </w:rPr>
        <w:t>Test Case Description</w:t>
      </w:r>
      <w:r>
        <w:t xml:space="preserve"> : To verify that the Make Payment option is provided to the vendor (shopkeeper) for selected consumer</w:t>
      </w:r>
    </w:p>
    <w:p w14:paraId="2EA17716" w14:textId="77777777" w:rsidR="00247C36" w:rsidRDefault="007B2224">
      <w:pPr>
        <w:pStyle w:val="DocumentText"/>
      </w:pPr>
      <w:r>
        <w:rPr>
          <w:u w:val="single"/>
        </w:rPr>
        <w:t>Pre-condition</w:t>
      </w:r>
      <w:r>
        <w:t xml:space="preserve"> : User is a successfully logged-in vendor (shopkeeper) and is on Make Payment page of a selected consumer</w:t>
      </w:r>
      <w:r>
        <w:rPr>
          <w:rStyle w:val="apple-tab-span"/>
          <w:rFonts w:ascii="Calibri" w:hAnsi="Calibri" w:cs="Calibri"/>
          <w:color w:val="000000"/>
        </w:rPr>
        <w:tab/>
      </w:r>
    </w:p>
    <w:p w14:paraId="03624410" w14:textId="77777777" w:rsidR="00247C36" w:rsidRDefault="00247C36">
      <w:pPr>
        <w:pStyle w:val="TableCaption"/>
      </w:pPr>
    </w:p>
    <w:p w14:paraId="6BD9CEB6" w14:textId="77777777" w:rsidR="00247C36" w:rsidRDefault="007B2224">
      <w:pPr>
        <w:pStyle w:val="TableCaption"/>
      </w:pPr>
      <w:bookmarkStart w:id="248" w:name="_Toc73284695"/>
      <w:r>
        <w:t>Table 7.17</w:t>
      </w:r>
      <w:r>
        <w:t xml:space="preserve"> </w:t>
      </w:r>
      <w:r>
        <w:t>Make Payment</w:t>
      </w:r>
      <w:bookmarkEnd w:id="248"/>
    </w:p>
    <w:p w14:paraId="1DDBFF1A" w14:textId="77777777" w:rsidR="00247C36" w:rsidRDefault="00247C36">
      <w:pPr>
        <w:pStyle w:val="TableCaption"/>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17"/>
        <w:gridCol w:w="2041"/>
        <w:gridCol w:w="1761"/>
        <w:gridCol w:w="2030"/>
        <w:gridCol w:w="2424"/>
      </w:tblGrid>
      <w:tr w:rsidR="00247C36" w14:paraId="42BDB2AA" w14:textId="77777777">
        <w:tc>
          <w:tcPr>
            <w:tcW w:w="81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BD639FA" w14:textId="77777777" w:rsidR="00247C36" w:rsidRDefault="007B2224">
            <w:pPr>
              <w:pStyle w:val="NormalWeb"/>
              <w:spacing w:before="0" w:beforeAutospacing="0" w:after="0" w:afterAutospacing="0"/>
              <w:jc w:val="center"/>
            </w:pPr>
            <w:r>
              <w:rPr>
                <w:rFonts w:ascii="Calibri" w:hAnsi="Calibri" w:cs="Calibri"/>
                <w:b/>
                <w:bCs/>
                <w:color w:val="741B47"/>
              </w:rPr>
              <w:t>Step N</w:t>
            </w:r>
            <w:r>
              <w:rPr>
                <w:rFonts w:ascii="Calibri" w:hAnsi="Calibri" w:cs="Calibri"/>
                <w:b/>
                <w:bCs/>
                <w:color w:val="741B47"/>
              </w:rPr>
              <w: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47AE1C6"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341403"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F0A1F0"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4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814EEC"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31195A74" w14:textId="77777777">
        <w:trPr>
          <w:trHeight w:val="1574"/>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BF236"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7BBE9" w14:textId="77777777" w:rsidR="00247C36" w:rsidRDefault="007B2224">
            <w:pPr>
              <w:pStyle w:val="NormalWeb"/>
              <w:rPr>
                <w:rFonts w:ascii="Calibri" w:hAnsi="Calibri" w:cs="Calibri"/>
              </w:rPr>
            </w:pPr>
            <w:r>
              <w:rPr>
                <w:rFonts w:ascii="Calibri" w:hAnsi="Calibri" w:cs="Calibri"/>
              </w:rPr>
              <w:t>Make payment page is rendered when the user clicks on the make payment option in navbar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BFA1" w14:textId="77777777" w:rsidR="00247C36" w:rsidRDefault="007B2224">
            <w:pPr>
              <w:pStyle w:val="NormalWeb"/>
              <w:rPr>
                <w:rFonts w:ascii="Calibri" w:hAnsi="Calibri" w:cs="Calibri"/>
              </w:rPr>
            </w:pPr>
            <w:r>
              <w:rPr>
                <w:rFonts w:ascii="Calibri" w:hAnsi="Calibri" w:cs="Calibri"/>
              </w:rPr>
              <w:t>Currently paying amount not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42FC4" w14:textId="77777777" w:rsidR="00247C36" w:rsidRDefault="007B2224">
            <w:pPr>
              <w:pStyle w:val="NormalWeb"/>
              <w:rPr>
                <w:rFonts w:ascii="Calibri" w:hAnsi="Calibri" w:cs="Calibri"/>
              </w:rPr>
            </w:pPr>
            <w:r>
              <w:rPr>
                <w:rFonts w:ascii="Calibri" w:hAnsi="Calibri" w:cs="Calibri"/>
              </w:rPr>
              <w:t>Application must alert the user about these missing fields</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97FD1" w14:textId="77777777" w:rsidR="00247C36" w:rsidRDefault="007B2224">
            <w:pPr>
              <w:pStyle w:val="NormalWeb"/>
              <w:rPr>
                <w:rFonts w:ascii="Calibri" w:hAnsi="Calibri" w:cs="Calibri"/>
              </w:rPr>
            </w:pPr>
            <w:r>
              <w:rPr>
                <w:rFonts w:ascii="Calibri" w:hAnsi="Calibri" w:cs="Calibri"/>
              </w:rPr>
              <w:t>Application gives an alert stating, “Please enter paying amount”</w:t>
            </w:r>
          </w:p>
        </w:tc>
      </w:tr>
      <w:tr w:rsidR="00247C36" w14:paraId="6C2A5463" w14:textId="77777777">
        <w:trPr>
          <w:trHeight w:val="1021"/>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FF2C7"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17F94"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82EF4" w14:textId="77777777" w:rsidR="00247C36" w:rsidRDefault="007B2224">
            <w:pPr>
              <w:pStyle w:val="NormalWeb"/>
              <w:rPr>
                <w:rFonts w:ascii="Calibri" w:hAnsi="Calibri" w:cs="Calibri"/>
              </w:rPr>
            </w:pPr>
            <w:r>
              <w:rPr>
                <w:rFonts w:ascii="Calibri" w:hAnsi="Calibri" w:cs="Calibri"/>
              </w:rPr>
              <w:t>Currently paying amount is less than partial paying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067C" w14:textId="77777777" w:rsidR="00247C36" w:rsidRDefault="007B2224">
            <w:pPr>
              <w:pStyle w:val="NormalWeb"/>
              <w:rPr>
                <w:rFonts w:ascii="Calibri" w:hAnsi="Calibri" w:cs="Calibri"/>
              </w:rPr>
            </w:pPr>
            <w:r>
              <w:rPr>
                <w:rFonts w:ascii="Calibri" w:hAnsi="Calibri" w:cs="Calibri"/>
              </w:rPr>
              <w:t>Application must alert the user about the amount being less than the partial amount to be paid</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B6D3B" w14:textId="77777777" w:rsidR="00247C36" w:rsidRDefault="007B2224">
            <w:pPr>
              <w:pStyle w:val="NormalWeb"/>
              <w:rPr>
                <w:rFonts w:ascii="Calibri" w:hAnsi="Calibri" w:cs="Calibri"/>
              </w:rPr>
            </w:pPr>
            <w:r>
              <w:rPr>
                <w:rFonts w:ascii="Calibri" w:hAnsi="Calibri" w:cs="Calibri"/>
              </w:rPr>
              <w:t xml:space="preserve">Application gives an alert </w:t>
            </w:r>
            <w:r>
              <w:rPr>
                <w:rFonts w:ascii="Calibri" w:hAnsi="Calibri" w:cs="Calibri"/>
              </w:rPr>
              <w:t>stating, “Paying amount should be at least partial due amount”</w:t>
            </w:r>
          </w:p>
        </w:tc>
      </w:tr>
      <w:tr w:rsidR="00247C36" w14:paraId="653D554D" w14:textId="77777777">
        <w:trPr>
          <w:trHeight w:val="1437"/>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43FA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A632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A8A36" w14:textId="77777777" w:rsidR="00247C36" w:rsidRDefault="007B2224">
            <w:pPr>
              <w:pStyle w:val="NormalWeb"/>
              <w:rPr>
                <w:rFonts w:ascii="Calibri" w:hAnsi="Calibri" w:cs="Calibri"/>
              </w:rPr>
            </w:pPr>
            <w:r>
              <w:rPr>
                <w:rFonts w:ascii="Calibri" w:hAnsi="Calibri" w:cs="Calibri"/>
              </w:rPr>
              <w:t>Invalid currently paying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188D" w14:textId="77777777" w:rsidR="00247C36" w:rsidRDefault="007B2224">
            <w:pPr>
              <w:pStyle w:val="NormalWeb"/>
              <w:rPr>
                <w:rFonts w:ascii="Calibri" w:hAnsi="Calibri" w:cs="Calibri"/>
              </w:rPr>
            </w:pPr>
            <w:r>
              <w:rPr>
                <w:rFonts w:ascii="Calibri" w:hAnsi="Calibri" w:cs="Calibri"/>
              </w:rPr>
              <w:t>Application must alert the user about the amount being invalid</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BB863" w14:textId="77777777" w:rsidR="00247C36" w:rsidRDefault="007B2224">
            <w:pPr>
              <w:pStyle w:val="NormalWeb"/>
              <w:rPr>
                <w:rFonts w:ascii="Calibri" w:hAnsi="Calibri" w:cs="Calibri"/>
              </w:rPr>
            </w:pPr>
            <w:r>
              <w:rPr>
                <w:rFonts w:ascii="Calibri" w:hAnsi="Calibri" w:cs="Calibri"/>
              </w:rPr>
              <w:t>Application gives an alert stating, “Paying Enter Valid paying amount”</w:t>
            </w:r>
          </w:p>
        </w:tc>
      </w:tr>
      <w:tr w:rsidR="00247C36" w14:paraId="300BA9F2" w14:textId="77777777">
        <w:trPr>
          <w:trHeight w:val="1295"/>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52AC"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9050"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B2268" w14:textId="77777777" w:rsidR="00247C36" w:rsidRDefault="007B2224">
            <w:pPr>
              <w:pStyle w:val="NormalWeb"/>
              <w:rPr>
                <w:rFonts w:ascii="Calibri" w:hAnsi="Calibri" w:cs="Calibri"/>
              </w:rPr>
            </w:pPr>
            <w:r>
              <w:rPr>
                <w:rFonts w:ascii="Calibri" w:hAnsi="Calibri" w:cs="Calibri"/>
              </w:rPr>
              <w:t xml:space="preserve">Paying amount </w:t>
            </w:r>
            <w:r>
              <w:rPr>
                <w:rFonts w:ascii="Calibri" w:hAnsi="Calibri" w:cs="Calibri"/>
              </w:rPr>
              <w:t>greater than total due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3C55A" w14:textId="77777777" w:rsidR="00247C36" w:rsidRDefault="007B2224">
            <w:pPr>
              <w:pStyle w:val="NormalWeb"/>
              <w:rPr>
                <w:rFonts w:ascii="Calibri" w:hAnsi="Calibri" w:cs="Calibri"/>
              </w:rPr>
            </w:pPr>
            <w:r>
              <w:rPr>
                <w:rFonts w:ascii="Calibri" w:hAnsi="Calibri" w:cs="Calibri"/>
              </w:rPr>
              <w:t>Application must alert the user about the amount being greater</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6D1CF" w14:textId="77777777" w:rsidR="00247C36" w:rsidRDefault="007B2224">
            <w:pPr>
              <w:pStyle w:val="NormalWeb"/>
              <w:rPr>
                <w:rFonts w:ascii="Calibri" w:hAnsi="Calibri" w:cs="Calibri"/>
              </w:rPr>
            </w:pPr>
            <w:r>
              <w:rPr>
                <w:rFonts w:ascii="Calibri" w:hAnsi="Calibri" w:cs="Calibri"/>
              </w:rPr>
              <w:t>Application gives an alert stating, “Paying amount should be less than total amount”</w:t>
            </w:r>
          </w:p>
        </w:tc>
      </w:tr>
      <w:tr w:rsidR="00247C36" w14:paraId="2A128EF2" w14:textId="77777777">
        <w:trPr>
          <w:trHeight w:val="1153"/>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3882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EE7A"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7B89" w14:textId="77777777" w:rsidR="00247C36" w:rsidRDefault="007B2224">
            <w:pPr>
              <w:pStyle w:val="NormalWeb"/>
              <w:rPr>
                <w:rFonts w:ascii="Calibri" w:hAnsi="Calibri" w:cs="Calibri"/>
              </w:rPr>
            </w:pPr>
            <w:r>
              <w:rPr>
                <w:rFonts w:ascii="Calibri" w:hAnsi="Calibri" w:cs="Calibri"/>
              </w:rPr>
              <w:t>Negative Paying amount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F1FF8" w14:textId="77777777" w:rsidR="00247C36" w:rsidRDefault="007B2224">
            <w:pPr>
              <w:pStyle w:val="NormalWeb"/>
              <w:rPr>
                <w:rFonts w:ascii="Calibri" w:hAnsi="Calibri" w:cs="Calibri"/>
              </w:rPr>
            </w:pPr>
            <w:r>
              <w:rPr>
                <w:rFonts w:ascii="Calibri" w:hAnsi="Calibri" w:cs="Calibri"/>
              </w:rPr>
              <w:t>Application must alert the user about the am</w:t>
            </w:r>
            <w:r>
              <w:rPr>
                <w:rFonts w:ascii="Calibri" w:hAnsi="Calibri" w:cs="Calibri"/>
              </w:rPr>
              <w:t>ount being negative</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A47D6" w14:textId="77777777" w:rsidR="00247C36" w:rsidRDefault="007B2224">
            <w:pPr>
              <w:pStyle w:val="NormalWeb"/>
              <w:rPr>
                <w:rFonts w:ascii="Calibri" w:hAnsi="Calibri" w:cs="Calibri"/>
              </w:rPr>
            </w:pPr>
            <w:r>
              <w:rPr>
                <w:rFonts w:ascii="Calibri" w:hAnsi="Calibri" w:cs="Calibri"/>
              </w:rPr>
              <w:t>Application gives an alert stating, “Negative amount is not allowed!”</w:t>
            </w:r>
          </w:p>
        </w:tc>
      </w:tr>
      <w:tr w:rsidR="00247C36" w14:paraId="2BD124DA" w14:textId="77777777">
        <w:trPr>
          <w:trHeight w:val="1883"/>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2A837"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C18B3" w14:textId="77777777" w:rsidR="00247C36" w:rsidRDefault="007B2224">
            <w:pPr>
              <w:pStyle w:val="NormalWeb"/>
              <w:rPr>
                <w:rFonts w:ascii="Calibri" w:hAnsi="Calibri" w:cs="Calibri"/>
              </w:rPr>
            </w:pPr>
            <w:r>
              <w:rPr>
                <w:rFonts w:ascii="Calibri" w:hAnsi="Calibri" w:cs="Calibri"/>
              </w:rPr>
              <w:t>Remaining amount is updated in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C793F" w14:textId="77777777" w:rsidR="00247C36" w:rsidRDefault="007B2224">
            <w:pPr>
              <w:pStyle w:val="NormalWeb"/>
              <w:rPr>
                <w:rFonts w:ascii="Calibri" w:hAnsi="Calibri" w:cs="Calibri"/>
              </w:rPr>
            </w:pPr>
            <w:r>
              <w:rPr>
                <w:rFonts w:ascii="Calibri" w:hAnsi="Calibri" w:cs="Calibri"/>
              </w:rPr>
              <w:t>Valid amount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4737" w14:textId="77777777" w:rsidR="00247C36" w:rsidRDefault="007B2224">
            <w:pPr>
              <w:pStyle w:val="NormalWeb"/>
              <w:rPr>
                <w:rFonts w:ascii="Calibri" w:hAnsi="Calibri" w:cs="Calibri"/>
              </w:rPr>
            </w:pPr>
            <w:r>
              <w:rPr>
                <w:rFonts w:ascii="Calibri" w:hAnsi="Calibri" w:cs="Calibri"/>
              </w:rPr>
              <w:t>Application must allow the user to update balance</w:t>
            </w:r>
          </w:p>
        </w:tc>
        <w:tc>
          <w:tcPr>
            <w:tcW w:w="2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D0762" w14:textId="77777777" w:rsidR="00247C36" w:rsidRDefault="007B2224">
            <w:pPr>
              <w:pStyle w:val="NormalWeb"/>
              <w:rPr>
                <w:rFonts w:ascii="Calibri" w:hAnsi="Calibri" w:cs="Calibri"/>
              </w:rPr>
            </w:pPr>
            <w:r>
              <w:rPr>
                <w:rFonts w:ascii="Calibri" w:hAnsi="Calibri" w:cs="Calibri"/>
              </w:rPr>
              <w:t xml:space="preserve">Application shows remaining amount and gives a </w:t>
            </w:r>
            <w:r>
              <w:rPr>
                <w:rFonts w:ascii="Calibri" w:hAnsi="Calibri" w:cs="Calibri"/>
              </w:rPr>
              <w:t>successful notification stating, “Payment Successful” and adds the transaction to payment history</w:t>
            </w:r>
          </w:p>
        </w:tc>
      </w:tr>
    </w:tbl>
    <w:p w14:paraId="117F8867" w14:textId="77777777" w:rsidR="00247C36" w:rsidRDefault="00247C36">
      <w:pPr>
        <w:pStyle w:val="DocumentText"/>
        <w:rPr>
          <w:shd w:val="clear" w:color="auto" w:fill="FFFFFF"/>
        </w:rPr>
      </w:pPr>
    </w:p>
    <w:p w14:paraId="64A09CA6" w14:textId="77777777" w:rsidR="00247C36" w:rsidRDefault="007B2224">
      <w:pPr>
        <w:spacing w:after="160" w:line="259" w:lineRule="auto"/>
        <w:rPr>
          <w:rFonts w:asciiTheme="minorHAnsi" w:hAnsiTheme="minorHAnsi" w:cstheme="minorHAnsi"/>
          <w:shd w:val="clear" w:color="auto" w:fill="FFFFFF"/>
        </w:rPr>
      </w:pPr>
      <w:r>
        <w:rPr>
          <w:shd w:val="clear" w:color="auto" w:fill="FFFFFF"/>
        </w:rPr>
        <w:br w:type="page"/>
      </w:r>
    </w:p>
    <w:p w14:paraId="00A68638" w14:textId="77777777" w:rsidR="00247C36" w:rsidRDefault="007B2224" w:rsidP="007B2224">
      <w:pPr>
        <w:pStyle w:val="DocumentText"/>
        <w:numPr>
          <w:ilvl w:val="0"/>
          <w:numId w:val="89"/>
        </w:numPr>
      </w:pPr>
      <w:r>
        <w:rPr>
          <w:shd w:val="clear" w:color="auto" w:fill="FFFFFF"/>
        </w:rPr>
        <w:lastRenderedPageBreak/>
        <w:t>Test Case  - UX18</w:t>
      </w:r>
    </w:p>
    <w:p w14:paraId="0F77B3C4" w14:textId="77777777" w:rsidR="00247C36" w:rsidRDefault="007B2224">
      <w:pPr>
        <w:pStyle w:val="DocumentText"/>
      </w:pPr>
      <w:r>
        <w:rPr>
          <w:u w:val="single"/>
        </w:rPr>
        <w:t>Test Case Description</w:t>
      </w:r>
      <w:r>
        <w:t xml:space="preserve"> : To verify that a back/home button is provided to the vendor (shopkeeper) to go back to dashboard</w:t>
      </w:r>
    </w:p>
    <w:p w14:paraId="7E381A20" w14:textId="77777777" w:rsidR="00247C36" w:rsidRDefault="007B2224">
      <w:pPr>
        <w:pStyle w:val="DocumentText"/>
      </w:pPr>
      <w:r>
        <w:rPr>
          <w:u w:val="single"/>
        </w:rPr>
        <w:t>Pre-condition</w:t>
      </w:r>
      <w:r>
        <w:t xml:space="preserve"> :User is a successfully logged-in vendor (shopkeeper) and clicks on Home button </w:t>
      </w:r>
    </w:p>
    <w:p w14:paraId="494F449C" w14:textId="77777777" w:rsidR="00247C36" w:rsidRDefault="007B2224">
      <w:pPr>
        <w:pStyle w:val="NormalWeb"/>
        <w:spacing w:before="0" w:beforeAutospacing="0" w:after="0" w:afterAutospacing="0"/>
        <w:rPr>
          <w:rStyle w:val="apple-tab-span"/>
          <w:rFonts w:ascii="Calibri" w:hAnsi="Calibri" w:cs="Calibri"/>
          <w:color w:val="000000"/>
        </w:rPr>
      </w:pPr>
      <w:r>
        <w:rPr>
          <w:rStyle w:val="apple-tab-span"/>
          <w:rFonts w:ascii="Calibri" w:hAnsi="Calibri" w:cs="Calibri"/>
          <w:color w:val="000000"/>
        </w:rPr>
        <w:tab/>
      </w:r>
    </w:p>
    <w:p w14:paraId="0107E406" w14:textId="77777777" w:rsidR="00247C36" w:rsidRDefault="007B2224">
      <w:pPr>
        <w:pStyle w:val="TableCaption"/>
      </w:pPr>
      <w:bookmarkStart w:id="249" w:name="_Toc73284696"/>
      <w:r>
        <w:t>Table 7.18</w:t>
      </w:r>
      <w:r>
        <w:t xml:space="preserve"> </w:t>
      </w:r>
      <w:r>
        <w:t xml:space="preserve">Back </w:t>
      </w:r>
      <w:proofErr w:type="gramStart"/>
      <w:r>
        <w:t>To</w:t>
      </w:r>
      <w:proofErr w:type="gramEnd"/>
      <w:r>
        <w:t xml:space="preserve"> Vendor Dashboard</w:t>
      </w:r>
      <w:bookmarkEnd w:id="249"/>
    </w:p>
    <w:p w14:paraId="26C37B5F" w14:textId="77777777" w:rsidR="00247C36" w:rsidRDefault="00247C36">
      <w:pPr>
        <w:pStyle w:val="NormalWeb"/>
        <w:spacing w:before="0" w:beforeAutospacing="0" w:after="0" w:afterAutospacing="0"/>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80"/>
        <w:gridCol w:w="1827"/>
        <w:gridCol w:w="1546"/>
        <w:gridCol w:w="2268"/>
        <w:gridCol w:w="2552"/>
      </w:tblGrid>
      <w:tr w:rsidR="00247C36" w14:paraId="30F95BE5" w14:textId="77777777">
        <w:tc>
          <w:tcPr>
            <w:tcW w:w="8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60A00A"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E86B45" w14:textId="77777777" w:rsidR="00247C36" w:rsidRDefault="007B2224">
            <w:pPr>
              <w:pStyle w:val="NormalWeb"/>
              <w:spacing w:before="0" w:beforeAutospacing="0" w:after="0" w:afterAutospacing="0"/>
              <w:jc w:val="center"/>
            </w:pPr>
            <w:r>
              <w:rPr>
                <w:rFonts w:ascii="Calibri" w:hAnsi="Calibri" w:cs="Calibri"/>
                <w:b/>
                <w:bCs/>
                <w:color w:val="741B47"/>
              </w:rPr>
              <w:t>Step Descripti</w:t>
            </w:r>
            <w:r>
              <w:rPr>
                <w:rFonts w:ascii="Calibri" w:hAnsi="Calibri" w:cs="Calibri"/>
                <w:b/>
                <w:bCs/>
                <w:color w:val="741B47"/>
              </w:rPr>
              <w:t>on</w:t>
            </w:r>
          </w:p>
        </w:tc>
        <w:tc>
          <w:tcPr>
            <w:tcW w:w="154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68312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31DFB7"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601458"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7DD89B4B" w14:textId="77777777">
        <w:trPr>
          <w:trHeight w:val="1500"/>
        </w:trPr>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737A1"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E1AB7" w14:textId="77777777" w:rsidR="00247C36" w:rsidRDefault="007B2224">
            <w:pPr>
              <w:pStyle w:val="NormalWeb"/>
              <w:rPr>
                <w:rFonts w:ascii="Calibri" w:hAnsi="Calibri" w:cs="Calibri"/>
              </w:rPr>
            </w:pPr>
            <w:r>
              <w:rPr>
                <w:rFonts w:ascii="Calibri" w:hAnsi="Calibri" w:cs="Calibri"/>
              </w:rPr>
              <w:t>User is on one of the tab screens</w:t>
            </w:r>
          </w:p>
        </w:tc>
        <w:tc>
          <w:tcPr>
            <w:tcW w:w="1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3C8A7" w14:textId="77777777" w:rsidR="00247C36" w:rsidRDefault="007B2224">
            <w:pPr>
              <w:pStyle w:val="NormalWeb"/>
              <w:rPr>
                <w:rFonts w:ascii="Calibri" w:hAnsi="Calibri" w:cs="Calibri"/>
              </w:rPr>
            </w:pPr>
            <w:r>
              <w:rPr>
                <w:rFonts w:ascii="Calibri" w:hAnsi="Calibri" w:cs="Calibri"/>
              </w:rPr>
              <w:t>User clicks on the home button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59758" w14:textId="77777777" w:rsidR="00247C36" w:rsidRDefault="007B2224">
            <w:pPr>
              <w:pStyle w:val="NormalWeb"/>
              <w:rPr>
                <w:rFonts w:ascii="Calibri" w:hAnsi="Calibri" w:cs="Calibri"/>
              </w:rPr>
            </w:pPr>
            <w:r>
              <w:rPr>
                <w:rFonts w:ascii="Calibri" w:hAnsi="Calibri" w:cs="Calibri"/>
              </w:rPr>
              <w:t>Application must be redirect user to Login page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DB4A" w14:textId="77777777" w:rsidR="00247C36" w:rsidRDefault="007B2224">
            <w:pPr>
              <w:pStyle w:val="NormalWeb"/>
              <w:rPr>
                <w:rFonts w:ascii="Calibri" w:hAnsi="Calibri" w:cs="Calibri"/>
              </w:rPr>
            </w:pPr>
            <w:r>
              <w:rPr>
                <w:rFonts w:ascii="Calibri" w:hAnsi="Calibri" w:cs="Calibri"/>
              </w:rPr>
              <w:t>Application successfully redirects user to the dashboard</w:t>
            </w:r>
          </w:p>
        </w:tc>
      </w:tr>
    </w:tbl>
    <w:p w14:paraId="79CA7E5C" w14:textId="77777777" w:rsidR="00247C36" w:rsidRDefault="00247C36"/>
    <w:p w14:paraId="685E81D6"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0CA7D6AC" w14:textId="77777777" w:rsidR="00247C36" w:rsidRDefault="007B2224" w:rsidP="007B2224">
      <w:pPr>
        <w:pStyle w:val="DocumentText"/>
        <w:numPr>
          <w:ilvl w:val="0"/>
          <w:numId w:val="89"/>
        </w:numPr>
      </w:pPr>
      <w:r>
        <w:rPr>
          <w:shd w:val="clear" w:color="auto" w:fill="FFFFFF"/>
        </w:rPr>
        <w:lastRenderedPageBreak/>
        <w:t>Test Case  - UX19</w:t>
      </w:r>
    </w:p>
    <w:p w14:paraId="1DE3357D" w14:textId="77777777" w:rsidR="00247C36" w:rsidRDefault="007B2224">
      <w:pPr>
        <w:pStyle w:val="DocumentText"/>
      </w:pPr>
      <w:r>
        <w:rPr>
          <w:u w:val="single"/>
        </w:rPr>
        <w:t xml:space="preserve">Test Case </w:t>
      </w:r>
      <w:r>
        <w:rPr>
          <w:u w:val="single"/>
        </w:rPr>
        <w:t>Description</w:t>
      </w:r>
      <w:r>
        <w:t xml:space="preserve"> : To verify that a logout button is provided to the vendor (shopkeeper) to logout</w:t>
      </w:r>
    </w:p>
    <w:p w14:paraId="3087CE4F" w14:textId="77777777" w:rsidR="00247C36" w:rsidRDefault="007B2224">
      <w:pPr>
        <w:pStyle w:val="DocumentText"/>
      </w:pPr>
      <w:r>
        <w:rPr>
          <w:u w:val="single"/>
        </w:rPr>
        <w:t>Pre-condition</w:t>
      </w:r>
      <w:r>
        <w:t xml:space="preserve"> :User is a successfully logged-in vendor (shopkeeper) and clicks on Logout button </w:t>
      </w:r>
    </w:p>
    <w:p w14:paraId="650274A1" w14:textId="77777777" w:rsidR="00247C36" w:rsidRDefault="00247C36">
      <w:pPr>
        <w:pStyle w:val="TableCaption"/>
      </w:pPr>
    </w:p>
    <w:p w14:paraId="2A412CB7" w14:textId="77777777" w:rsidR="00247C36" w:rsidRDefault="007B2224">
      <w:pPr>
        <w:pStyle w:val="TableCaption"/>
      </w:pPr>
      <w:bookmarkStart w:id="250" w:name="_Toc73284697"/>
      <w:r>
        <w:t>Table 7.19</w:t>
      </w:r>
      <w:r>
        <w:t xml:space="preserve"> </w:t>
      </w:r>
      <w:r>
        <w:t>Vendor Logout</w:t>
      </w:r>
      <w:bookmarkEnd w:id="250"/>
    </w:p>
    <w:p w14:paraId="215D355C" w14:textId="77777777" w:rsidR="00247C36" w:rsidRDefault="007B2224">
      <w:pPr>
        <w:pStyle w:val="TableCaption"/>
      </w:pPr>
      <w:r>
        <w:rPr>
          <w:rStyle w:val="apple-tab-span"/>
          <w:rFonts w:ascii="Calibri" w:hAnsi="Calibri" w:cs="Calibri"/>
          <w:color w:val="000000"/>
        </w:rPr>
        <w:tab/>
      </w: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1140"/>
        <w:gridCol w:w="2412"/>
        <w:gridCol w:w="1253"/>
        <w:gridCol w:w="1858"/>
        <w:gridCol w:w="2410"/>
      </w:tblGrid>
      <w:tr w:rsidR="00247C36" w14:paraId="41ABB16C" w14:textId="77777777">
        <w:tc>
          <w:tcPr>
            <w:tcW w:w="11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D4CBD6"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9C9A2B"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D36420" w14:textId="77777777" w:rsidR="00247C36" w:rsidRDefault="007B2224">
            <w:pPr>
              <w:pStyle w:val="NormalWeb"/>
              <w:spacing w:before="0" w:beforeAutospacing="0" w:after="0" w:afterAutospacing="0"/>
              <w:jc w:val="center"/>
            </w:pPr>
            <w:r>
              <w:rPr>
                <w:rFonts w:ascii="Calibri" w:hAnsi="Calibri" w:cs="Calibri"/>
                <w:b/>
                <w:bCs/>
                <w:color w:val="741B47"/>
              </w:rPr>
              <w:t xml:space="preserve">Test </w:t>
            </w:r>
            <w:r>
              <w:rPr>
                <w:rFonts w:ascii="Calibri" w:hAnsi="Calibri" w:cs="Calibri"/>
                <w:b/>
                <w:bCs/>
                <w:color w:val="741B47"/>
              </w:rPr>
              <w:t>Data</w:t>
            </w:r>
          </w:p>
        </w:tc>
        <w:tc>
          <w:tcPr>
            <w:tcW w:w="185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BB4E6E3"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0A3BFA"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70F99B07" w14:textId="77777777">
        <w:trPr>
          <w:trHeight w:val="3133"/>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260A3"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3657" w14:textId="77777777" w:rsidR="00247C36" w:rsidRDefault="007B2224">
            <w:pPr>
              <w:pStyle w:val="NormalWeb"/>
              <w:rPr>
                <w:rFonts w:ascii="Calibri" w:hAnsi="Calibri" w:cs="Calibri"/>
              </w:rPr>
            </w:pPr>
            <w:r>
              <w:rPr>
                <w:rFonts w:ascii="Calibri" w:hAnsi="Calibri" w:cs="Calibri"/>
              </w:rPr>
              <w:t xml:space="preserve">When the user clicks on the logout </w:t>
            </w:r>
            <w:proofErr w:type="gramStart"/>
            <w:r>
              <w:rPr>
                <w:rFonts w:ascii="Calibri" w:hAnsi="Calibri" w:cs="Calibri"/>
              </w:rPr>
              <w:t>button ,</w:t>
            </w:r>
            <w:proofErr w:type="gramEnd"/>
            <w:r>
              <w:rPr>
                <w:rFonts w:ascii="Calibri" w:hAnsi="Calibri" w:cs="Calibri"/>
              </w:rPr>
              <w:t xml:space="preserve"> the application will redirect the user to the Login page</w:t>
            </w:r>
          </w:p>
          <w:p w14:paraId="3DEB7B73" w14:textId="77777777" w:rsidR="00247C36" w:rsidRDefault="00247C36">
            <w:pPr>
              <w:pStyle w:val="NormalWeb"/>
              <w:rPr>
                <w:rFonts w:ascii="Calibri" w:hAnsi="Calibri" w:cs="Calibri"/>
              </w:rPr>
            </w:pPr>
          </w:p>
          <w:p w14:paraId="0DEBCE6F" w14:textId="77777777" w:rsidR="00247C36" w:rsidRDefault="007B2224">
            <w:pPr>
              <w:pStyle w:val="NormalWeb"/>
              <w:rPr>
                <w:rFonts w:ascii="Calibri" w:hAnsi="Calibri" w:cs="Calibri"/>
              </w:rPr>
            </w:pPr>
            <w:r>
              <w:rPr>
                <w:rFonts w:ascii="Calibri" w:hAnsi="Calibri" w:cs="Calibri"/>
              </w:rPr>
              <w:t>Logging out removes all authentication information from the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B4221" w14:textId="77777777" w:rsidR="00247C36" w:rsidRDefault="007B2224">
            <w:pPr>
              <w:pStyle w:val="NormalWeb"/>
              <w:rPr>
                <w:rFonts w:ascii="Calibri" w:hAnsi="Calibri" w:cs="Calibri"/>
              </w:rPr>
            </w:pPr>
            <w:r>
              <w:rPr>
                <w:rFonts w:ascii="Calibri" w:hAnsi="Calibri" w:cs="Calibri"/>
              </w:rPr>
              <w:t>Object with current logged in user’s detail</w:t>
            </w:r>
            <w:r>
              <w:rPr>
                <w:rFonts w:ascii="Calibri" w:hAnsi="Calibri" w:cs="Calibri"/>
              </w:rPr>
              <w:t>s</w:t>
            </w:r>
          </w:p>
        </w:tc>
        <w:tc>
          <w:tcPr>
            <w:tcW w:w="1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4C29C" w14:textId="77777777" w:rsidR="00247C36" w:rsidRDefault="007B2224">
            <w:pPr>
              <w:pStyle w:val="NormalWeb"/>
              <w:rPr>
                <w:rFonts w:ascii="Calibri" w:hAnsi="Calibri" w:cs="Calibri"/>
              </w:rPr>
            </w:pPr>
            <w:r>
              <w:rPr>
                <w:rFonts w:ascii="Calibri" w:hAnsi="Calibri" w:cs="Calibri"/>
              </w:rPr>
              <w:t>User must be redirected to Login page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8D3F" w14:textId="77777777" w:rsidR="00247C36" w:rsidRDefault="007B2224">
            <w:pPr>
              <w:pStyle w:val="NormalWeb"/>
              <w:rPr>
                <w:rFonts w:ascii="Calibri" w:hAnsi="Calibri" w:cs="Calibri"/>
              </w:rPr>
            </w:pPr>
            <w:r>
              <w:rPr>
                <w:rFonts w:ascii="Calibri" w:hAnsi="Calibri" w:cs="Calibri"/>
              </w:rPr>
              <w:t>Application successfully allows user to Logout of the application and redirects to the Login page</w:t>
            </w:r>
          </w:p>
        </w:tc>
      </w:tr>
    </w:tbl>
    <w:p w14:paraId="32BD402C" w14:textId="77777777" w:rsidR="00247C36" w:rsidRDefault="007B2224">
      <w:pPr>
        <w:spacing w:after="240"/>
      </w:pPr>
      <w:r>
        <w:br/>
      </w:r>
      <w:r>
        <w:br/>
      </w:r>
      <w:r>
        <w:br/>
      </w:r>
      <w:r>
        <w:br/>
      </w:r>
    </w:p>
    <w:p w14:paraId="2153AFBA"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228940F3" w14:textId="77777777" w:rsidR="00247C36" w:rsidRDefault="007B2224" w:rsidP="007B2224">
      <w:pPr>
        <w:pStyle w:val="DocumentText"/>
        <w:numPr>
          <w:ilvl w:val="0"/>
          <w:numId w:val="89"/>
        </w:numPr>
      </w:pPr>
      <w:r>
        <w:rPr>
          <w:shd w:val="clear" w:color="auto" w:fill="FFFFFF"/>
        </w:rPr>
        <w:lastRenderedPageBreak/>
        <w:t>Test Case  - UX20</w:t>
      </w:r>
    </w:p>
    <w:p w14:paraId="068D5D9B" w14:textId="77777777" w:rsidR="00247C36" w:rsidRDefault="007B2224">
      <w:pPr>
        <w:pStyle w:val="DocumentText"/>
      </w:pPr>
      <w:r>
        <w:rPr>
          <w:u w:val="single"/>
        </w:rPr>
        <w:t>Test Case Description</w:t>
      </w:r>
      <w:r>
        <w:t xml:space="preserve"> : To verify that a Registration page is provided for a consumer to register</w:t>
      </w:r>
    </w:p>
    <w:p w14:paraId="784CC70A" w14:textId="77777777" w:rsidR="00247C36" w:rsidRDefault="007B2224">
      <w:pPr>
        <w:pStyle w:val="DocumentText"/>
      </w:pPr>
      <w:r>
        <w:rPr>
          <w:u w:val="single"/>
        </w:rPr>
        <w:t>Pre-condition</w:t>
      </w:r>
      <w:r>
        <w:t xml:space="preserve"> : User selects consumer category and is a non-registered user</w:t>
      </w:r>
    </w:p>
    <w:p w14:paraId="347CD2A1" w14:textId="77777777" w:rsidR="00247C36" w:rsidRDefault="00247C36">
      <w:pPr>
        <w:pStyle w:val="TableCaption"/>
      </w:pPr>
    </w:p>
    <w:p w14:paraId="33A9380A" w14:textId="77777777" w:rsidR="00247C36" w:rsidRDefault="007B2224">
      <w:pPr>
        <w:pStyle w:val="TableCaption"/>
      </w:pPr>
      <w:bookmarkStart w:id="251" w:name="_Toc73284698"/>
      <w:r>
        <w:t>Table 7.20</w:t>
      </w:r>
      <w:r>
        <w:t xml:space="preserve"> </w:t>
      </w:r>
      <w:r>
        <w:t>Consumer Registration</w:t>
      </w:r>
      <w:bookmarkEnd w:id="251"/>
    </w:p>
    <w:p w14:paraId="7DD7B165" w14:textId="77777777" w:rsidR="00247C36" w:rsidRDefault="00247C36">
      <w:pPr>
        <w:pStyle w:val="TableCaption"/>
      </w:pP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00"/>
        <w:gridCol w:w="1948"/>
        <w:gridCol w:w="1780"/>
        <w:gridCol w:w="2170"/>
        <w:gridCol w:w="2233"/>
      </w:tblGrid>
      <w:tr w:rsidR="00247C36" w14:paraId="617EC446" w14:textId="77777777">
        <w:tc>
          <w:tcPr>
            <w:tcW w:w="8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BD60C2"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A35D010"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7BCAA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197401"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23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842B52"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1742B178" w14:textId="77777777">
        <w:trPr>
          <w:trHeight w:val="17"/>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CA950"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853E1" w14:textId="77777777" w:rsidR="00247C36" w:rsidRDefault="007B2224">
            <w:pPr>
              <w:pStyle w:val="NormalWeb"/>
              <w:rPr>
                <w:rFonts w:ascii="Calibri" w:hAnsi="Calibri" w:cs="Calibri"/>
              </w:rPr>
            </w:pPr>
            <w:r>
              <w:rPr>
                <w:rFonts w:ascii="Calibri" w:hAnsi="Calibri" w:cs="Calibri"/>
              </w:rPr>
              <w:t>The first page rendered when the application starts is the Launching page containing two categories vendor (shopkeeper) and consumer. Selecting the consumer category renders the Login page.</w:t>
            </w:r>
          </w:p>
          <w:p w14:paraId="04F6B536" w14:textId="77777777" w:rsidR="00247C36" w:rsidRDefault="007B2224">
            <w:pPr>
              <w:pStyle w:val="NormalWeb"/>
              <w:rPr>
                <w:rFonts w:ascii="Calibri" w:hAnsi="Calibri" w:cs="Calibri"/>
              </w:rPr>
            </w:pPr>
            <w:r>
              <w:rPr>
                <w:rFonts w:ascii="Calibri" w:hAnsi="Calibri" w:cs="Calibri"/>
              </w:rPr>
              <w:t>Below there is a link to register for new users, User clicks Ne</w:t>
            </w:r>
            <w:r>
              <w:rPr>
                <w:rFonts w:ascii="Calibri" w:hAnsi="Calibri" w:cs="Calibri"/>
              </w:rPr>
              <w:t xml:space="preserve">w </w:t>
            </w:r>
            <w:proofErr w:type="gramStart"/>
            <w:r>
              <w:rPr>
                <w:rFonts w:ascii="Calibri" w:hAnsi="Calibri" w:cs="Calibri"/>
              </w:rPr>
              <w:t>User ?</w:t>
            </w:r>
            <w:proofErr w:type="gramEnd"/>
            <w:r>
              <w:rPr>
                <w:rFonts w:ascii="Calibri" w:hAnsi="Calibri" w:cs="Calibri"/>
              </w:rPr>
              <w:t xml:space="preserve"> Register</w:t>
            </w:r>
          </w:p>
          <w:p w14:paraId="07927D43" w14:textId="77777777" w:rsidR="00247C36" w:rsidRDefault="007B2224">
            <w:pPr>
              <w:pStyle w:val="NormalWeb"/>
              <w:rPr>
                <w:rFonts w:ascii="Calibri" w:hAnsi="Calibri" w:cs="Calibri"/>
              </w:rPr>
            </w:pPr>
            <w:r>
              <w:rPr>
                <w:rFonts w:ascii="Calibri" w:hAnsi="Calibri" w:cs="Calibri"/>
              </w:rPr>
              <w:t>which opens the Registration page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C2000" w14:textId="77777777" w:rsidR="00247C36" w:rsidRDefault="007B2224">
            <w:pPr>
              <w:pStyle w:val="NormalWeb"/>
              <w:rPr>
                <w:rFonts w:ascii="Calibri" w:hAnsi="Calibri" w:cs="Calibri"/>
              </w:rPr>
            </w:pPr>
            <w:r>
              <w:rPr>
                <w:rFonts w:ascii="Calibri" w:hAnsi="Calibri" w:cs="Calibri"/>
              </w:rPr>
              <w:t>Name, registered mobile number, Address, password not 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45D5E" w14:textId="77777777" w:rsidR="00247C36" w:rsidRDefault="007B2224">
            <w:pPr>
              <w:pStyle w:val="NormalWeb"/>
              <w:rPr>
                <w:rFonts w:ascii="Calibri" w:hAnsi="Calibri" w:cs="Calibri"/>
              </w:rPr>
            </w:pPr>
            <w:r>
              <w:rPr>
                <w:rFonts w:ascii="Calibri" w:hAnsi="Calibri" w:cs="Calibri"/>
              </w:rPr>
              <w:t>Application must alert the user about these missing fields</w:t>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AFED" w14:textId="77777777" w:rsidR="00247C36" w:rsidRDefault="007B2224">
            <w:pPr>
              <w:pStyle w:val="NormalWeb"/>
              <w:rPr>
                <w:rFonts w:ascii="Calibri" w:hAnsi="Calibri" w:cs="Calibri"/>
              </w:rPr>
            </w:pPr>
            <w:r>
              <w:rPr>
                <w:rFonts w:ascii="Calibri" w:hAnsi="Calibri" w:cs="Calibri"/>
              </w:rPr>
              <w:t>Application alerts the user about these missing fields stating, </w:t>
            </w:r>
          </w:p>
          <w:p w14:paraId="73EFC33A" w14:textId="77777777" w:rsidR="00247C36" w:rsidRDefault="007B2224" w:rsidP="007B2224">
            <w:pPr>
              <w:pStyle w:val="NormalWeb"/>
              <w:numPr>
                <w:ilvl w:val="0"/>
                <w:numId w:val="95"/>
              </w:numPr>
              <w:ind w:left="425"/>
              <w:rPr>
                <w:rFonts w:ascii="Calibri" w:hAnsi="Calibri" w:cs="Calibri"/>
              </w:rPr>
            </w:pPr>
            <w:r>
              <w:rPr>
                <w:rFonts w:ascii="Calibri" w:hAnsi="Calibri" w:cs="Calibri"/>
              </w:rPr>
              <w:t>Missing name - “P</w:t>
            </w:r>
            <w:r>
              <w:rPr>
                <w:rFonts w:ascii="Calibri" w:hAnsi="Calibri" w:cs="Calibri"/>
              </w:rPr>
              <w:t xml:space="preserve">lease Enter Your </w:t>
            </w:r>
            <w:proofErr w:type="gramStart"/>
            <w:r>
              <w:rPr>
                <w:rFonts w:ascii="Calibri" w:hAnsi="Calibri" w:cs="Calibri"/>
              </w:rPr>
              <w:t>Name”</w:t>
            </w:r>
            <w:proofErr w:type="gramEnd"/>
          </w:p>
          <w:p w14:paraId="502187BF" w14:textId="77777777" w:rsidR="00247C36" w:rsidRDefault="007B2224" w:rsidP="007B2224">
            <w:pPr>
              <w:pStyle w:val="NormalWeb"/>
              <w:numPr>
                <w:ilvl w:val="0"/>
                <w:numId w:val="95"/>
              </w:numPr>
              <w:ind w:left="425"/>
              <w:rPr>
                <w:rFonts w:ascii="Calibri" w:hAnsi="Calibri" w:cs="Calibri"/>
              </w:rPr>
            </w:pPr>
            <w:r>
              <w:rPr>
                <w:rFonts w:ascii="Calibri" w:hAnsi="Calibri" w:cs="Calibri"/>
              </w:rPr>
              <w:t xml:space="preserve">Missing contact number - “Please Enter Your Contact </w:t>
            </w:r>
            <w:proofErr w:type="gramStart"/>
            <w:r>
              <w:rPr>
                <w:rFonts w:ascii="Calibri" w:hAnsi="Calibri" w:cs="Calibri"/>
              </w:rPr>
              <w:t>Number”</w:t>
            </w:r>
            <w:proofErr w:type="gramEnd"/>
          </w:p>
          <w:p w14:paraId="31619802" w14:textId="77777777" w:rsidR="00247C36" w:rsidRDefault="007B2224" w:rsidP="007B2224">
            <w:pPr>
              <w:pStyle w:val="NormalWeb"/>
              <w:numPr>
                <w:ilvl w:val="0"/>
                <w:numId w:val="95"/>
              </w:numPr>
              <w:ind w:left="425"/>
              <w:rPr>
                <w:rFonts w:ascii="Calibri" w:hAnsi="Calibri" w:cs="Calibri"/>
              </w:rPr>
            </w:pPr>
            <w:r>
              <w:rPr>
                <w:rFonts w:ascii="Calibri" w:hAnsi="Calibri" w:cs="Calibri"/>
              </w:rPr>
              <w:t xml:space="preserve">Missing shop name - “Please Enter Your Shop </w:t>
            </w:r>
            <w:proofErr w:type="gramStart"/>
            <w:r>
              <w:rPr>
                <w:rFonts w:ascii="Calibri" w:hAnsi="Calibri" w:cs="Calibri"/>
              </w:rPr>
              <w:t>Name”</w:t>
            </w:r>
            <w:proofErr w:type="gramEnd"/>
          </w:p>
          <w:p w14:paraId="0811549B" w14:textId="77777777" w:rsidR="00247C36" w:rsidRDefault="007B2224" w:rsidP="007B2224">
            <w:pPr>
              <w:pStyle w:val="NormalWeb"/>
              <w:numPr>
                <w:ilvl w:val="0"/>
                <w:numId w:val="95"/>
              </w:numPr>
              <w:ind w:left="425"/>
              <w:rPr>
                <w:rFonts w:ascii="Calibri" w:hAnsi="Calibri" w:cs="Calibri"/>
              </w:rPr>
            </w:pPr>
            <w:r>
              <w:rPr>
                <w:rFonts w:ascii="Calibri" w:hAnsi="Calibri" w:cs="Calibri"/>
              </w:rPr>
              <w:t xml:space="preserve">Missing shop address - “Please Enter Your </w:t>
            </w:r>
            <w:proofErr w:type="gramStart"/>
            <w:r>
              <w:rPr>
                <w:rFonts w:ascii="Calibri" w:hAnsi="Calibri" w:cs="Calibri"/>
              </w:rPr>
              <w:t>Address”</w:t>
            </w:r>
            <w:proofErr w:type="gramEnd"/>
          </w:p>
          <w:p w14:paraId="1BE7638D" w14:textId="77777777" w:rsidR="00247C36" w:rsidRDefault="007B2224" w:rsidP="007B2224">
            <w:pPr>
              <w:pStyle w:val="NormalWeb"/>
              <w:numPr>
                <w:ilvl w:val="0"/>
                <w:numId w:val="95"/>
              </w:numPr>
              <w:ind w:left="425"/>
              <w:rPr>
                <w:rFonts w:ascii="Calibri" w:hAnsi="Calibri" w:cs="Calibri"/>
              </w:rPr>
            </w:pPr>
            <w:r>
              <w:rPr>
                <w:rFonts w:ascii="Calibri" w:hAnsi="Calibri" w:cs="Calibri"/>
              </w:rPr>
              <w:t xml:space="preserve">Missing password - “Please Enter Your </w:t>
            </w:r>
            <w:proofErr w:type="gramStart"/>
            <w:r>
              <w:rPr>
                <w:rFonts w:ascii="Calibri" w:hAnsi="Calibri" w:cs="Calibri"/>
              </w:rPr>
              <w:t>Password”</w:t>
            </w:r>
            <w:proofErr w:type="gramEnd"/>
          </w:p>
          <w:p w14:paraId="16E2D644" w14:textId="77777777" w:rsidR="00247C36" w:rsidRDefault="007B2224" w:rsidP="007B2224">
            <w:pPr>
              <w:pStyle w:val="NormalWeb"/>
              <w:numPr>
                <w:ilvl w:val="0"/>
                <w:numId w:val="95"/>
              </w:numPr>
              <w:ind w:left="425"/>
              <w:rPr>
                <w:rFonts w:ascii="Calibri" w:hAnsi="Calibri" w:cs="Calibri"/>
              </w:rPr>
            </w:pPr>
            <w:r>
              <w:rPr>
                <w:rFonts w:ascii="Calibri" w:hAnsi="Calibri" w:cs="Calibri"/>
              </w:rPr>
              <w:t xml:space="preserve">Missing </w:t>
            </w:r>
            <w:del w:id="252" w:author="Suresh Burde" w:date="2021-05-27T19:03:00Z">
              <w:r>
                <w:rPr>
                  <w:rFonts w:ascii="Calibri" w:hAnsi="Calibri" w:cs="Calibri"/>
                </w:rPr>
                <w:delText>r</w:delText>
              </w:r>
            </w:del>
            <w:r>
              <w:rPr>
                <w:rFonts w:ascii="Calibri" w:hAnsi="Calibri" w:cs="Calibri"/>
              </w:rPr>
              <w:t>entry</w:t>
            </w:r>
            <w:ins w:id="253" w:author="Suresh Burde" w:date="2021-05-27T19:03:00Z">
              <w:r>
                <w:rPr>
                  <w:rFonts w:ascii="Calibri" w:hAnsi="Calibri" w:cs="Calibri"/>
                </w:rPr>
                <w:t xml:space="preserve"> </w:t>
              </w:r>
            </w:ins>
            <w:r>
              <w:rPr>
                <w:rFonts w:ascii="Calibri" w:hAnsi="Calibri" w:cs="Calibri"/>
              </w:rPr>
              <w:t>of passwo</w:t>
            </w:r>
            <w:r>
              <w:rPr>
                <w:rFonts w:ascii="Calibri" w:hAnsi="Calibri" w:cs="Calibri"/>
              </w:rPr>
              <w:t>rd to verify it - “Please Re-Enter Your Password”</w:t>
            </w:r>
          </w:p>
        </w:tc>
      </w:tr>
      <w:tr w:rsidR="00247C36" w14:paraId="16D5AE74" w14:textId="77777777">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EF5FF"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03AB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83FF0" w14:textId="77777777" w:rsidR="00247C36" w:rsidRDefault="007B2224">
            <w:pPr>
              <w:pStyle w:val="NormalWeb"/>
              <w:rPr>
                <w:rFonts w:ascii="Calibri" w:hAnsi="Calibri" w:cs="Calibri"/>
              </w:rPr>
            </w:pPr>
            <w:r>
              <w:rPr>
                <w:rFonts w:ascii="Calibri" w:hAnsi="Calibri" w:cs="Calibri"/>
              </w:rPr>
              <w:t>Invalid Contact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9B766" w14:textId="77777777" w:rsidR="00247C36" w:rsidRDefault="007B2224">
            <w:pPr>
              <w:pStyle w:val="NormalWeb"/>
              <w:rPr>
                <w:rFonts w:ascii="Calibri" w:hAnsi="Calibri" w:cs="Calibri"/>
              </w:rPr>
            </w:pPr>
            <w:r>
              <w:rPr>
                <w:rFonts w:ascii="Calibri" w:hAnsi="Calibri" w:cs="Calibri"/>
              </w:rPr>
              <w:t>Application must alert the user with an error message</w:t>
            </w:r>
            <w:r>
              <w:rPr>
                <w:rFonts w:ascii="Calibri" w:hAnsi="Calibri" w:cs="Calibri"/>
              </w:rPr>
              <w:br/>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D9C65" w14:textId="77777777" w:rsidR="00247C36" w:rsidRDefault="007B2224">
            <w:pPr>
              <w:pStyle w:val="NormalWeb"/>
              <w:rPr>
                <w:rFonts w:ascii="Calibri" w:hAnsi="Calibri" w:cs="Calibri"/>
              </w:rPr>
            </w:pPr>
            <w:r>
              <w:rPr>
                <w:rFonts w:ascii="Calibri" w:hAnsi="Calibri" w:cs="Calibri"/>
              </w:rPr>
              <w:t>Application gives an alert stating, “Required 10 Digit Valid Contact Number”</w:t>
            </w:r>
          </w:p>
        </w:tc>
      </w:tr>
      <w:tr w:rsidR="00247C36" w14:paraId="13458CA1" w14:textId="77777777">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250DD"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4F504"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88647" w14:textId="77777777" w:rsidR="00247C36" w:rsidRDefault="007B2224">
            <w:pPr>
              <w:pStyle w:val="NormalWeb"/>
              <w:rPr>
                <w:rFonts w:ascii="Calibri" w:hAnsi="Calibri" w:cs="Calibri"/>
              </w:rPr>
            </w:pPr>
            <w:r>
              <w:rPr>
                <w:rFonts w:ascii="Calibri" w:hAnsi="Calibri" w:cs="Calibri"/>
              </w:rPr>
              <w:t>Already             </w:t>
            </w:r>
          </w:p>
          <w:p w14:paraId="5C3413F4" w14:textId="77777777" w:rsidR="00247C36" w:rsidRDefault="007B2224">
            <w:pPr>
              <w:pStyle w:val="NormalWeb"/>
              <w:rPr>
                <w:rFonts w:ascii="Calibri" w:hAnsi="Calibri" w:cs="Calibri"/>
              </w:rPr>
            </w:pPr>
            <w:r>
              <w:rPr>
                <w:rFonts w:ascii="Calibri" w:hAnsi="Calibri" w:cs="Calibri"/>
              </w:rPr>
              <w:t xml:space="preserve">Registered </w:t>
            </w:r>
            <w:r>
              <w:rPr>
                <w:rFonts w:ascii="Calibri" w:hAnsi="Calibri" w:cs="Calibri"/>
              </w:rPr>
              <w:t>Mobile           </w:t>
            </w:r>
          </w:p>
          <w:p w14:paraId="54EE6064" w14:textId="77777777" w:rsidR="00247C36" w:rsidRDefault="007B2224">
            <w:pPr>
              <w:pStyle w:val="NormalWeb"/>
              <w:rPr>
                <w:rFonts w:ascii="Calibri" w:hAnsi="Calibri" w:cs="Calibri"/>
              </w:rPr>
            </w:pPr>
            <w:r>
              <w:rPr>
                <w:rFonts w:ascii="Calibri" w:hAnsi="Calibri" w:cs="Calibri"/>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4BF15" w14:textId="77777777" w:rsidR="00247C36" w:rsidRDefault="007B2224">
            <w:pPr>
              <w:pStyle w:val="NormalWeb"/>
              <w:rPr>
                <w:rFonts w:ascii="Calibri" w:hAnsi="Calibri" w:cs="Calibri"/>
              </w:rPr>
            </w:pPr>
            <w:r>
              <w:rPr>
                <w:rFonts w:ascii="Calibri" w:hAnsi="Calibri" w:cs="Calibri"/>
              </w:rPr>
              <w:t xml:space="preserve">Application must alert the user about the </w:t>
            </w:r>
            <w:proofErr w:type="gramStart"/>
            <w:r>
              <w:rPr>
                <w:rFonts w:ascii="Calibri" w:hAnsi="Calibri" w:cs="Calibri"/>
              </w:rPr>
              <w:t>already  registered</w:t>
            </w:r>
            <w:proofErr w:type="gramEnd"/>
            <w:r>
              <w:rPr>
                <w:rFonts w:ascii="Calibri" w:hAnsi="Calibri" w:cs="Calibri"/>
              </w:rPr>
              <w:t xml:space="preserve"> mobile number</w:t>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371E7" w14:textId="77777777" w:rsidR="00247C36" w:rsidRDefault="007B2224">
            <w:pPr>
              <w:pStyle w:val="NormalWeb"/>
              <w:rPr>
                <w:rFonts w:ascii="Calibri" w:hAnsi="Calibri" w:cs="Calibri"/>
              </w:rPr>
            </w:pPr>
            <w:r>
              <w:rPr>
                <w:rFonts w:ascii="Calibri" w:hAnsi="Calibri" w:cs="Calibri"/>
              </w:rPr>
              <w:t>Application gives an alert stating, “Contact Number Already Exists”</w:t>
            </w:r>
          </w:p>
        </w:tc>
      </w:tr>
      <w:tr w:rsidR="00247C36" w14:paraId="2C4B8AFC" w14:textId="77777777">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0AA91"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C71B6" w14:textId="77777777" w:rsidR="00247C36" w:rsidRDefault="007B2224">
            <w:pPr>
              <w:pStyle w:val="NormalWeb"/>
              <w:rPr>
                <w:rFonts w:ascii="Calibri" w:hAnsi="Calibri" w:cs="Calibri"/>
              </w:rPr>
            </w:pPr>
            <w:r>
              <w:rPr>
                <w:rFonts w:ascii="Calibri" w:hAnsi="Calibri" w:cs="Calibri"/>
              </w:rPr>
              <w:t xml:space="preserve">User’s contact number, password and details are successfully stored in the </w:t>
            </w:r>
            <w:r>
              <w:rPr>
                <w:rFonts w:ascii="Calibri" w:hAnsi="Calibri" w:cs="Calibri"/>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348D4" w14:textId="77777777" w:rsidR="00247C36" w:rsidRDefault="007B2224">
            <w:pPr>
              <w:pStyle w:val="NormalWeb"/>
              <w:rPr>
                <w:rFonts w:ascii="Calibri" w:hAnsi="Calibri" w:cs="Calibri"/>
              </w:rPr>
            </w:pPr>
            <w:r>
              <w:rPr>
                <w:rFonts w:ascii="Calibri" w:hAnsi="Calibri" w:cs="Calibri"/>
              </w:rPr>
              <w:t>Valid fields     </w:t>
            </w:r>
          </w:p>
          <w:p w14:paraId="35BDD491" w14:textId="77777777" w:rsidR="00247C36" w:rsidRDefault="007B2224">
            <w:pPr>
              <w:pStyle w:val="NormalWeb"/>
              <w:rPr>
                <w:rFonts w:ascii="Calibri" w:hAnsi="Calibri" w:cs="Calibri"/>
              </w:rPr>
            </w:pPr>
            <w:r>
              <w:rPr>
                <w:rFonts w:ascii="Calibri" w:hAnsi="Calibri" w:cs="Calibri"/>
              </w:rPr>
              <w:t>entered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09990" w14:textId="77777777" w:rsidR="00247C36" w:rsidRDefault="007B2224">
            <w:pPr>
              <w:pStyle w:val="NormalWeb"/>
              <w:rPr>
                <w:rFonts w:ascii="Calibri" w:hAnsi="Calibri" w:cs="Calibri"/>
              </w:rPr>
            </w:pPr>
            <w:r>
              <w:rPr>
                <w:rFonts w:ascii="Calibri" w:hAnsi="Calibri" w:cs="Calibri"/>
              </w:rPr>
              <w:t>Application must notify the user about successful registration</w:t>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0FD1" w14:textId="77777777" w:rsidR="00247C36" w:rsidRDefault="007B2224">
            <w:pPr>
              <w:pStyle w:val="NormalWeb"/>
              <w:rPr>
                <w:rFonts w:ascii="Calibri" w:hAnsi="Calibri" w:cs="Calibri"/>
              </w:rPr>
            </w:pPr>
            <w:r>
              <w:rPr>
                <w:rFonts w:ascii="Calibri" w:hAnsi="Calibri" w:cs="Calibri"/>
              </w:rPr>
              <w:t>Application gives a notification stating, “Registration Successful”</w:t>
            </w:r>
          </w:p>
        </w:tc>
      </w:tr>
    </w:tbl>
    <w:p w14:paraId="691FB904" w14:textId="77777777" w:rsidR="00247C36" w:rsidRDefault="00247C36">
      <w:pPr>
        <w:pStyle w:val="DocumentText"/>
      </w:pPr>
    </w:p>
    <w:p w14:paraId="0109B5A2" w14:textId="77777777" w:rsidR="00247C36" w:rsidRDefault="007B2224">
      <w:pPr>
        <w:spacing w:after="160" w:line="259" w:lineRule="auto"/>
        <w:rPr>
          <w:rFonts w:ascii="Calibri" w:hAnsi="Calibri" w:cs="Calibri"/>
          <w:color w:val="000000"/>
          <w:shd w:val="clear" w:color="auto" w:fill="FFFFFF"/>
        </w:rPr>
      </w:pPr>
      <w:r>
        <w:rPr>
          <w:rFonts w:ascii="Calibri" w:hAnsi="Calibri" w:cs="Calibri"/>
          <w:color w:val="000000"/>
          <w:shd w:val="clear" w:color="auto" w:fill="FFFFFF"/>
        </w:rPr>
        <w:br w:type="page"/>
      </w:r>
    </w:p>
    <w:p w14:paraId="6C89BFE5" w14:textId="77777777" w:rsidR="00247C36" w:rsidRDefault="007B2224" w:rsidP="007B2224">
      <w:pPr>
        <w:pStyle w:val="DocumentText"/>
        <w:numPr>
          <w:ilvl w:val="0"/>
          <w:numId w:val="89"/>
        </w:numPr>
      </w:pPr>
      <w:r>
        <w:rPr>
          <w:rFonts w:ascii="Calibri" w:hAnsi="Calibri" w:cs="Calibri"/>
          <w:color w:val="000000"/>
          <w:shd w:val="clear" w:color="auto" w:fill="FFFFFF"/>
        </w:rPr>
        <w:lastRenderedPageBreak/>
        <w:t>Test Case  - UX21</w:t>
      </w:r>
    </w:p>
    <w:p w14:paraId="7B93AF4C" w14:textId="77777777" w:rsidR="00247C36" w:rsidRDefault="007B2224">
      <w:pPr>
        <w:pStyle w:val="DocumentText"/>
      </w:pPr>
      <w:r>
        <w:rPr>
          <w:rFonts w:ascii="Calibri" w:hAnsi="Calibri" w:cs="Calibri"/>
          <w:color w:val="000000"/>
          <w:u w:val="single"/>
        </w:rPr>
        <w:t>Test Case Description</w:t>
      </w:r>
      <w:r>
        <w:rPr>
          <w:rFonts w:ascii="Calibri" w:hAnsi="Calibri" w:cs="Calibri"/>
          <w:color w:val="000000"/>
        </w:rPr>
        <w:t xml:space="preserve"> : To verify that a Login page is provided for </w:t>
      </w:r>
      <w:r>
        <w:rPr>
          <w:rFonts w:ascii="Calibri" w:hAnsi="Calibri" w:cs="Calibri"/>
          <w:color w:val="000000"/>
        </w:rPr>
        <w:t>all consumers to login to Dashboard</w:t>
      </w:r>
    </w:p>
    <w:p w14:paraId="6BB8ECC5" w14:textId="77777777" w:rsidR="00247C36" w:rsidRDefault="007B2224">
      <w:pPr>
        <w:pStyle w:val="DocumentText"/>
        <w:rPr>
          <w:rFonts w:ascii="Calibri" w:hAnsi="Calibri" w:cs="Calibri"/>
          <w:color w:val="000000"/>
        </w:rPr>
      </w:pPr>
      <w:r>
        <w:rPr>
          <w:rFonts w:ascii="Calibri" w:hAnsi="Calibri" w:cs="Calibri"/>
          <w:color w:val="000000"/>
          <w:u w:val="single"/>
        </w:rPr>
        <w:t>Pre-condition</w:t>
      </w:r>
      <w:r>
        <w:rPr>
          <w:rFonts w:ascii="Calibri" w:hAnsi="Calibri" w:cs="Calibri"/>
          <w:color w:val="000000"/>
        </w:rPr>
        <w:t xml:space="preserve"> : User selects consumer category and is a registered user</w:t>
      </w:r>
    </w:p>
    <w:p w14:paraId="30602CA4" w14:textId="77777777" w:rsidR="00247C36" w:rsidRDefault="00247C36">
      <w:pPr>
        <w:pStyle w:val="TableCaption"/>
      </w:pPr>
    </w:p>
    <w:p w14:paraId="749D58C8" w14:textId="77777777" w:rsidR="00247C36" w:rsidRDefault="007B2224">
      <w:pPr>
        <w:pStyle w:val="TableCaption"/>
      </w:pPr>
      <w:bookmarkStart w:id="254" w:name="_Toc73284699"/>
      <w:r>
        <w:t>Table 7.21</w:t>
      </w:r>
      <w:r>
        <w:t xml:space="preserve"> </w:t>
      </w:r>
      <w:r>
        <w:t>Consumer Login</w:t>
      </w:r>
      <w:bookmarkEnd w:id="254"/>
    </w:p>
    <w:p w14:paraId="5363DC41" w14:textId="77777777" w:rsidR="00247C36" w:rsidRDefault="007B2224">
      <w:pPr>
        <w:pStyle w:val="TableCaption"/>
      </w:pPr>
      <w:r>
        <w:rPr>
          <w:rStyle w:val="apple-tab-span"/>
          <w:rFonts w:ascii="Calibri" w:hAnsi="Calibri" w:cs="Calibri"/>
          <w:color w:val="000000"/>
        </w:rPr>
        <w:tab/>
      </w:r>
    </w:p>
    <w:tbl>
      <w:tblPr>
        <w:tblW w:w="8931" w:type="dxa"/>
        <w:tblInd w:w="-152" w:type="dxa"/>
        <w:tblCellMar>
          <w:top w:w="15" w:type="dxa"/>
          <w:left w:w="15" w:type="dxa"/>
          <w:bottom w:w="15" w:type="dxa"/>
          <w:right w:w="15" w:type="dxa"/>
        </w:tblCellMar>
        <w:tblLook w:val="04A0" w:firstRow="1" w:lastRow="0" w:firstColumn="1" w:lastColumn="0" w:noHBand="0" w:noVBand="1"/>
      </w:tblPr>
      <w:tblGrid>
        <w:gridCol w:w="809"/>
        <w:gridCol w:w="1566"/>
        <w:gridCol w:w="2495"/>
        <w:gridCol w:w="1935"/>
        <w:gridCol w:w="2126"/>
      </w:tblGrid>
      <w:tr w:rsidR="00247C36" w14:paraId="3F49E354" w14:textId="77777777">
        <w:tc>
          <w:tcPr>
            <w:tcW w:w="80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057D29"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9F55AE"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4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A6A823"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93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8D1BD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12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71A168"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24533B5D" w14:textId="77777777">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F179"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66E45" w14:textId="77777777" w:rsidR="00247C36" w:rsidRDefault="007B2224">
            <w:pPr>
              <w:pStyle w:val="NormalWeb"/>
              <w:rPr>
                <w:rFonts w:ascii="Calibri" w:hAnsi="Calibri" w:cs="Calibri"/>
              </w:rPr>
            </w:pPr>
            <w:r>
              <w:rPr>
                <w:rFonts w:ascii="Calibri" w:hAnsi="Calibri" w:cs="Calibri"/>
              </w:rPr>
              <w:t xml:space="preserve">The first page rendered when the </w:t>
            </w:r>
            <w:r>
              <w:rPr>
                <w:rFonts w:ascii="Calibri" w:hAnsi="Calibri" w:cs="Calibri"/>
              </w:rPr>
              <w:t>application starts is the Login page</w:t>
            </w:r>
          </w:p>
        </w:tc>
        <w:tc>
          <w:tcPr>
            <w:tcW w:w="2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3990" w14:textId="77777777" w:rsidR="00247C36" w:rsidRDefault="007B2224">
            <w:pPr>
              <w:pStyle w:val="NormalWeb"/>
              <w:rPr>
                <w:rFonts w:ascii="Calibri" w:hAnsi="Calibri" w:cs="Calibri"/>
              </w:rPr>
            </w:pPr>
            <w:r>
              <w:rPr>
                <w:rFonts w:ascii="Calibri" w:hAnsi="Calibri" w:cs="Calibri"/>
              </w:rPr>
              <w:t>RMN or/and Password not entered</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A23C1" w14:textId="77777777" w:rsidR="00247C36" w:rsidRDefault="007B2224">
            <w:pPr>
              <w:pStyle w:val="NormalWeb"/>
              <w:rPr>
                <w:rFonts w:ascii="Calibri" w:hAnsi="Calibri" w:cs="Calibri"/>
              </w:rPr>
            </w:pPr>
            <w:r>
              <w:rPr>
                <w:rFonts w:ascii="Calibri" w:hAnsi="Calibri" w:cs="Calibri"/>
              </w:rPr>
              <w:t>Application must alert the user about these missing fields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A5FCE" w14:textId="77777777" w:rsidR="00247C36" w:rsidRDefault="007B2224">
            <w:pPr>
              <w:pStyle w:val="NormalWeb"/>
              <w:rPr>
                <w:rFonts w:ascii="Calibri" w:hAnsi="Calibri" w:cs="Calibri"/>
              </w:rPr>
            </w:pPr>
            <w:r>
              <w:rPr>
                <w:rFonts w:ascii="Calibri" w:hAnsi="Calibri" w:cs="Calibri"/>
              </w:rPr>
              <w:t>Application alerts the user about these missing fields stating, </w:t>
            </w:r>
          </w:p>
          <w:p w14:paraId="6EDA409E" w14:textId="77777777" w:rsidR="00247C36" w:rsidRDefault="007B2224" w:rsidP="007B2224">
            <w:pPr>
              <w:pStyle w:val="NormalWeb"/>
              <w:numPr>
                <w:ilvl w:val="0"/>
                <w:numId w:val="96"/>
              </w:numPr>
              <w:ind w:left="325"/>
              <w:rPr>
                <w:rFonts w:ascii="Calibri" w:hAnsi="Calibri" w:cs="Calibri"/>
              </w:rPr>
            </w:pPr>
            <w:r>
              <w:rPr>
                <w:rFonts w:ascii="Calibri" w:hAnsi="Calibri" w:cs="Calibri"/>
              </w:rPr>
              <w:t xml:space="preserve">Missing RMN - “Please Enter Your Registered Mobile </w:t>
            </w:r>
            <w:r>
              <w:rPr>
                <w:rFonts w:ascii="Calibri" w:hAnsi="Calibri" w:cs="Calibri"/>
              </w:rPr>
              <w:t>Number”</w:t>
            </w:r>
          </w:p>
          <w:p w14:paraId="45EDE4FC" w14:textId="77777777" w:rsidR="00247C36" w:rsidRDefault="007B2224" w:rsidP="007B2224">
            <w:pPr>
              <w:pStyle w:val="NormalWeb"/>
              <w:numPr>
                <w:ilvl w:val="0"/>
                <w:numId w:val="96"/>
              </w:numPr>
              <w:ind w:left="325"/>
              <w:rPr>
                <w:rFonts w:ascii="Calibri" w:hAnsi="Calibri" w:cs="Calibri"/>
              </w:rPr>
            </w:pPr>
            <w:r>
              <w:rPr>
                <w:rFonts w:ascii="Calibri" w:hAnsi="Calibri" w:cs="Calibri"/>
              </w:rPr>
              <w:t xml:space="preserve">Missing password - “Please Enter Your </w:t>
            </w:r>
            <w:proofErr w:type="gramStart"/>
            <w:r>
              <w:rPr>
                <w:rFonts w:ascii="Calibri" w:hAnsi="Calibri" w:cs="Calibri"/>
              </w:rPr>
              <w:t>Password”</w:t>
            </w:r>
            <w:proofErr w:type="gramEnd"/>
          </w:p>
          <w:p w14:paraId="52766D7D" w14:textId="77777777" w:rsidR="00247C36" w:rsidRDefault="007B2224" w:rsidP="007B2224">
            <w:pPr>
              <w:pStyle w:val="NormalWeb"/>
              <w:numPr>
                <w:ilvl w:val="0"/>
                <w:numId w:val="96"/>
              </w:numPr>
              <w:ind w:left="325"/>
              <w:rPr>
                <w:rFonts w:ascii="Calibri" w:hAnsi="Calibri" w:cs="Calibri"/>
              </w:rPr>
            </w:pPr>
            <w:r>
              <w:rPr>
                <w:rFonts w:ascii="Calibri" w:hAnsi="Calibri" w:cs="Calibri"/>
              </w:rPr>
              <w:t xml:space="preserve">Missing RMN and password - “Please Enter RMN </w:t>
            </w:r>
            <w:proofErr w:type="gramStart"/>
            <w:r>
              <w:rPr>
                <w:rFonts w:ascii="Calibri" w:hAnsi="Calibri" w:cs="Calibri"/>
              </w:rPr>
              <w:t>And</w:t>
            </w:r>
            <w:proofErr w:type="gramEnd"/>
            <w:r>
              <w:rPr>
                <w:rFonts w:ascii="Calibri" w:hAnsi="Calibri" w:cs="Calibri"/>
              </w:rPr>
              <w:t xml:space="preserve"> Password”</w:t>
            </w:r>
          </w:p>
        </w:tc>
      </w:tr>
      <w:tr w:rsidR="00247C36" w14:paraId="77F5E786" w14:textId="77777777">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9284B"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B7FFD" w14:textId="77777777" w:rsidR="00247C36" w:rsidRDefault="00247C36">
            <w:pPr>
              <w:pStyle w:val="NormalWeb"/>
              <w:rPr>
                <w:rFonts w:ascii="Calibri" w:hAnsi="Calibri" w:cs="Calibri"/>
              </w:rPr>
            </w:pPr>
          </w:p>
        </w:tc>
        <w:tc>
          <w:tcPr>
            <w:tcW w:w="2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9F655" w14:textId="77777777" w:rsidR="00247C36" w:rsidRDefault="007B2224">
            <w:pPr>
              <w:pStyle w:val="NormalWeb"/>
              <w:rPr>
                <w:rFonts w:ascii="Calibri" w:hAnsi="Calibri" w:cs="Calibri"/>
              </w:rPr>
            </w:pPr>
            <w:r>
              <w:rPr>
                <w:rFonts w:ascii="Calibri" w:hAnsi="Calibri" w:cs="Calibri"/>
              </w:rPr>
              <w:t>Unregistered contact number</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C0A86" w14:textId="77777777" w:rsidR="00247C36" w:rsidRDefault="007B2224">
            <w:pPr>
              <w:pStyle w:val="NormalWeb"/>
              <w:rPr>
                <w:rFonts w:ascii="Calibri" w:hAnsi="Calibri" w:cs="Calibri"/>
              </w:rPr>
            </w:pPr>
            <w:r>
              <w:rPr>
                <w:rFonts w:ascii="Calibri" w:hAnsi="Calibri" w:cs="Calibri"/>
              </w:rPr>
              <w:t>Application must alert the user about contact number unregistered</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C82E2" w14:textId="77777777" w:rsidR="00247C36" w:rsidRDefault="007B2224">
            <w:pPr>
              <w:pStyle w:val="NormalWeb"/>
              <w:rPr>
                <w:rFonts w:ascii="Calibri" w:hAnsi="Calibri" w:cs="Calibri"/>
              </w:rPr>
            </w:pPr>
            <w:r>
              <w:rPr>
                <w:rFonts w:ascii="Calibri" w:hAnsi="Calibri" w:cs="Calibri"/>
              </w:rPr>
              <w:t xml:space="preserve">Application gives an alert stating, </w:t>
            </w:r>
            <w:r>
              <w:rPr>
                <w:rFonts w:ascii="Calibri" w:hAnsi="Calibri" w:cs="Calibri"/>
              </w:rPr>
              <w:t xml:space="preserve">“User Not Found! Please Register First </w:t>
            </w:r>
            <w:proofErr w:type="gramStart"/>
            <w:r>
              <w:rPr>
                <w:rFonts w:ascii="Calibri" w:hAnsi="Calibri" w:cs="Calibri"/>
              </w:rPr>
              <w:t>To</w:t>
            </w:r>
            <w:proofErr w:type="gramEnd"/>
            <w:r>
              <w:rPr>
                <w:rFonts w:ascii="Calibri" w:hAnsi="Calibri" w:cs="Calibri"/>
              </w:rPr>
              <w:t xml:space="preserve"> Login”</w:t>
            </w:r>
          </w:p>
        </w:tc>
      </w:tr>
      <w:tr w:rsidR="00247C36" w14:paraId="7D89EDFB" w14:textId="77777777">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FEE3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1F15E" w14:textId="77777777" w:rsidR="00247C36" w:rsidRDefault="00247C36">
            <w:pPr>
              <w:pStyle w:val="NormalWeb"/>
              <w:rPr>
                <w:rFonts w:ascii="Calibri" w:hAnsi="Calibri" w:cs="Calibri"/>
              </w:rPr>
            </w:pPr>
          </w:p>
        </w:tc>
        <w:tc>
          <w:tcPr>
            <w:tcW w:w="2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590FE" w14:textId="77777777" w:rsidR="00247C36" w:rsidRDefault="007B2224">
            <w:pPr>
              <w:pStyle w:val="NormalWeb"/>
              <w:rPr>
                <w:rFonts w:ascii="Calibri" w:hAnsi="Calibri" w:cs="Calibri"/>
              </w:rPr>
            </w:pPr>
            <w:r>
              <w:rPr>
                <w:rFonts w:ascii="Calibri" w:hAnsi="Calibri" w:cs="Calibri"/>
              </w:rPr>
              <w:t>Invalid RMN/password </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4534" w14:textId="77777777" w:rsidR="00247C36" w:rsidRDefault="007B2224">
            <w:pPr>
              <w:pStyle w:val="NormalWeb"/>
              <w:rPr>
                <w:rFonts w:ascii="Calibri" w:hAnsi="Calibri" w:cs="Calibri"/>
              </w:rPr>
            </w:pPr>
            <w:r>
              <w:rPr>
                <w:rFonts w:ascii="Calibri" w:hAnsi="Calibri" w:cs="Calibri"/>
              </w:rPr>
              <w:t>Application must alert the user with an error message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3A911" w14:textId="77777777" w:rsidR="00247C36" w:rsidRDefault="007B2224">
            <w:pPr>
              <w:pStyle w:val="NormalWeb"/>
              <w:rPr>
                <w:rFonts w:ascii="Calibri" w:hAnsi="Calibri" w:cs="Calibri"/>
              </w:rPr>
            </w:pPr>
            <w:r>
              <w:rPr>
                <w:rFonts w:ascii="Calibri" w:hAnsi="Calibri" w:cs="Calibri"/>
              </w:rPr>
              <w:t>Application alerts the user about these invalid fields stating,</w:t>
            </w:r>
          </w:p>
          <w:p w14:paraId="0489CE77" w14:textId="77777777" w:rsidR="00247C36" w:rsidRDefault="007B2224" w:rsidP="007B2224">
            <w:pPr>
              <w:pStyle w:val="NormalWeb"/>
              <w:numPr>
                <w:ilvl w:val="0"/>
                <w:numId w:val="97"/>
              </w:numPr>
              <w:ind w:left="325"/>
              <w:rPr>
                <w:rFonts w:ascii="Calibri" w:hAnsi="Calibri" w:cs="Calibri"/>
              </w:rPr>
            </w:pPr>
            <w:r>
              <w:rPr>
                <w:rFonts w:ascii="Calibri" w:hAnsi="Calibri" w:cs="Calibri"/>
              </w:rPr>
              <w:lastRenderedPageBreak/>
              <w:t>Invalid RMN - “Required 10 Digit Valid Contact Number”</w:t>
            </w:r>
          </w:p>
          <w:p w14:paraId="35C2642D" w14:textId="77777777" w:rsidR="00247C36" w:rsidRDefault="007B2224" w:rsidP="007B2224">
            <w:pPr>
              <w:pStyle w:val="NormalWeb"/>
              <w:numPr>
                <w:ilvl w:val="0"/>
                <w:numId w:val="97"/>
              </w:numPr>
              <w:ind w:left="325"/>
              <w:rPr>
                <w:rFonts w:ascii="Calibri" w:hAnsi="Calibri" w:cs="Calibri"/>
              </w:rPr>
            </w:pPr>
            <w:r>
              <w:rPr>
                <w:rFonts w:ascii="Calibri" w:hAnsi="Calibri" w:cs="Calibri"/>
              </w:rPr>
              <w:t xml:space="preserve">Invalid Password - “Please Enter </w:t>
            </w:r>
            <w:proofErr w:type="gramStart"/>
            <w:r>
              <w:rPr>
                <w:rFonts w:ascii="Calibri" w:hAnsi="Calibri" w:cs="Calibri"/>
              </w:rPr>
              <w:t>A</w:t>
            </w:r>
            <w:proofErr w:type="gramEnd"/>
            <w:r>
              <w:rPr>
                <w:rFonts w:ascii="Calibri" w:hAnsi="Calibri" w:cs="Calibri"/>
              </w:rPr>
              <w:t xml:space="preserve"> Valid Password”</w:t>
            </w:r>
          </w:p>
        </w:tc>
      </w:tr>
      <w:tr w:rsidR="00247C36" w14:paraId="0A55CB62" w14:textId="77777777">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BBC02"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85C16" w14:textId="77777777" w:rsidR="00247C36" w:rsidRDefault="007B2224">
            <w:pPr>
              <w:pStyle w:val="NormalWeb"/>
              <w:rPr>
                <w:rFonts w:ascii="Calibri" w:hAnsi="Calibri" w:cs="Calibri"/>
              </w:rPr>
            </w:pPr>
            <w:r>
              <w:rPr>
                <w:rFonts w:ascii="Calibri" w:hAnsi="Calibri" w:cs="Calibri"/>
              </w:rPr>
              <w:t>Consumer’s name and registered mobile number are successfully stored in the database</w:t>
            </w:r>
          </w:p>
        </w:tc>
        <w:tc>
          <w:tcPr>
            <w:tcW w:w="2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19D25" w14:textId="77777777" w:rsidR="00247C36" w:rsidRDefault="007B2224">
            <w:pPr>
              <w:pStyle w:val="NormalWeb"/>
              <w:rPr>
                <w:rFonts w:ascii="Calibri" w:hAnsi="Calibri" w:cs="Calibri"/>
              </w:rPr>
            </w:pPr>
            <w:r>
              <w:rPr>
                <w:rFonts w:ascii="Calibri" w:hAnsi="Calibri" w:cs="Calibri"/>
              </w:rPr>
              <w:t>Valid Fields entered</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7686" w14:textId="77777777" w:rsidR="00247C36" w:rsidRDefault="007B2224">
            <w:pPr>
              <w:pStyle w:val="NormalWeb"/>
              <w:rPr>
                <w:rFonts w:ascii="Calibri" w:hAnsi="Calibri" w:cs="Calibri"/>
              </w:rPr>
            </w:pPr>
            <w:r>
              <w:rPr>
                <w:rFonts w:ascii="Calibri" w:hAnsi="Calibri" w:cs="Calibri"/>
              </w:rPr>
              <w:t>Application must notify the user about successful login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DC39A" w14:textId="77777777" w:rsidR="00247C36" w:rsidRDefault="007B2224">
            <w:pPr>
              <w:pStyle w:val="NormalWeb"/>
              <w:rPr>
                <w:rFonts w:ascii="Calibri" w:hAnsi="Calibri" w:cs="Calibri"/>
              </w:rPr>
            </w:pPr>
            <w:r>
              <w:rPr>
                <w:rFonts w:ascii="Calibri" w:hAnsi="Calibri" w:cs="Calibri"/>
              </w:rPr>
              <w:t>Application gives a message stating, “Wel</w:t>
            </w:r>
            <w:r>
              <w:rPr>
                <w:rFonts w:ascii="Calibri" w:hAnsi="Calibri" w:cs="Calibri"/>
              </w:rPr>
              <w:t>come”</w:t>
            </w:r>
          </w:p>
        </w:tc>
      </w:tr>
    </w:tbl>
    <w:p w14:paraId="18681950" w14:textId="77777777" w:rsidR="00247C36" w:rsidRDefault="00247C36"/>
    <w:p w14:paraId="6C9FDA11"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hAnsi="Calibri" w:cs="Calibri"/>
          <w:b/>
          <w:bCs/>
          <w:color w:val="000000"/>
          <w:shd w:val="clear" w:color="auto" w:fill="FFFFFF"/>
        </w:rPr>
        <w:br w:type="page"/>
      </w:r>
    </w:p>
    <w:p w14:paraId="4B7DAD5E" w14:textId="77777777" w:rsidR="00247C36" w:rsidRDefault="007B2224" w:rsidP="007B2224">
      <w:pPr>
        <w:pStyle w:val="DocumentText"/>
        <w:numPr>
          <w:ilvl w:val="0"/>
          <w:numId w:val="89"/>
        </w:numPr>
      </w:pPr>
      <w:r>
        <w:rPr>
          <w:shd w:val="clear" w:color="auto" w:fill="FFFFFF"/>
        </w:rPr>
        <w:lastRenderedPageBreak/>
        <w:t>Test Case  - UX22</w:t>
      </w:r>
    </w:p>
    <w:p w14:paraId="2F70DE45" w14:textId="77777777" w:rsidR="00247C36" w:rsidRDefault="007B2224">
      <w:pPr>
        <w:pStyle w:val="DocumentText"/>
      </w:pPr>
      <w:r>
        <w:rPr>
          <w:u w:val="single"/>
        </w:rPr>
        <w:t>Test Case Description</w:t>
      </w:r>
      <w:r>
        <w:t xml:space="preserve"> : To verify that the Dashboard UI is provided to the consumer</w:t>
      </w:r>
    </w:p>
    <w:p w14:paraId="180BBEDB" w14:textId="77777777" w:rsidR="00247C36" w:rsidRDefault="007B2224">
      <w:pPr>
        <w:pStyle w:val="DocumentText"/>
      </w:pPr>
      <w:r>
        <w:rPr>
          <w:u w:val="single"/>
        </w:rPr>
        <w:t>Pre-condition</w:t>
      </w:r>
      <w:r>
        <w:t xml:space="preserve"> : User is a successfully logged in consumer and is on the Dashboard which is also a default landing page after successful login</w:t>
      </w:r>
    </w:p>
    <w:p w14:paraId="15A59D78" w14:textId="77777777" w:rsidR="00247C36" w:rsidRDefault="00247C36">
      <w:pPr>
        <w:pStyle w:val="TableCaption"/>
      </w:pPr>
    </w:p>
    <w:p w14:paraId="0D96CA21" w14:textId="77777777" w:rsidR="00247C36" w:rsidRDefault="007B2224">
      <w:pPr>
        <w:pStyle w:val="TableCaption"/>
      </w:pPr>
      <w:bookmarkStart w:id="255" w:name="_Toc73284700"/>
      <w:r>
        <w:t>Table 7.22</w:t>
      </w:r>
      <w:r>
        <w:t xml:space="preserve"> </w:t>
      </w:r>
      <w:r>
        <w:t>Consumer Dashboard</w:t>
      </w:r>
      <w:bookmarkEnd w:id="255"/>
    </w:p>
    <w:p w14:paraId="6CD51D0A" w14:textId="77777777" w:rsidR="00247C36" w:rsidRDefault="00247C36">
      <w:pPr>
        <w:pStyle w:val="TableCaption"/>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17"/>
        <w:gridCol w:w="1836"/>
        <w:gridCol w:w="1742"/>
        <w:gridCol w:w="1984"/>
        <w:gridCol w:w="2694"/>
      </w:tblGrid>
      <w:tr w:rsidR="00247C36" w14:paraId="1C1E4E17" w14:textId="77777777">
        <w:tc>
          <w:tcPr>
            <w:tcW w:w="81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C80CA8"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39A64F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17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205310"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9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41F65E7"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9527A2"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49D54179" w14:textId="77777777">
        <w:trPr>
          <w:trHeight w:val="1298"/>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692D5"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BE458" w14:textId="77777777" w:rsidR="00247C36" w:rsidRDefault="007B2224">
            <w:pPr>
              <w:pStyle w:val="NormalWeb"/>
              <w:rPr>
                <w:rFonts w:ascii="Calibri" w:hAnsi="Calibri" w:cs="Calibri"/>
              </w:rPr>
            </w:pPr>
            <w:r>
              <w:rPr>
                <w:rFonts w:ascii="Calibri" w:hAnsi="Calibri" w:cs="Calibri"/>
              </w:rPr>
              <w:t>The first page rendered when the application starts after user logins the consumer category is the Dashboard</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048C" w14:textId="77777777" w:rsidR="00247C36" w:rsidRDefault="007B2224">
            <w:pPr>
              <w:pStyle w:val="NormalWeb"/>
              <w:rPr>
                <w:rFonts w:ascii="Calibri" w:hAnsi="Calibri" w:cs="Calibri"/>
              </w:rPr>
            </w:pPr>
            <w:r>
              <w:rPr>
                <w:rFonts w:ascii="Calibri" w:hAnsi="Calibri" w:cs="Calibri"/>
              </w:rPr>
              <w:t>User is rendered on Dashboard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F3D04" w14:textId="2F57FB9B" w:rsidR="00247C36" w:rsidRDefault="007B2224">
            <w:pPr>
              <w:pStyle w:val="NormalWeb"/>
              <w:rPr>
                <w:rFonts w:ascii="Calibri" w:hAnsi="Calibri" w:cs="Calibri"/>
              </w:rPr>
            </w:pPr>
            <w:r>
              <w:rPr>
                <w:rFonts w:ascii="Calibri" w:hAnsi="Calibri" w:cs="Calibri"/>
              </w:rPr>
              <w:t xml:space="preserve">Application must display list of all </w:t>
            </w:r>
            <w:proofErr w:type="gramStart"/>
            <w:r>
              <w:rPr>
                <w:rFonts w:ascii="Calibri" w:hAnsi="Calibri" w:cs="Calibri"/>
              </w:rPr>
              <w:t>vendor</w:t>
            </w:r>
            <w:r w:rsidR="002F28EF">
              <w:rPr>
                <w:rFonts w:ascii="Calibri" w:hAnsi="Calibri" w:cs="Calibri"/>
              </w:rPr>
              <w:t>’s</w:t>
            </w:r>
            <w:proofErr w:type="gramEnd"/>
            <w:r>
              <w:rPr>
                <w:rFonts w:ascii="Calibri" w:hAnsi="Calibri" w:cs="Calibri"/>
              </w:rPr>
              <w:t xml:space="preserve"> (shopkeeper</w:t>
            </w:r>
            <w:r w:rsidR="002F28EF">
              <w:rPr>
                <w:rFonts w:ascii="Calibri" w:hAnsi="Calibri" w:cs="Calibri"/>
              </w:rPr>
              <w:t>’s</w:t>
            </w:r>
            <w:r>
              <w:rPr>
                <w:rFonts w:ascii="Calibri" w:hAnsi="Calibri" w:cs="Calibri"/>
              </w:rPr>
              <w:t>)</w:t>
            </w:r>
            <w:r>
              <w:rPr>
                <w:rFonts w:ascii="Calibri" w:hAnsi="Calibri" w:cs="Calibri"/>
              </w:rPr>
              <w:t xml:space="preserve"> shop with their due amount to be paid, search bar to search a vendor</w:t>
            </w:r>
            <w:r w:rsidR="002F28EF">
              <w:rPr>
                <w:rFonts w:ascii="Calibri" w:hAnsi="Calibri" w:cs="Calibri"/>
              </w:rPr>
              <w:t xml:space="preserve"> </w:t>
            </w:r>
            <w:r>
              <w:rPr>
                <w:rFonts w:ascii="Calibri" w:hAnsi="Calibri" w:cs="Calibri"/>
              </w:rPr>
              <w:t>and logout button </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60E1" w14:textId="1BA1BD01" w:rsidR="00247C36" w:rsidRDefault="007B2224">
            <w:pPr>
              <w:pStyle w:val="NormalWeb"/>
              <w:rPr>
                <w:rFonts w:ascii="Calibri" w:hAnsi="Calibri" w:cs="Calibri"/>
              </w:rPr>
            </w:pPr>
            <w:r>
              <w:rPr>
                <w:rFonts w:ascii="Calibri" w:hAnsi="Calibri" w:cs="Calibri"/>
              </w:rPr>
              <w:t xml:space="preserve">Application displays a list of all shop names of vendors with their RMN and total due amount. A </w:t>
            </w:r>
            <w:r>
              <w:rPr>
                <w:rFonts w:ascii="Calibri" w:hAnsi="Calibri" w:cs="Calibri"/>
              </w:rPr>
              <w:t>search bar to search a vendor</w:t>
            </w:r>
            <w:r w:rsidR="002F28EF">
              <w:rPr>
                <w:rFonts w:ascii="Calibri" w:hAnsi="Calibri" w:cs="Calibri"/>
              </w:rPr>
              <w:t xml:space="preserve"> </w:t>
            </w:r>
            <w:r>
              <w:rPr>
                <w:rFonts w:ascii="Calibri" w:hAnsi="Calibri" w:cs="Calibri"/>
              </w:rPr>
              <w:t xml:space="preserve">using their </w:t>
            </w:r>
            <w:proofErr w:type="gramStart"/>
            <w:r>
              <w:rPr>
                <w:rFonts w:ascii="Calibri" w:hAnsi="Calibri" w:cs="Calibri"/>
              </w:rPr>
              <w:t>shop  name</w:t>
            </w:r>
            <w:proofErr w:type="gramEnd"/>
            <w:r>
              <w:rPr>
                <w:rFonts w:ascii="Calibri" w:hAnsi="Calibri" w:cs="Calibri"/>
              </w:rPr>
              <w:t xml:space="preserve"> or contact, home button and logout button</w:t>
            </w:r>
          </w:p>
        </w:tc>
      </w:tr>
      <w:tr w:rsidR="00247C36" w14:paraId="4054B9BB" w14:textId="77777777">
        <w:trPr>
          <w:trHeight w:val="1298"/>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DADD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9F7D" w14:textId="77777777" w:rsidR="00247C36" w:rsidRDefault="00247C36">
            <w:pPr>
              <w:pStyle w:val="NormalWeb"/>
              <w:rPr>
                <w:rFonts w:ascii="Calibri" w:hAnsi="Calibri" w:cs="Calibri"/>
              </w:rPr>
            </w:pP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D79D1" w14:textId="28625D14" w:rsidR="00247C36" w:rsidRDefault="007B2224">
            <w:pPr>
              <w:pStyle w:val="NormalWeb"/>
              <w:rPr>
                <w:rFonts w:ascii="Calibri" w:hAnsi="Calibri" w:cs="Calibri"/>
              </w:rPr>
            </w:pPr>
            <w:r>
              <w:rPr>
                <w:rFonts w:ascii="Calibri" w:hAnsi="Calibri" w:cs="Calibri"/>
              </w:rPr>
              <w:t>User selects a vendor</w:t>
            </w:r>
            <w:r w:rsidR="002F28EF">
              <w:rPr>
                <w:rFonts w:ascii="Calibri" w:hAnsi="Calibri" w:cs="Calibri"/>
              </w:rPr>
              <w:t xml:space="preserve"> </w:t>
            </w:r>
            <w:r>
              <w:rPr>
                <w:rFonts w:ascii="Calibri" w:hAnsi="Calibri" w:cs="Calibri"/>
              </w:rPr>
              <w:t>from the list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7270E" w14:textId="60545345" w:rsidR="00247C36" w:rsidRDefault="007B2224">
            <w:pPr>
              <w:pStyle w:val="NormalWeb"/>
              <w:rPr>
                <w:rFonts w:ascii="Calibri" w:hAnsi="Calibri" w:cs="Calibri"/>
              </w:rPr>
            </w:pPr>
            <w:r>
              <w:rPr>
                <w:rFonts w:ascii="Calibri" w:hAnsi="Calibri" w:cs="Calibri"/>
              </w:rPr>
              <w:t xml:space="preserve">Application </w:t>
            </w:r>
            <w:proofErr w:type="gramStart"/>
            <w:r>
              <w:rPr>
                <w:rFonts w:ascii="Calibri" w:hAnsi="Calibri" w:cs="Calibri"/>
              </w:rPr>
              <w:t>must  redirect</w:t>
            </w:r>
            <w:proofErr w:type="gramEnd"/>
            <w:r>
              <w:rPr>
                <w:rFonts w:ascii="Calibri" w:hAnsi="Calibri" w:cs="Calibri"/>
              </w:rPr>
              <w:t xml:space="preserve"> to the My Udhaari page for that selected vend</w:t>
            </w:r>
            <w:r w:rsidR="002F28EF">
              <w:rPr>
                <w:rFonts w:ascii="Calibri" w:hAnsi="Calibri" w:cs="Calibri"/>
              </w:rPr>
              <w:t>or</w:t>
            </w:r>
            <w:r>
              <w:rPr>
                <w:rFonts w:ascii="Calibri" w:hAnsi="Calibri" w:cs="Calibri"/>
              </w:rPr>
              <w:t>’s shop</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24604" w14:textId="384BA202" w:rsidR="00247C36" w:rsidRDefault="007B2224">
            <w:pPr>
              <w:pStyle w:val="NormalWeb"/>
              <w:rPr>
                <w:rFonts w:ascii="Calibri" w:hAnsi="Calibri" w:cs="Calibri"/>
              </w:rPr>
            </w:pPr>
            <w:r>
              <w:rPr>
                <w:rFonts w:ascii="Calibri" w:hAnsi="Calibri" w:cs="Calibri"/>
              </w:rPr>
              <w:t xml:space="preserve">Application successfully renders to My Udhaari page for selected vendor </w:t>
            </w:r>
          </w:p>
        </w:tc>
      </w:tr>
      <w:tr w:rsidR="00247C36" w14:paraId="6054A72A" w14:textId="77777777">
        <w:trPr>
          <w:trHeight w:val="1298"/>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6103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8697E" w14:textId="77777777" w:rsidR="00247C36" w:rsidRDefault="00247C36">
            <w:pPr>
              <w:pStyle w:val="NormalWeb"/>
              <w:rPr>
                <w:rFonts w:ascii="Calibri" w:hAnsi="Calibri" w:cs="Calibri"/>
              </w:rPr>
            </w:pP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3CF01" w14:textId="77777777" w:rsidR="00247C36" w:rsidRDefault="007B2224">
            <w:pPr>
              <w:pStyle w:val="NormalWeb"/>
              <w:rPr>
                <w:rFonts w:ascii="Calibri" w:hAnsi="Calibri" w:cs="Calibri"/>
              </w:rPr>
            </w:pPr>
            <w:r>
              <w:rPr>
                <w:rFonts w:ascii="Calibri" w:hAnsi="Calibri" w:cs="Calibri"/>
              </w:rPr>
              <w:t>User clicks the search bar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3718" w14:textId="4A80ECBC" w:rsidR="00247C36" w:rsidRDefault="007B2224">
            <w:pPr>
              <w:pStyle w:val="NormalWeb"/>
              <w:rPr>
                <w:rFonts w:ascii="Calibri" w:hAnsi="Calibri" w:cs="Calibri"/>
              </w:rPr>
            </w:pPr>
            <w:r>
              <w:rPr>
                <w:rFonts w:ascii="Calibri" w:hAnsi="Calibri" w:cs="Calibri"/>
              </w:rPr>
              <w:t>Application must show a popup keypad on the screen to type </w:t>
            </w:r>
            <w:r>
              <w:rPr>
                <w:rFonts w:ascii="Calibri" w:hAnsi="Calibri" w:cs="Calibri"/>
              </w:rPr>
              <w:t>the credentials of a vendor</w:t>
            </w:r>
            <w:r>
              <w:rPr>
                <w:rFonts w:ascii="Calibri" w:hAnsi="Calibri" w:cs="Calibri"/>
              </w:rPr>
              <w:t>’s shop</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39CD7" w14:textId="5C392E86" w:rsidR="00247C36" w:rsidRDefault="007B2224">
            <w:pPr>
              <w:pStyle w:val="NormalWeb"/>
              <w:rPr>
                <w:rFonts w:ascii="Calibri" w:hAnsi="Calibri" w:cs="Calibri"/>
              </w:rPr>
            </w:pPr>
            <w:r>
              <w:rPr>
                <w:rFonts w:ascii="Calibri" w:hAnsi="Calibri" w:cs="Calibri"/>
              </w:rPr>
              <w:t>Application s</w:t>
            </w:r>
            <w:r>
              <w:rPr>
                <w:rFonts w:ascii="Calibri" w:hAnsi="Calibri" w:cs="Calibri"/>
              </w:rPr>
              <w:t>hows keypad pop-up on the screen to type the vendor</w:t>
            </w:r>
            <w:r w:rsidR="002F28EF">
              <w:rPr>
                <w:rFonts w:ascii="Calibri" w:hAnsi="Calibri" w:cs="Calibri"/>
              </w:rPr>
              <w:t xml:space="preserve"> </w:t>
            </w:r>
            <w:r>
              <w:rPr>
                <w:rFonts w:ascii="Calibri" w:hAnsi="Calibri" w:cs="Calibri"/>
              </w:rPr>
              <w:t>credentials and based on the search filters the vendor</w:t>
            </w:r>
            <w:r w:rsidR="00E70AB9">
              <w:rPr>
                <w:rFonts w:ascii="Calibri" w:hAnsi="Calibri" w:cs="Calibri"/>
              </w:rPr>
              <w:t xml:space="preserve"> </w:t>
            </w:r>
            <w:r>
              <w:rPr>
                <w:rFonts w:ascii="Calibri" w:hAnsi="Calibri" w:cs="Calibri"/>
              </w:rPr>
              <w:t>list</w:t>
            </w:r>
          </w:p>
        </w:tc>
      </w:tr>
      <w:tr w:rsidR="00247C36" w14:paraId="4C8405EC" w14:textId="77777777" w:rsidTr="002F28EF">
        <w:trPr>
          <w:trHeight w:val="586"/>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DE5E7"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99B20" w14:textId="77777777" w:rsidR="00247C36" w:rsidRDefault="007B2224">
            <w:pPr>
              <w:pStyle w:val="NormalWeb"/>
              <w:rPr>
                <w:rFonts w:ascii="Calibri" w:hAnsi="Calibri" w:cs="Calibri"/>
              </w:rPr>
            </w:pPr>
            <w:r>
              <w:rPr>
                <w:rFonts w:ascii="Calibri" w:hAnsi="Calibri" w:cs="Calibri"/>
              </w:rPr>
              <w:t xml:space="preserve">After clicking on any option on the Dashboard the user must be able to go to </w:t>
            </w:r>
            <w:r>
              <w:rPr>
                <w:rFonts w:ascii="Calibri" w:hAnsi="Calibri" w:cs="Calibri"/>
              </w:rPr>
              <w:lastRenderedPageBreak/>
              <w:t>the directed page</w:t>
            </w:r>
          </w:p>
        </w:tc>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0C3AF" w14:textId="77777777" w:rsidR="00247C36" w:rsidRDefault="007B2224">
            <w:pPr>
              <w:pStyle w:val="NormalWeb"/>
              <w:rPr>
                <w:rFonts w:ascii="Calibri" w:hAnsi="Calibri" w:cs="Calibri"/>
              </w:rPr>
            </w:pPr>
            <w:r>
              <w:rPr>
                <w:rFonts w:ascii="Calibri" w:hAnsi="Calibri" w:cs="Calibri"/>
              </w:rPr>
              <w:lastRenderedPageBreak/>
              <w:t>User clicks the Logou</w:t>
            </w:r>
            <w:r>
              <w:rPr>
                <w:rFonts w:ascii="Calibri" w:hAnsi="Calibri" w:cs="Calibri"/>
              </w:rPr>
              <w:t>t button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FFF17" w14:textId="18BAA5F2" w:rsidR="00247C36" w:rsidRDefault="007B2224">
            <w:pPr>
              <w:pStyle w:val="NormalWeb"/>
              <w:rPr>
                <w:rFonts w:ascii="Calibri" w:hAnsi="Calibri" w:cs="Calibri"/>
              </w:rPr>
            </w:pPr>
            <w:r>
              <w:rPr>
                <w:rFonts w:ascii="Calibri" w:hAnsi="Calibri" w:cs="Calibri"/>
              </w:rPr>
              <w:t>Application must </w:t>
            </w:r>
            <w:r>
              <w:rPr>
                <w:rFonts w:ascii="Calibri" w:hAnsi="Calibri" w:cs="Calibri"/>
              </w:rPr>
              <w:t>allow user to logout successfully and redirects to the Login page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A127C" w14:textId="77777777" w:rsidR="00247C36" w:rsidRDefault="007B2224">
            <w:pPr>
              <w:pStyle w:val="NormalWeb"/>
              <w:rPr>
                <w:rFonts w:ascii="Calibri" w:hAnsi="Calibri" w:cs="Calibri"/>
              </w:rPr>
            </w:pPr>
            <w:r>
              <w:rPr>
                <w:rFonts w:ascii="Calibri" w:hAnsi="Calibri" w:cs="Calibri"/>
              </w:rPr>
              <w:t>Application successfully allows user to Logout of the application and redirects to the Login page</w:t>
            </w:r>
          </w:p>
        </w:tc>
      </w:tr>
    </w:tbl>
    <w:p w14:paraId="7FE417A1" w14:textId="77777777" w:rsidR="00247C36" w:rsidRDefault="00247C36">
      <w:pPr>
        <w:pStyle w:val="DocumentText"/>
        <w:ind w:left="1440"/>
        <w:rPr>
          <w:shd w:val="clear" w:color="auto" w:fill="FFFFFF"/>
        </w:rPr>
      </w:pPr>
    </w:p>
    <w:p w14:paraId="6C6B8714" w14:textId="77777777" w:rsidR="00247C36" w:rsidRDefault="007B2224">
      <w:pPr>
        <w:spacing w:line="240" w:lineRule="auto"/>
        <w:rPr>
          <w:rFonts w:asciiTheme="minorHAnsi" w:hAnsiTheme="minorHAnsi" w:cstheme="minorHAnsi"/>
          <w:shd w:val="clear" w:color="auto" w:fill="FFFFFF"/>
        </w:rPr>
      </w:pPr>
      <w:r>
        <w:rPr>
          <w:shd w:val="clear" w:color="auto" w:fill="FFFFFF"/>
        </w:rPr>
        <w:br w:type="page"/>
      </w:r>
    </w:p>
    <w:p w14:paraId="7429F363" w14:textId="77777777" w:rsidR="00247C36" w:rsidRDefault="007B2224" w:rsidP="007B2224">
      <w:pPr>
        <w:pStyle w:val="DocumentText"/>
        <w:numPr>
          <w:ilvl w:val="0"/>
          <w:numId w:val="89"/>
        </w:numPr>
      </w:pPr>
      <w:r>
        <w:rPr>
          <w:shd w:val="clear" w:color="auto" w:fill="FFFFFF"/>
        </w:rPr>
        <w:lastRenderedPageBreak/>
        <w:t>Test Case  - UX23</w:t>
      </w:r>
    </w:p>
    <w:p w14:paraId="086B172D" w14:textId="77777777" w:rsidR="00247C36" w:rsidRDefault="007B2224">
      <w:pPr>
        <w:pStyle w:val="DocumentText"/>
      </w:pPr>
      <w:r>
        <w:rPr>
          <w:u w:val="single"/>
        </w:rPr>
        <w:t>Test Case Description</w:t>
      </w:r>
      <w:r>
        <w:t xml:space="preserve"> : To verify that a search bar is provided for a consumer to search a vendor (shopkeeper)</w:t>
      </w:r>
    </w:p>
    <w:p w14:paraId="0F64D6B8" w14:textId="77777777" w:rsidR="00247C36" w:rsidRDefault="007B2224">
      <w:pPr>
        <w:pStyle w:val="DocumentText"/>
      </w:pPr>
      <w:r>
        <w:rPr>
          <w:u w:val="single"/>
        </w:rPr>
        <w:t>Pre-condition</w:t>
      </w:r>
      <w:r>
        <w:t xml:space="preserve"> : User is a valid logged-in vendor (shopkeeper) and on a Dashboard of the app</w:t>
      </w:r>
    </w:p>
    <w:p w14:paraId="2A8DFB41" w14:textId="77777777" w:rsidR="00247C36" w:rsidRDefault="00247C36">
      <w:pPr>
        <w:pStyle w:val="TableCaption"/>
      </w:pPr>
    </w:p>
    <w:p w14:paraId="23ECBF1D" w14:textId="77777777" w:rsidR="00247C36" w:rsidRDefault="007B2224">
      <w:pPr>
        <w:pStyle w:val="TableCaption"/>
      </w:pPr>
      <w:bookmarkStart w:id="256" w:name="_Toc73284701"/>
      <w:r>
        <w:t>Table 7.23</w:t>
      </w:r>
      <w:r>
        <w:t xml:space="preserve"> </w:t>
      </w:r>
      <w:r>
        <w:t>Consumer Dashboard – Search Bar</w:t>
      </w:r>
      <w:bookmarkEnd w:id="256"/>
    </w:p>
    <w:p w14:paraId="4C6C6E7C" w14:textId="77777777" w:rsidR="00247C36" w:rsidRDefault="00247C36">
      <w:pPr>
        <w:pStyle w:val="TableCaption"/>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30"/>
        <w:gridCol w:w="1719"/>
        <w:gridCol w:w="1846"/>
        <w:gridCol w:w="1984"/>
        <w:gridCol w:w="2694"/>
      </w:tblGrid>
      <w:tr w:rsidR="00247C36" w14:paraId="7632AEDC" w14:textId="77777777">
        <w:tc>
          <w:tcPr>
            <w:tcW w:w="8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6D778AA"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7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3D07FF"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184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7688D64" w14:textId="77777777" w:rsidR="00247C36" w:rsidRDefault="007B2224">
            <w:pPr>
              <w:pStyle w:val="NormalWeb"/>
              <w:spacing w:before="0" w:beforeAutospacing="0" w:after="0" w:afterAutospacing="0"/>
              <w:jc w:val="center"/>
            </w:pPr>
            <w:r>
              <w:rPr>
                <w:rFonts w:ascii="Calibri" w:hAnsi="Calibri" w:cs="Calibri"/>
                <w:b/>
                <w:bCs/>
                <w:color w:val="741B47"/>
              </w:rPr>
              <w:t>Test</w:t>
            </w:r>
            <w:r>
              <w:rPr>
                <w:rFonts w:ascii="Calibri" w:hAnsi="Calibri" w:cs="Calibri"/>
                <w:b/>
                <w:bCs/>
                <w:color w:val="741B47"/>
              </w:rPr>
              <w:t xml:space="preserve"> Data</w:t>
            </w:r>
          </w:p>
        </w:tc>
        <w:tc>
          <w:tcPr>
            <w:tcW w:w="19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105014F"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0FEE38"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4740C3A1" w14:textId="77777777">
        <w:trPr>
          <w:trHeight w:val="929"/>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B29EE" w14:textId="77777777" w:rsidR="00247C36" w:rsidRDefault="007B2224">
            <w:pPr>
              <w:pStyle w:val="NormalWeb"/>
              <w:rPr>
                <w:rFonts w:ascii="Calibri" w:hAnsi="Calibri" w:cs="Calibri"/>
              </w:rPr>
            </w:pPr>
            <w:r>
              <w:rPr>
                <w:rFonts w:ascii="Calibri" w:hAnsi="Calibri" w:cs="Calibri"/>
              </w:rPr>
              <w:t>1.</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45A9D" w14:textId="77777777" w:rsidR="00247C36" w:rsidRDefault="007B2224">
            <w:pPr>
              <w:pStyle w:val="NormalWeb"/>
              <w:rPr>
                <w:rFonts w:ascii="Calibri" w:hAnsi="Calibri" w:cs="Calibri"/>
              </w:rPr>
            </w:pPr>
            <w:r>
              <w:rPr>
                <w:rFonts w:ascii="Calibri" w:hAnsi="Calibri" w:cs="Calibri"/>
              </w:rPr>
              <w:t>To select a specific vendor (shopkeeper)’s shop among all the vendors using a search bar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519FF" w14:textId="77777777" w:rsidR="00247C36" w:rsidRDefault="007B2224">
            <w:pPr>
              <w:pStyle w:val="NormalWeb"/>
              <w:rPr>
                <w:rFonts w:ascii="Calibri" w:hAnsi="Calibri" w:cs="Calibri"/>
              </w:rPr>
            </w:pPr>
            <w:r>
              <w:rPr>
                <w:rFonts w:ascii="Calibri" w:hAnsi="Calibri" w:cs="Calibri"/>
              </w:rPr>
              <w:t>Invalid Shop name or contact</w:t>
            </w:r>
          </w:p>
          <w:p w14:paraId="234300C3" w14:textId="77777777" w:rsidR="00247C36" w:rsidRDefault="00247C36">
            <w:pPr>
              <w:pStyle w:val="NormalWeb"/>
              <w:rPr>
                <w:rFonts w:ascii="Calibri" w:hAnsi="Calibri" w:cs="Calibri"/>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10A5C" w14:textId="77777777" w:rsidR="00247C36" w:rsidRDefault="007B2224">
            <w:pPr>
              <w:pStyle w:val="NormalWeb"/>
              <w:rPr>
                <w:rFonts w:ascii="Calibri" w:hAnsi="Calibri" w:cs="Calibri"/>
              </w:rPr>
            </w:pPr>
            <w:r>
              <w:rPr>
                <w:rFonts w:ascii="Calibri" w:hAnsi="Calibri" w:cs="Calibri"/>
              </w:rPr>
              <w:t>Application must show message for invalid input without any search results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5D3D" w14:textId="77777777" w:rsidR="00247C36" w:rsidRDefault="007B2224">
            <w:pPr>
              <w:pStyle w:val="NormalWeb"/>
              <w:rPr>
                <w:rFonts w:ascii="Calibri" w:hAnsi="Calibri" w:cs="Calibri"/>
              </w:rPr>
            </w:pPr>
            <w:r>
              <w:rPr>
                <w:rFonts w:ascii="Calibri" w:hAnsi="Calibri" w:cs="Calibri"/>
              </w:rPr>
              <w:t xml:space="preserve">Application gives a </w:t>
            </w:r>
            <w:r>
              <w:rPr>
                <w:rFonts w:ascii="Calibri" w:hAnsi="Calibri" w:cs="Calibri"/>
              </w:rPr>
              <w:t>blank consumer list without any search results</w:t>
            </w:r>
          </w:p>
        </w:tc>
      </w:tr>
      <w:tr w:rsidR="00247C36" w14:paraId="0330B04D" w14:textId="77777777">
        <w:trPr>
          <w:trHeight w:val="1651"/>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DC27E" w14:textId="77777777" w:rsidR="00247C36" w:rsidRDefault="00247C36">
            <w:pPr>
              <w:pStyle w:val="NormalWeb"/>
              <w:rPr>
                <w:rFonts w:ascii="Calibri" w:hAnsi="Calibri" w:cs="Calibri"/>
              </w:rPr>
            </w:pP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B2ECC" w14:textId="77777777" w:rsidR="00247C36" w:rsidRDefault="00247C36">
            <w:pPr>
              <w:pStyle w:val="NormalWeb"/>
              <w:rPr>
                <w:rFonts w:ascii="Calibri" w:hAnsi="Calibri" w:cs="Calibri"/>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F057A" w14:textId="77777777" w:rsidR="00247C36" w:rsidRDefault="007B2224">
            <w:pPr>
              <w:pStyle w:val="NormalWeb"/>
              <w:rPr>
                <w:rFonts w:ascii="Calibri" w:hAnsi="Calibri" w:cs="Calibri"/>
              </w:rPr>
            </w:pPr>
            <w:r>
              <w:rPr>
                <w:rFonts w:ascii="Calibri" w:hAnsi="Calibri" w:cs="Calibri"/>
              </w:rPr>
              <w:t>Valid shop name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1EA19" w14:textId="692B3191" w:rsidR="00247C36" w:rsidRDefault="007B2224">
            <w:pPr>
              <w:pStyle w:val="NormalWeb"/>
              <w:rPr>
                <w:rFonts w:ascii="Calibri" w:hAnsi="Calibri" w:cs="Calibri"/>
              </w:rPr>
            </w:pPr>
            <w:r>
              <w:rPr>
                <w:rFonts w:ascii="Calibri" w:hAnsi="Calibri" w:cs="Calibri"/>
              </w:rPr>
              <w:t>Application must display that vendor</w:t>
            </w:r>
            <w:r w:rsidR="002F28EF">
              <w:rPr>
                <w:rFonts w:ascii="Calibri" w:hAnsi="Calibri" w:cs="Calibri"/>
              </w:rPr>
              <w:t xml:space="preserve"> </w:t>
            </w:r>
            <w:r>
              <w:rPr>
                <w:rFonts w:ascii="Calibri" w:hAnsi="Calibri" w:cs="Calibri"/>
              </w:rPr>
              <w:t>with their shop name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6D36" w14:textId="219BAA24" w:rsidR="00247C36" w:rsidRDefault="007B2224">
            <w:pPr>
              <w:pStyle w:val="NormalWeb"/>
              <w:rPr>
                <w:rFonts w:ascii="Calibri" w:hAnsi="Calibri" w:cs="Calibri"/>
              </w:rPr>
            </w:pPr>
            <w:r>
              <w:rPr>
                <w:rFonts w:ascii="Calibri" w:hAnsi="Calibri" w:cs="Calibri"/>
              </w:rPr>
              <w:t xml:space="preserve">Application will display </w:t>
            </w:r>
            <w:proofErr w:type="gramStart"/>
            <w:r>
              <w:rPr>
                <w:rFonts w:ascii="Calibri" w:hAnsi="Calibri" w:cs="Calibri"/>
              </w:rPr>
              <w:t>that</w:t>
            </w:r>
            <w:r w:rsidR="002F28EF">
              <w:rPr>
                <w:rFonts w:ascii="Calibri" w:hAnsi="Calibri" w:cs="Calibri"/>
              </w:rPr>
              <w:t xml:space="preserve"> </w:t>
            </w:r>
            <w:r>
              <w:rPr>
                <w:rFonts w:ascii="Calibri" w:hAnsi="Calibri" w:cs="Calibri"/>
              </w:rPr>
              <w:t>vendors</w:t>
            </w:r>
            <w:proofErr w:type="gramEnd"/>
            <w:r>
              <w:rPr>
                <w:rFonts w:ascii="Calibri" w:hAnsi="Calibri" w:cs="Calibri"/>
              </w:rPr>
              <w:t xml:space="preserve"> with shop name, RMN and total due amount highlighted in red (blocked </w:t>
            </w:r>
            <w:r>
              <w:rPr>
                <w:rFonts w:ascii="Calibri" w:hAnsi="Calibri" w:cs="Calibri"/>
              </w:rPr>
              <w:t>account) and green (active account)</w:t>
            </w:r>
          </w:p>
        </w:tc>
      </w:tr>
      <w:tr w:rsidR="00247C36" w14:paraId="5A982A1F" w14:textId="77777777">
        <w:trPr>
          <w:trHeight w:val="1641"/>
        </w:trPr>
        <w:tc>
          <w:tcPr>
            <w:tcW w:w="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1ADD" w14:textId="77777777" w:rsidR="00247C36" w:rsidRDefault="00247C36">
            <w:pPr>
              <w:pStyle w:val="NormalWeb"/>
              <w:rPr>
                <w:rFonts w:ascii="Calibri" w:hAnsi="Calibri" w:cs="Calibri"/>
              </w:rPr>
            </w:pP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B8686" w14:textId="426E9417" w:rsidR="00247C36" w:rsidRDefault="007B2224">
            <w:pPr>
              <w:pStyle w:val="NormalWeb"/>
              <w:rPr>
                <w:rFonts w:ascii="Calibri" w:hAnsi="Calibri" w:cs="Calibri"/>
              </w:rPr>
            </w:pPr>
            <w:r>
              <w:rPr>
                <w:rFonts w:ascii="Calibri" w:hAnsi="Calibri" w:cs="Calibri"/>
              </w:rPr>
              <w:t>Consumer selects the vendor</w:t>
            </w:r>
            <w:r w:rsidR="002F28EF">
              <w:rPr>
                <w:rFonts w:ascii="Calibri" w:hAnsi="Calibri" w:cs="Calibri"/>
              </w:rPr>
              <w:t xml:space="preserve"> </w:t>
            </w:r>
            <w:r>
              <w:rPr>
                <w:rFonts w:ascii="Calibri" w:hAnsi="Calibri" w:cs="Calibri"/>
              </w:rPr>
              <w:t>and successfully gets redirected to My Udhaari page</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4A55C" w14:textId="212D46DC" w:rsidR="00247C36" w:rsidRDefault="007B2224">
            <w:pPr>
              <w:pStyle w:val="NormalWeb"/>
              <w:rPr>
                <w:rFonts w:ascii="Calibri" w:hAnsi="Calibri" w:cs="Calibri"/>
              </w:rPr>
            </w:pPr>
            <w:r>
              <w:rPr>
                <w:rFonts w:ascii="Calibri" w:hAnsi="Calibri" w:cs="Calibri"/>
              </w:rPr>
              <w:t>Valid vendor</w:t>
            </w:r>
            <w:r w:rsidR="002F28EF">
              <w:rPr>
                <w:rFonts w:ascii="Calibri" w:hAnsi="Calibri" w:cs="Calibri"/>
              </w:rPr>
              <w:t xml:space="preserve"> </w:t>
            </w:r>
            <w:r>
              <w:rPr>
                <w:rFonts w:ascii="Calibri" w:hAnsi="Calibri" w:cs="Calibri"/>
              </w:rPr>
              <w:t>RMN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89CBA" w14:textId="2EEA6E66" w:rsidR="00247C36" w:rsidRDefault="007B2224">
            <w:pPr>
              <w:pStyle w:val="NormalWeb"/>
              <w:rPr>
                <w:rFonts w:ascii="Calibri" w:hAnsi="Calibri" w:cs="Calibri"/>
              </w:rPr>
            </w:pPr>
            <w:r>
              <w:rPr>
                <w:rFonts w:ascii="Calibri" w:hAnsi="Calibri" w:cs="Calibri"/>
              </w:rPr>
              <w:t>Application will display that vendor</w:t>
            </w:r>
            <w:r w:rsidR="002F28EF">
              <w:rPr>
                <w:rFonts w:ascii="Calibri" w:hAnsi="Calibri" w:cs="Calibri"/>
              </w:rPr>
              <w:t xml:space="preserve"> </w:t>
            </w:r>
            <w:r>
              <w:rPr>
                <w:rFonts w:ascii="Calibri" w:hAnsi="Calibri" w:cs="Calibri"/>
              </w:rPr>
              <w:t>with their shop name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17166" w14:textId="0BAB881E" w:rsidR="00247C36" w:rsidRDefault="007B2224">
            <w:pPr>
              <w:pStyle w:val="NormalWeb"/>
              <w:rPr>
                <w:rFonts w:ascii="Calibri" w:hAnsi="Calibri" w:cs="Calibri"/>
              </w:rPr>
            </w:pPr>
            <w:r>
              <w:rPr>
                <w:rFonts w:ascii="Calibri" w:hAnsi="Calibri" w:cs="Calibri"/>
              </w:rPr>
              <w:t xml:space="preserve">Application will </w:t>
            </w:r>
            <w:r>
              <w:rPr>
                <w:rFonts w:ascii="Calibri" w:hAnsi="Calibri" w:cs="Calibri"/>
              </w:rPr>
              <w:t>display that</w:t>
            </w:r>
            <w:r w:rsidR="002F28EF">
              <w:rPr>
                <w:rFonts w:ascii="Calibri" w:hAnsi="Calibri" w:cs="Calibri"/>
              </w:rPr>
              <w:t xml:space="preserve"> </w:t>
            </w:r>
            <w:proofErr w:type="gramStart"/>
            <w:r>
              <w:rPr>
                <w:rFonts w:ascii="Calibri" w:hAnsi="Calibri" w:cs="Calibri"/>
              </w:rPr>
              <w:t>vendor</w:t>
            </w:r>
            <w:r w:rsidR="002F28EF">
              <w:rPr>
                <w:rFonts w:ascii="Calibri" w:hAnsi="Calibri" w:cs="Calibri"/>
              </w:rPr>
              <w:t>’</w:t>
            </w:r>
            <w:r>
              <w:rPr>
                <w:rFonts w:ascii="Calibri" w:hAnsi="Calibri" w:cs="Calibri"/>
              </w:rPr>
              <w:t>s</w:t>
            </w:r>
            <w:proofErr w:type="gramEnd"/>
            <w:r>
              <w:rPr>
                <w:rFonts w:ascii="Calibri" w:hAnsi="Calibri" w:cs="Calibri"/>
              </w:rPr>
              <w:t xml:space="preserve"> with shop name, RMN and total due amount highlighted in red (blocked account) and green (active account)</w:t>
            </w:r>
          </w:p>
        </w:tc>
      </w:tr>
    </w:tbl>
    <w:p w14:paraId="1A94DFD3" w14:textId="77777777" w:rsidR="00247C36" w:rsidRDefault="007B2224">
      <w:pPr>
        <w:spacing w:after="240"/>
        <w:rPr>
          <w:rFonts w:ascii="Calibri" w:hAnsi="Calibri" w:cs="Calibri"/>
          <w:b/>
          <w:bCs/>
          <w:color w:val="000000"/>
          <w:shd w:val="clear" w:color="auto" w:fill="FFFFFF"/>
        </w:rPr>
      </w:pPr>
      <w:r>
        <w:br/>
      </w:r>
    </w:p>
    <w:p w14:paraId="4C3B09E9" w14:textId="77777777" w:rsidR="00230FEE" w:rsidRDefault="00230FEE">
      <w:pPr>
        <w:spacing w:line="240" w:lineRule="auto"/>
        <w:rPr>
          <w:rFonts w:asciiTheme="minorHAnsi" w:hAnsiTheme="minorHAnsi" w:cstheme="minorHAnsi"/>
          <w:noProof/>
          <w:shd w:val="clear" w:color="auto" w:fill="FFFFFF"/>
        </w:rPr>
      </w:pPr>
      <w:r>
        <w:rPr>
          <w:shd w:val="clear" w:color="auto" w:fill="FFFFFF"/>
        </w:rPr>
        <w:br w:type="page"/>
      </w:r>
    </w:p>
    <w:p w14:paraId="5C5B5F18" w14:textId="46F8A768" w:rsidR="00247C36" w:rsidRDefault="007B2224" w:rsidP="007B2224">
      <w:pPr>
        <w:pStyle w:val="DocumentText"/>
        <w:numPr>
          <w:ilvl w:val="0"/>
          <w:numId w:val="89"/>
        </w:numPr>
      </w:pPr>
      <w:r>
        <w:rPr>
          <w:shd w:val="clear" w:color="auto" w:fill="FFFFFF"/>
        </w:rPr>
        <w:lastRenderedPageBreak/>
        <w:t>Test Case  - UX24</w:t>
      </w:r>
    </w:p>
    <w:p w14:paraId="385BF376" w14:textId="77777777" w:rsidR="00247C36" w:rsidRDefault="007B2224">
      <w:pPr>
        <w:pStyle w:val="DocumentText"/>
      </w:pPr>
      <w:r>
        <w:rPr>
          <w:u w:val="single"/>
        </w:rPr>
        <w:t>Test Case Description</w:t>
      </w:r>
      <w:r>
        <w:t xml:space="preserve"> : To verify that UI  is provided to consumer for a selected vendor (shopkeeper) with op</w:t>
      </w:r>
      <w:r>
        <w:t>tions to navigate</w:t>
      </w:r>
    </w:p>
    <w:p w14:paraId="3A97C43E" w14:textId="77777777" w:rsidR="00247C36" w:rsidRDefault="007B2224">
      <w:pPr>
        <w:pStyle w:val="DocumentText"/>
      </w:pPr>
      <w:r>
        <w:rPr>
          <w:u w:val="single"/>
        </w:rPr>
        <w:t>Pre-condition</w:t>
      </w:r>
      <w:r>
        <w:t xml:space="preserve"> : User is logged in consumer and have selected a vendor (shopkeeper)</w:t>
      </w:r>
    </w:p>
    <w:p w14:paraId="6B505836" w14:textId="77777777" w:rsidR="00247C36" w:rsidRDefault="00247C36">
      <w:pPr>
        <w:pStyle w:val="TableCaption"/>
      </w:pPr>
    </w:p>
    <w:p w14:paraId="0454F9B8" w14:textId="77777777" w:rsidR="00247C36" w:rsidRDefault="007B2224">
      <w:pPr>
        <w:pStyle w:val="TableCaption"/>
      </w:pPr>
      <w:bookmarkStart w:id="257" w:name="_Toc73284702"/>
      <w:r>
        <w:t>Table 7.24</w:t>
      </w:r>
      <w:r>
        <w:t xml:space="preserve"> </w:t>
      </w:r>
      <w:r>
        <w:t>Consumer – Navigation Tab</w:t>
      </w:r>
      <w:bookmarkEnd w:id="257"/>
    </w:p>
    <w:p w14:paraId="4AFCC31D" w14:textId="77777777" w:rsidR="00247C36" w:rsidRDefault="00247C36">
      <w:pPr>
        <w:pStyle w:val="TableCaption"/>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799"/>
        <w:gridCol w:w="1753"/>
        <w:gridCol w:w="2084"/>
        <w:gridCol w:w="1743"/>
        <w:gridCol w:w="2694"/>
      </w:tblGrid>
      <w:tr w:rsidR="00247C36" w14:paraId="00BC0379" w14:textId="77777777">
        <w:tc>
          <w:tcPr>
            <w:tcW w:w="79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D5FD02"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175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582EE2"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0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0B894A"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17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9EB904"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2CC630"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32A3571E" w14:textId="77777777">
        <w:trPr>
          <w:trHeight w:val="448"/>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DD8F4" w14:textId="77777777" w:rsidR="00247C36" w:rsidRDefault="007B2224">
            <w:pPr>
              <w:pStyle w:val="NormalWeb"/>
              <w:rPr>
                <w:rFonts w:ascii="Calibri" w:hAnsi="Calibri" w:cs="Calibri"/>
              </w:rPr>
            </w:pPr>
            <w:r>
              <w:rPr>
                <w:rFonts w:ascii="Calibri" w:hAnsi="Calibri" w:cs="Calibri"/>
              </w:rPr>
              <w:t>1.</w:t>
            </w: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8D1A0" w14:textId="64733C9D" w:rsidR="00247C36" w:rsidRDefault="007B2224">
            <w:pPr>
              <w:pStyle w:val="NormalWeb"/>
              <w:rPr>
                <w:rFonts w:ascii="Calibri" w:hAnsi="Calibri" w:cs="Calibri"/>
              </w:rPr>
            </w:pPr>
            <w:r>
              <w:rPr>
                <w:rFonts w:ascii="Calibri" w:hAnsi="Calibri" w:cs="Calibri"/>
              </w:rPr>
              <w:t xml:space="preserve">The first page rendered when the user </w:t>
            </w:r>
            <w:r>
              <w:rPr>
                <w:rFonts w:ascii="Calibri" w:hAnsi="Calibri" w:cs="Calibri"/>
              </w:rPr>
              <w:t>selects any vendor</w:t>
            </w:r>
            <w:r w:rsidR="002F28EF">
              <w:rPr>
                <w:rFonts w:ascii="Calibri" w:hAnsi="Calibri" w:cs="Calibri"/>
              </w:rPr>
              <w:t>’s</w:t>
            </w:r>
            <w:r>
              <w:rPr>
                <w:rFonts w:ascii="Calibri" w:hAnsi="Calibri" w:cs="Calibri"/>
              </w:rPr>
              <w:t xml:space="preserve"> (shopkeeper</w:t>
            </w:r>
            <w:r w:rsidR="002F28EF">
              <w:rPr>
                <w:rFonts w:ascii="Calibri" w:hAnsi="Calibri" w:cs="Calibri"/>
              </w:rPr>
              <w:t>’s</w:t>
            </w:r>
            <w:r>
              <w:rPr>
                <w:rFonts w:ascii="Calibri" w:hAnsi="Calibri" w:cs="Calibri"/>
              </w:rPr>
              <w:t>)</w:t>
            </w:r>
            <w:r>
              <w:rPr>
                <w:rFonts w:ascii="Calibri" w:hAnsi="Calibri" w:cs="Calibri"/>
              </w:rPr>
              <w:t xml:space="preserve"> shop is the My Udhaari page of that vendor (shopkeeper)</w:t>
            </w:r>
          </w:p>
        </w:tc>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EA2EB" w14:textId="77777777" w:rsidR="00247C36" w:rsidRDefault="007B2224">
            <w:pPr>
              <w:pStyle w:val="NormalWeb"/>
              <w:rPr>
                <w:rFonts w:ascii="Calibri" w:hAnsi="Calibri" w:cs="Calibri"/>
              </w:rPr>
            </w:pPr>
            <w:r>
              <w:rPr>
                <w:rFonts w:ascii="Calibri" w:hAnsi="Calibri" w:cs="Calibri"/>
              </w:rPr>
              <w:t xml:space="preserve">User clicks my </w:t>
            </w:r>
            <w:proofErr w:type="spellStart"/>
            <w:r>
              <w:rPr>
                <w:rFonts w:ascii="Calibri" w:hAnsi="Calibri" w:cs="Calibri"/>
              </w:rPr>
              <w:t>udhaari</w:t>
            </w:r>
            <w:proofErr w:type="spellEnd"/>
            <w:r>
              <w:rPr>
                <w:rFonts w:ascii="Calibri" w:hAnsi="Calibri" w:cs="Calibri"/>
              </w:rPr>
              <w:t xml:space="preserve"> (Default Rendered page)</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CE943" w14:textId="77777777" w:rsidR="00247C36" w:rsidRDefault="007B2224">
            <w:pPr>
              <w:pStyle w:val="NormalWeb"/>
              <w:rPr>
                <w:rFonts w:ascii="Calibri" w:hAnsi="Calibri" w:cs="Calibri"/>
              </w:rPr>
            </w:pPr>
            <w:r>
              <w:rPr>
                <w:rFonts w:ascii="Calibri" w:hAnsi="Calibri" w:cs="Calibri"/>
              </w:rPr>
              <w:t xml:space="preserve">Application </w:t>
            </w:r>
            <w:proofErr w:type="gramStart"/>
            <w:r>
              <w:rPr>
                <w:rFonts w:ascii="Calibri" w:hAnsi="Calibri" w:cs="Calibri"/>
              </w:rPr>
              <w:t>must  direct</w:t>
            </w:r>
            <w:proofErr w:type="gramEnd"/>
            <w:r>
              <w:rPr>
                <w:rFonts w:ascii="Calibri" w:hAnsi="Calibri" w:cs="Calibri"/>
              </w:rPr>
              <w:t xml:space="preserve"> to the Udhaari Records page </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8BA6" w14:textId="77777777" w:rsidR="00247C36" w:rsidRDefault="007B2224">
            <w:pPr>
              <w:pStyle w:val="NormalWeb"/>
              <w:rPr>
                <w:rFonts w:ascii="Calibri" w:hAnsi="Calibri" w:cs="Calibri"/>
              </w:rPr>
            </w:pPr>
            <w:r>
              <w:rPr>
                <w:rFonts w:ascii="Calibri" w:hAnsi="Calibri" w:cs="Calibri"/>
              </w:rPr>
              <w:t>Application successfully directs to the Udhaari Record’s page hav</w:t>
            </w:r>
            <w:r>
              <w:rPr>
                <w:rFonts w:ascii="Calibri" w:hAnsi="Calibri" w:cs="Calibri"/>
              </w:rPr>
              <w:t>ing all purchase and payment transactions of selected consumer</w:t>
            </w:r>
          </w:p>
        </w:tc>
      </w:tr>
      <w:tr w:rsidR="00247C36" w14:paraId="013D2D8D" w14:textId="77777777">
        <w:trPr>
          <w:trHeight w:val="448"/>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1DE75" w14:textId="77777777" w:rsidR="00247C36" w:rsidRDefault="00247C36">
            <w:pPr>
              <w:pStyle w:val="NormalWeb"/>
              <w:rPr>
                <w:rFonts w:ascii="Calibri" w:hAnsi="Calibri" w:cs="Calibri"/>
              </w:rPr>
            </w:pP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01010" w14:textId="77777777" w:rsidR="00247C36" w:rsidRDefault="00247C36">
            <w:pPr>
              <w:pStyle w:val="NormalWeb"/>
              <w:rPr>
                <w:rFonts w:ascii="Calibri" w:hAnsi="Calibri" w:cs="Calibri"/>
              </w:rPr>
            </w:pPr>
          </w:p>
        </w:tc>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4FC52" w14:textId="77777777" w:rsidR="00247C36" w:rsidRDefault="007B2224">
            <w:pPr>
              <w:pStyle w:val="NormalWeb"/>
              <w:rPr>
                <w:rFonts w:ascii="Calibri" w:hAnsi="Calibri" w:cs="Calibri"/>
              </w:rPr>
            </w:pPr>
            <w:r>
              <w:rPr>
                <w:rFonts w:ascii="Calibri" w:hAnsi="Calibri" w:cs="Calibri"/>
              </w:rPr>
              <w:t>User clicks my account</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0ACB5" w14:textId="504FF5A6" w:rsidR="00247C36" w:rsidRDefault="007B2224">
            <w:pPr>
              <w:pStyle w:val="NormalWeb"/>
              <w:rPr>
                <w:rFonts w:ascii="Calibri" w:hAnsi="Calibri" w:cs="Calibri"/>
              </w:rPr>
            </w:pPr>
            <w:r>
              <w:rPr>
                <w:rFonts w:ascii="Calibri" w:hAnsi="Calibri" w:cs="Calibri"/>
              </w:rPr>
              <w:t xml:space="preserve">Application </w:t>
            </w:r>
            <w:proofErr w:type="gramStart"/>
            <w:r>
              <w:rPr>
                <w:rFonts w:ascii="Calibri" w:hAnsi="Calibri" w:cs="Calibri"/>
              </w:rPr>
              <w:t>must  direct</w:t>
            </w:r>
            <w:proofErr w:type="gramEnd"/>
            <w:r>
              <w:rPr>
                <w:rFonts w:ascii="Calibri" w:hAnsi="Calibri" w:cs="Calibri"/>
              </w:rPr>
              <w:t xml:space="preserve"> to My Account page and should display all details of vendor</w:t>
            </w:r>
            <w:r>
              <w:rPr>
                <w:rFonts w:ascii="Calibri" w:hAnsi="Calibri" w:cs="Calibri"/>
              </w:rPr>
              <w:t xml:space="preserve"> as well as logged in consumer</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E6A33" w14:textId="77777777" w:rsidR="00247C36" w:rsidRDefault="007B2224">
            <w:pPr>
              <w:pStyle w:val="NormalWeb"/>
              <w:rPr>
                <w:rFonts w:ascii="Calibri" w:hAnsi="Calibri" w:cs="Calibri"/>
              </w:rPr>
            </w:pPr>
            <w:r>
              <w:rPr>
                <w:rFonts w:ascii="Calibri" w:hAnsi="Calibri" w:cs="Calibri"/>
              </w:rPr>
              <w:t xml:space="preserve">Application successfully directs to </w:t>
            </w:r>
            <w:r>
              <w:rPr>
                <w:rFonts w:ascii="Calibri" w:hAnsi="Calibri" w:cs="Calibri"/>
              </w:rPr>
              <w:t>the Account Details page containing selected consumer’s name, RMN, address, threshold, account status, threshold, account start date, billing start date, bill due date, last paid amount, total due amount, partial due amount </w:t>
            </w:r>
          </w:p>
        </w:tc>
      </w:tr>
      <w:tr w:rsidR="00247C36" w14:paraId="28D83B91" w14:textId="77777777">
        <w:trPr>
          <w:trHeight w:val="448"/>
        </w:trPr>
        <w:tc>
          <w:tcPr>
            <w:tcW w:w="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939FD" w14:textId="77777777" w:rsidR="00247C36" w:rsidRDefault="00247C36">
            <w:pPr>
              <w:pStyle w:val="NormalWeb"/>
              <w:rPr>
                <w:rFonts w:ascii="Calibri" w:hAnsi="Calibri" w:cs="Calibri"/>
              </w:rPr>
            </w:pPr>
          </w:p>
        </w:tc>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2687E" w14:textId="77777777" w:rsidR="00247C36" w:rsidRDefault="007B2224">
            <w:pPr>
              <w:pStyle w:val="NormalWeb"/>
              <w:rPr>
                <w:rFonts w:ascii="Calibri" w:hAnsi="Calibri" w:cs="Calibri"/>
              </w:rPr>
            </w:pPr>
            <w:r>
              <w:rPr>
                <w:rFonts w:ascii="Calibri" w:hAnsi="Calibri" w:cs="Calibri"/>
              </w:rPr>
              <w:t xml:space="preserve">After clicking on any option </w:t>
            </w:r>
            <w:r>
              <w:rPr>
                <w:rFonts w:ascii="Calibri" w:hAnsi="Calibri" w:cs="Calibri"/>
              </w:rPr>
              <w:t>on the screen the user must be able to go to the directed page</w:t>
            </w:r>
          </w:p>
        </w:tc>
        <w:tc>
          <w:tcPr>
            <w:tcW w:w="20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F76FC" w14:textId="77777777" w:rsidR="00247C36" w:rsidRDefault="007B2224">
            <w:pPr>
              <w:pStyle w:val="NormalWeb"/>
              <w:rPr>
                <w:rFonts w:ascii="Calibri" w:hAnsi="Calibri" w:cs="Calibri"/>
              </w:rPr>
            </w:pPr>
            <w:r>
              <w:rPr>
                <w:rFonts w:ascii="Calibri" w:hAnsi="Calibri" w:cs="Calibri"/>
              </w:rPr>
              <w:t>User clicks Logout</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957F" w14:textId="77777777" w:rsidR="00247C36" w:rsidRDefault="007B2224">
            <w:pPr>
              <w:pStyle w:val="NormalWeb"/>
              <w:rPr>
                <w:rFonts w:ascii="Calibri" w:hAnsi="Calibri" w:cs="Calibri"/>
              </w:rPr>
            </w:pPr>
            <w:r>
              <w:rPr>
                <w:rFonts w:ascii="Calibri" w:hAnsi="Calibri" w:cs="Calibri"/>
              </w:rPr>
              <w:t>Application must direct to the Login </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81988" w14:textId="77777777" w:rsidR="00247C36" w:rsidRDefault="007B2224">
            <w:pPr>
              <w:pStyle w:val="NormalWeb"/>
              <w:rPr>
                <w:rFonts w:ascii="Calibri" w:hAnsi="Calibri" w:cs="Calibri"/>
              </w:rPr>
            </w:pPr>
            <w:r>
              <w:rPr>
                <w:rFonts w:ascii="Calibri" w:hAnsi="Calibri" w:cs="Calibri"/>
              </w:rPr>
              <w:t>Application successfully allows user to Logout of the application and redirects to the Login page</w:t>
            </w:r>
          </w:p>
        </w:tc>
      </w:tr>
    </w:tbl>
    <w:p w14:paraId="2ABE8CDE" w14:textId="77777777" w:rsidR="00247C36" w:rsidRDefault="007B2224" w:rsidP="007B2224">
      <w:pPr>
        <w:pStyle w:val="DocumentText"/>
        <w:numPr>
          <w:ilvl w:val="0"/>
          <w:numId w:val="89"/>
        </w:numPr>
      </w:pPr>
      <w:r>
        <w:rPr>
          <w:shd w:val="clear" w:color="auto" w:fill="FFFFFF"/>
        </w:rPr>
        <w:lastRenderedPageBreak/>
        <w:t>Test Case  - UX25</w:t>
      </w:r>
    </w:p>
    <w:p w14:paraId="6B2EF949" w14:textId="77777777" w:rsidR="00247C36" w:rsidRDefault="007B2224">
      <w:pPr>
        <w:pStyle w:val="DocumentText"/>
      </w:pPr>
      <w:r>
        <w:rPr>
          <w:u w:val="single"/>
        </w:rPr>
        <w:t xml:space="preserve">Test Case </w:t>
      </w:r>
      <w:r>
        <w:rPr>
          <w:u w:val="single"/>
        </w:rPr>
        <w:t>Description</w:t>
      </w:r>
      <w:r>
        <w:t xml:space="preserve"> : To verify that the records of purchase history is provided to the consumer of selected vendor (shopkeeper)</w:t>
      </w:r>
    </w:p>
    <w:p w14:paraId="041E6128" w14:textId="77777777" w:rsidR="00247C36" w:rsidRDefault="007B2224">
      <w:pPr>
        <w:pStyle w:val="DocumentText"/>
      </w:pPr>
      <w:r>
        <w:rPr>
          <w:u w:val="single"/>
        </w:rPr>
        <w:t>Pre-condition</w:t>
      </w:r>
      <w:r>
        <w:t xml:space="preserve"> : User is a successfully logged-in consumer and is on My Udhaari page of a selected vendor (shopkeeper)</w:t>
      </w:r>
    </w:p>
    <w:p w14:paraId="1C81E3EC" w14:textId="77777777" w:rsidR="00247C36" w:rsidRDefault="00247C36">
      <w:pPr>
        <w:pStyle w:val="TableCaption"/>
      </w:pPr>
    </w:p>
    <w:p w14:paraId="3E11848A" w14:textId="77777777" w:rsidR="00247C36" w:rsidRDefault="007B2224">
      <w:pPr>
        <w:pStyle w:val="TableCaption"/>
      </w:pPr>
      <w:bookmarkStart w:id="258" w:name="_Toc73284703"/>
      <w:r>
        <w:t>Table 7.25</w:t>
      </w:r>
      <w:r>
        <w:t xml:space="preserve"> </w:t>
      </w:r>
      <w:r>
        <w:t>My Udhaari – Purchase Transaction</w:t>
      </w:r>
      <w:bookmarkEnd w:id="258"/>
    </w:p>
    <w:p w14:paraId="411677A0" w14:textId="77777777" w:rsidR="00247C36" w:rsidRDefault="00247C36">
      <w:pPr>
        <w:pStyle w:val="TableCaption"/>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19"/>
        <w:gridCol w:w="1618"/>
        <w:gridCol w:w="2100"/>
        <w:gridCol w:w="2229"/>
        <w:gridCol w:w="2307"/>
      </w:tblGrid>
      <w:tr w:rsidR="00247C36" w14:paraId="3D68EA9B" w14:textId="77777777">
        <w:tc>
          <w:tcPr>
            <w:tcW w:w="81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5F818A2"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D5BAB8"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1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76903B4"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22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BFE89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30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4A6DF4"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35326C2E" w14:textId="77777777">
        <w:trPr>
          <w:trHeight w:val="1304"/>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D024A"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DC3C0" w14:textId="77777777" w:rsidR="00247C36" w:rsidRDefault="007B2224">
            <w:pPr>
              <w:pStyle w:val="NormalWeb"/>
              <w:rPr>
                <w:rFonts w:ascii="Calibri" w:hAnsi="Calibri" w:cs="Calibri"/>
              </w:rPr>
            </w:pPr>
            <w:r>
              <w:rPr>
                <w:rFonts w:ascii="Calibri" w:hAnsi="Calibri" w:cs="Calibri"/>
              </w:rPr>
              <w:t>User selects payment history with f</w:t>
            </w:r>
            <w:r>
              <w:rPr>
                <w:rFonts w:ascii="Calibri" w:hAnsi="Calibri" w:cs="Calibri"/>
              </w:rPr>
              <w:t>ilter for year and month</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B61C2" w14:textId="77777777" w:rsidR="00247C36" w:rsidRDefault="007B2224">
            <w:pPr>
              <w:pStyle w:val="NormalWeb"/>
              <w:rPr>
                <w:rFonts w:ascii="Calibri" w:hAnsi="Calibri" w:cs="Calibri"/>
              </w:rPr>
            </w:pPr>
            <w:r>
              <w:rPr>
                <w:rFonts w:ascii="Calibri" w:hAnsi="Calibri" w:cs="Calibri"/>
              </w:rPr>
              <w:t>User does not click purchase history</w:t>
            </w:r>
          </w:p>
        </w:tc>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347B" w14:textId="77777777" w:rsidR="00247C36" w:rsidRDefault="007B2224">
            <w:pPr>
              <w:pStyle w:val="NormalWeb"/>
              <w:rPr>
                <w:rFonts w:ascii="Calibri" w:hAnsi="Calibri" w:cs="Calibri"/>
              </w:rPr>
            </w:pPr>
            <w:r>
              <w:rPr>
                <w:rFonts w:ascii="Calibri" w:hAnsi="Calibri" w:cs="Calibri"/>
              </w:rPr>
              <w:t>Application must by default show the latest records of all payment as well as purchase history</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426D3" w14:textId="77777777" w:rsidR="00247C36" w:rsidRDefault="007B2224">
            <w:pPr>
              <w:pStyle w:val="NormalWeb"/>
              <w:rPr>
                <w:rFonts w:ascii="Calibri" w:hAnsi="Calibri" w:cs="Calibri"/>
              </w:rPr>
            </w:pPr>
            <w:r>
              <w:rPr>
                <w:rFonts w:ascii="Calibri" w:hAnsi="Calibri" w:cs="Calibri"/>
              </w:rPr>
              <w:t>Application shows all the latest transactions of both payment as well as purchase history</w:t>
            </w:r>
          </w:p>
        </w:tc>
      </w:tr>
      <w:tr w:rsidR="00247C36" w14:paraId="1350D373" w14:textId="77777777">
        <w:trPr>
          <w:trHeight w:val="1173"/>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D008B"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ABA8C" w14:textId="77777777" w:rsidR="00247C36" w:rsidRDefault="00247C36">
            <w:pPr>
              <w:pStyle w:val="NormalWeb"/>
              <w:rPr>
                <w:rFonts w:ascii="Calibri" w:hAnsi="Calibri" w:cs="Calibri"/>
              </w:rPr>
            </w:pP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75D7" w14:textId="77777777" w:rsidR="00247C36" w:rsidRDefault="007B2224">
            <w:pPr>
              <w:pStyle w:val="NormalWeb"/>
              <w:rPr>
                <w:rFonts w:ascii="Calibri" w:hAnsi="Calibri" w:cs="Calibri"/>
              </w:rPr>
            </w:pPr>
            <w:r>
              <w:rPr>
                <w:rFonts w:ascii="Calibri" w:hAnsi="Calibri" w:cs="Calibri"/>
              </w:rPr>
              <w:t>User clicks purchase history</w:t>
            </w:r>
          </w:p>
        </w:tc>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C58A7" w14:textId="77777777" w:rsidR="00247C36" w:rsidRDefault="007B2224">
            <w:pPr>
              <w:pStyle w:val="NormalWeb"/>
              <w:rPr>
                <w:rFonts w:ascii="Calibri" w:hAnsi="Calibri" w:cs="Calibri"/>
              </w:rPr>
            </w:pPr>
            <w:r>
              <w:rPr>
                <w:rFonts w:ascii="Calibri" w:hAnsi="Calibri" w:cs="Calibri"/>
              </w:rPr>
              <w:t>Application must show all the records of purchase transactions</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1C434" w14:textId="77777777" w:rsidR="00247C36" w:rsidRDefault="007B2224">
            <w:pPr>
              <w:pStyle w:val="NormalWeb"/>
              <w:rPr>
                <w:rFonts w:ascii="Calibri" w:hAnsi="Calibri" w:cs="Calibri"/>
              </w:rPr>
            </w:pPr>
            <w:r>
              <w:rPr>
                <w:rFonts w:ascii="Calibri" w:hAnsi="Calibri" w:cs="Calibri"/>
              </w:rPr>
              <w:t>Application shows all purchase transactions with latest transaction as the first one </w:t>
            </w:r>
          </w:p>
        </w:tc>
      </w:tr>
      <w:tr w:rsidR="00247C36" w14:paraId="1AF35913" w14:textId="77777777">
        <w:trPr>
          <w:trHeight w:val="1339"/>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CA8C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30D58" w14:textId="77777777" w:rsidR="00247C36" w:rsidRDefault="00247C36">
            <w:pPr>
              <w:pStyle w:val="NormalWeb"/>
              <w:rPr>
                <w:rFonts w:ascii="Calibri" w:hAnsi="Calibri" w:cs="Calibri"/>
              </w:rPr>
            </w:pP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3ADE7" w14:textId="77777777" w:rsidR="00247C36" w:rsidRDefault="007B2224">
            <w:pPr>
              <w:pStyle w:val="NormalWeb"/>
              <w:rPr>
                <w:rFonts w:ascii="Calibri" w:hAnsi="Calibri" w:cs="Calibri"/>
              </w:rPr>
            </w:pPr>
            <w:r>
              <w:rPr>
                <w:rFonts w:ascii="Calibri" w:hAnsi="Calibri" w:cs="Calibri"/>
              </w:rPr>
              <w:t xml:space="preserve">User filters the year and month to see the purchase history </w:t>
            </w:r>
            <w:r>
              <w:rPr>
                <w:rFonts w:ascii="Calibri" w:hAnsi="Calibri" w:cs="Calibri"/>
              </w:rPr>
              <w:t>accordingly</w:t>
            </w:r>
          </w:p>
        </w:tc>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354F4" w14:textId="77777777" w:rsidR="00247C36" w:rsidRDefault="007B2224">
            <w:pPr>
              <w:pStyle w:val="NormalWeb"/>
              <w:rPr>
                <w:rFonts w:ascii="Calibri" w:hAnsi="Calibri" w:cs="Calibri"/>
              </w:rPr>
            </w:pPr>
            <w:r>
              <w:rPr>
                <w:rFonts w:ascii="Calibri" w:hAnsi="Calibri" w:cs="Calibri"/>
              </w:rPr>
              <w:t>Application must show all the transactions based on the filtered year and month</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EECE7" w14:textId="77777777" w:rsidR="00247C36" w:rsidRDefault="007B2224">
            <w:pPr>
              <w:pStyle w:val="NormalWeb"/>
              <w:rPr>
                <w:rFonts w:ascii="Calibri" w:hAnsi="Calibri" w:cs="Calibri"/>
              </w:rPr>
            </w:pPr>
            <w:r>
              <w:rPr>
                <w:rFonts w:ascii="Calibri" w:hAnsi="Calibri" w:cs="Calibri"/>
              </w:rPr>
              <w:t>Application shows all purchase transaction based on the filtered year and month</w:t>
            </w:r>
          </w:p>
        </w:tc>
      </w:tr>
      <w:tr w:rsidR="00247C36" w14:paraId="08780FDB" w14:textId="77777777">
        <w:trPr>
          <w:trHeight w:val="640"/>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CEAD3"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479D" w14:textId="77777777" w:rsidR="00247C36" w:rsidRDefault="00247C36">
            <w:pPr>
              <w:pStyle w:val="NormalWeb"/>
              <w:rPr>
                <w:rFonts w:ascii="Calibri" w:hAnsi="Calibri" w:cs="Calibri"/>
              </w:rPr>
            </w:pP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D3D41" w14:textId="77777777" w:rsidR="00247C36" w:rsidRDefault="007B2224">
            <w:pPr>
              <w:pStyle w:val="NormalWeb"/>
              <w:rPr>
                <w:rFonts w:ascii="Calibri" w:hAnsi="Calibri" w:cs="Calibri"/>
              </w:rPr>
            </w:pPr>
            <w:r>
              <w:rPr>
                <w:rFonts w:ascii="Calibri" w:hAnsi="Calibri" w:cs="Calibri"/>
              </w:rPr>
              <w:t>User clicks on one of the transactions</w:t>
            </w:r>
          </w:p>
        </w:tc>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3E41E" w14:textId="77777777" w:rsidR="00247C36" w:rsidRDefault="007B2224">
            <w:pPr>
              <w:pStyle w:val="NormalWeb"/>
              <w:rPr>
                <w:rFonts w:ascii="Calibri" w:hAnsi="Calibri" w:cs="Calibri"/>
              </w:rPr>
            </w:pPr>
            <w:r>
              <w:rPr>
                <w:rFonts w:ascii="Calibri" w:hAnsi="Calibri" w:cs="Calibri"/>
              </w:rPr>
              <w:t>Application must show details about that t</w:t>
            </w:r>
            <w:r>
              <w:rPr>
                <w:rFonts w:ascii="Calibri" w:hAnsi="Calibri" w:cs="Calibri"/>
              </w:rPr>
              <w:t>ransaction</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33654" w14:textId="77777777" w:rsidR="00247C36" w:rsidRDefault="007B2224">
            <w:pPr>
              <w:pStyle w:val="NormalWeb"/>
              <w:rPr>
                <w:rFonts w:ascii="Calibri" w:hAnsi="Calibri" w:cs="Calibri"/>
              </w:rPr>
            </w:pPr>
            <w:r>
              <w:rPr>
                <w:rFonts w:ascii="Calibri" w:hAnsi="Calibri" w:cs="Calibri"/>
              </w:rPr>
              <w:t>Application shows detailed description of that transaction in a bill format</w:t>
            </w:r>
          </w:p>
        </w:tc>
      </w:tr>
      <w:tr w:rsidR="00247C36" w14:paraId="0A31AB7F" w14:textId="77777777">
        <w:trPr>
          <w:trHeight w:val="161"/>
        </w:trPr>
        <w:tc>
          <w:tcPr>
            <w:tcW w:w="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50826"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64723" w14:textId="77777777" w:rsidR="00247C36" w:rsidRDefault="00247C36">
            <w:pPr>
              <w:pStyle w:val="NormalWeb"/>
              <w:rPr>
                <w:rFonts w:ascii="Calibri" w:hAnsi="Calibri" w:cs="Calibri"/>
              </w:rPr>
            </w:pP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3DF70" w14:textId="77777777" w:rsidR="00247C36" w:rsidRDefault="007B2224">
            <w:pPr>
              <w:pStyle w:val="NormalWeb"/>
              <w:rPr>
                <w:rFonts w:ascii="Calibri" w:hAnsi="Calibri" w:cs="Calibri"/>
              </w:rPr>
            </w:pPr>
            <w:r>
              <w:rPr>
                <w:rFonts w:ascii="Calibri" w:hAnsi="Calibri" w:cs="Calibri"/>
              </w:rPr>
              <w:t>User filters an inactive month/year or invalid month/</w:t>
            </w:r>
            <w:proofErr w:type="gramStart"/>
            <w:r>
              <w:rPr>
                <w:rFonts w:ascii="Calibri" w:hAnsi="Calibri" w:cs="Calibri"/>
              </w:rPr>
              <w:t>year  to</w:t>
            </w:r>
            <w:proofErr w:type="gramEnd"/>
            <w:r>
              <w:rPr>
                <w:rFonts w:ascii="Calibri" w:hAnsi="Calibri" w:cs="Calibri"/>
              </w:rPr>
              <w:t xml:space="preserve"> see the purchase history</w:t>
            </w:r>
          </w:p>
        </w:tc>
        <w:tc>
          <w:tcPr>
            <w:tcW w:w="2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82D5" w14:textId="77777777" w:rsidR="00247C36" w:rsidRDefault="007B2224">
            <w:pPr>
              <w:pStyle w:val="NormalWeb"/>
              <w:rPr>
                <w:rFonts w:ascii="Calibri" w:hAnsi="Calibri" w:cs="Calibri"/>
              </w:rPr>
            </w:pPr>
            <w:r>
              <w:rPr>
                <w:rFonts w:ascii="Calibri" w:hAnsi="Calibri" w:cs="Calibri"/>
              </w:rPr>
              <w:t>Application must notify the user about it</w:t>
            </w:r>
          </w:p>
        </w:tc>
        <w:tc>
          <w:tcPr>
            <w:tcW w:w="2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B1997" w14:textId="77777777" w:rsidR="00247C36" w:rsidRDefault="007B2224">
            <w:pPr>
              <w:pStyle w:val="NormalWeb"/>
              <w:rPr>
                <w:rFonts w:ascii="Calibri" w:hAnsi="Calibri" w:cs="Calibri"/>
              </w:rPr>
            </w:pPr>
            <w:r>
              <w:rPr>
                <w:rFonts w:ascii="Calibri" w:hAnsi="Calibri" w:cs="Calibri"/>
              </w:rPr>
              <w:t xml:space="preserve">Application shows no records as </w:t>
            </w:r>
            <w:r>
              <w:rPr>
                <w:rFonts w:ascii="Calibri" w:hAnsi="Calibri" w:cs="Calibri"/>
              </w:rPr>
              <w:t>the years were not active</w:t>
            </w:r>
          </w:p>
        </w:tc>
      </w:tr>
    </w:tbl>
    <w:p w14:paraId="2E8CE15B" w14:textId="77777777" w:rsidR="00247C36" w:rsidRDefault="007B2224" w:rsidP="007B2224">
      <w:pPr>
        <w:pStyle w:val="DocumentText"/>
        <w:numPr>
          <w:ilvl w:val="0"/>
          <w:numId w:val="89"/>
        </w:numPr>
      </w:pPr>
      <w:r>
        <w:rPr>
          <w:shd w:val="clear" w:color="auto" w:fill="FFFFFF"/>
        </w:rPr>
        <w:lastRenderedPageBreak/>
        <w:t>Test Case  - UX26</w:t>
      </w:r>
    </w:p>
    <w:p w14:paraId="6DAE3F11" w14:textId="77777777" w:rsidR="00247C36" w:rsidRDefault="007B2224">
      <w:pPr>
        <w:pStyle w:val="DocumentText"/>
      </w:pPr>
      <w:r>
        <w:rPr>
          <w:u w:val="single"/>
        </w:rPr>
        <w:t>Test Case Description</w:t>
      </w:r>
      <w:r>
        <w:t xml:space="preserve"> : To verify that the records of payment history is provided to the consumer</w:t>
      </w:r>
    </w:p>
    <w:p w14:paraId="50B6554D" w14:textId="77777777" w:rsidR="00247C36" w:rsidRDefault="007B2224">
      <w:pPr>
        <w:pStyle w:val="DocumentText"/>
      </w:pPr>
      <w:r>
        <w:rPr>
          <w:u w:val="single"/>
        </w:rPr>
        <w:t>Pre-condition</w:t>
      </w:r>
      <w:r>
        <w:t xml:space="preserve"> : User is a successfully logged-in consumer and is on My Udhaari page of a selected vendor (shopkeeper)</w:t>
      </w:r>
    </w:p>
    <w:p w14:paraId="7DF35AFD" w14:textId="77777777" w:rsidR="00247C36" w:rsidRDefault="00247C36">
      <w:pPr>
        <w:pStyle w:val="TableCaption"/>
      </w:pPr>
    </w:p>
    <w:p w14:paraId="7BF68AF3" w14:textId="77777777" w:rsidR="00247C36" w:rsidRDefault="007B2224">
      <w:pPr>
        <w:pStyle w:val="TableCaption"/>
      </w:pPr>
      <w:bookmarkStart w:id="259" w:name="_Toc73284704"/>
      <w:r>
        <w:t>Table 7.26</w:t>
      </w:r>
      <w:r>
        <w:t xml:space="preserve"> </w:t>
      </w:r>
      <w:r>
        <w:t>Payment Transaction</w:t>
      </w:r>
      <w:bookmarkEnd w:id="259"/>
    </w:p>
    <w:p w14:paraId="3C3D93F9" w14:textId="77777777" w:rsidR="00247C36" w:rsidRDefault="007B2224">
      <w:pPr>
        <w:pStyle w:val="NormalWeb"/>
        <w:spacing w:before="0" w:beforeAutospacing="0" w:after="0" w:afterAutospacing="0"/>
      </w:pPr>
      <w:r>
        <w:rPr>
          <w:rStyle w:val="apple-tab-span"/>
          <w:rFonts w:ascii="Calibri" w:hAnsi="Calibri" w:cs="Calibri"/>
          <w:color w:val="000000"/>
        </w:rPr>
        <w:tab/>
      </w: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24"/>
        <w:gridCol w:w="1687"/>
        <w:gridCol w:w="2026"/>
        <w:gridCol w:w="2193"/>
        <w:gridCol w:w="2343"/>
      </w:tblGrid>
      <w:tr w:rsidR="00247C36" w14:paraId="6C62029C" w14:textId="77777777">
        <w:tc>
          <w:tcPr>
            <w:tcW w:w="82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1628F80" w14:textId="77777777" w:rsidR="00247C36" w:rsidRDefault="007B2224">
            <w:pPr>
              <w:pStyle w:val="NormalWeb"/>
              <w:spacing w:before="0" w:beforeAutospacing="0" w:after="0" w:afterAutospacing="0"/>
              <w:jc w:val="center"/>
            </w:pPr>
            <w:r>
              <w:rPr>
                <w:rFonts w:ascii="Calibri" w:hAnsi="Calibri" w:cs="Calibri"/>
                <w:b/>
                <w:bCs/>
                <w:color w:val="741B47"/>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27E562"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202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97D02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219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19ED39"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234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AE50E3"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r>
      <w:tr w:rsidR="00247C36" w14:paraId="66E2A303" w14:textId="77777777">
        <w:trPr>
          <w:trHeight w:val="1436"/>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006E"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C22D9" w14:textId="77777777" w:rsidR="00247C36" w:rsidRDefault="007B2224">
            <w:pPr>
              <w:pStyle w:val="NormalWeb"/>
              <w:rPr>
                <w:rFonts w:ascii="Calibri" w:hAnsi="Calibri" w:cs="Calibri"/>
              </w:rPr>
            </w:pPr>
            <w:r>
              <w:rPr>
                <w:rFonts w:ascii="Calibri" w:hAnsi="Calibri" w:cs="Calibri"/>
              </w:rPr>
              <w:t>User selects payment history with filter for yea</w:t>
            </w:r>
            <w:r>
              <w:rPr>
                <w:rFonts w:ascii="Calibri" w:hAnsi="Calibri" w:cs="Calibri"/>
              </w:rPr>
              <w:t>r and month</w:t>
            </w:r>
          </w:p>
        </w:tc>
        <w:tc>
          <w:tcPr>
            <w:tcW w:w="2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1C315" w14:textId="77777777" w:rsidR="00247C36" w:rsidRDefault="007B2224">
            <w:pPr>
              <w:pStyle w:val="NormalWeb"/>
              <w:rPr>
                <w:rFonts w:ascii="Calibri" w:hAnsi="Calibri" w:cs="Calibri"/>
              </w:rPr>
            </w:pPr>
            <w:r>
              <w:rPr>
                <w:rFonts w:ascii="Calibri" w:hAnsi="Calibri" w:cs="Calibri"/>
              </w:rPr>
              <w:t>User does not click payment history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5FE2F" w14:textId="77777777" w:rsidR="00247C36" w:rsidRDefault="007B2224">
            <w:pPr>
              <w:pStyle w:val="NormalWeb"/>
              <w:rPr>
                <w:rFonts w:ascii="Calibri" w:hAnsi="Calibri" w:cs="Calibri"/>
              </w:rPr>
            </w:pPr>
            <w:r>
              <w:rPr>
                <w:rFonts w:ascii="Calibri" w:hAnsi="Calibri" w:cs="Calibri"/>
              </w:rPr>
              <w:t>Application must by default show the latest records of all payment as well as purchase history</w:t>
            </w:r>
          </w:p>
        </w:tc>
        <w:tc>
          <w:tcPr>
            <w:tcW w:w="2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06CD" w14:textId="77777777" w:rsidR="00247C36" w:rsidRDefault="007B2224">
            <w:pPr>
              <w:pStyle w:val="NormalWeb"/>
              <w:rPr>
                <w:rFonts w:ascii="Calibri" w:hAnsi="Calibri" w:cs="Calibri"/>
              </w:rPr>
            </w:pPr>
            <w:r>
              <w:rPr>
                <w:rFonts w:ascii="Calibri" w:hAnsi="Calibri" w:cs="Calibri"/>
              </w:rPr>
              <w:t>Application shows all the latest transactions of both payment as well as purchase history</w:t>
            </w:r>
          </w:p>
        </w:tc>
      </w:tr>
      <w:tr w:rsidR="00247C36" w14:paraId="211753BE" w14:textId="77777777">
        <w:trPr>
          <w:trHeight w:val="879"/>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4A14E"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E070" w14:textId="77777777" w:rsidR="00247C36" w:rsidRDefault="00247C36">
            <w:pPr>
              <w:pStyle w:val="NormalWeb"/>
              <w:rPr>
                <w:rFonts w:ascii="Calibri" w:hAnsi="Calibri" w:cs="Calibri"/>
              </w:rPr>
            </w:pPr>
          </w:p>
        </w:tc>
        <w:tc>
          <w:tcPr>
            <w:tcW w:w="2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AFDE2" w14:textId="77777777" w:rsidR="00247C36" w:rsidRDefault="007B2224">
            <w:pPr>
              <w:pStyle w:val="NormalWeb"/>
              <w:rPr>
                <w:rFonts w:ascii="Calibri" w:hAnsi="Calibri" w:cs="Calibri"/>
              </w:rPr>
            </w:pPr>
            <w:r>
              <w:rPr>
                <w:rFonts w:ascii="Calibri" w:hAnsi="Calibri" w:cs="Calibri"/>
              </w:rPr>
              <w:t xml:space="preserve">User clicks </w:t>
            </w:r>
            <w:r>
              <w:rPr>
                <w:rFonts w:ascii="Calibri" w:hAnsi="Calibri" w:cs="Calibri"/>
              </w:rPr>
              <w:t>payment history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8EBB" w14:textId="77777777" w:rsidR="00247C36" w:rsidRDefault="007B2224">
            <w:pPr>
              <w:pStyle w:val="NormalWeb"/>
              <w:rPr>
                <w:rFonts w:ascii="Calibri" w:hAnsi="Calibri" w:cs="Calibri"/>
              </w:rPr>
            </w:pPr>
            <w:r>
              <w:rPr>
                <w:rFonts w:ascii="Calibri" w:hAnsi="Calibri" w:cs="Calibri"/>
              </w:rPr>
              <w:t>Application must show all the records of payment transaction</w:t>
            </w:r>
          </w:p>
        </w:tc>
        <w:tc>
          <w:tcPr>
            <w:tcW w:w="2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28EA7" w14:textId="77777777" w:rsidR="00247C36" w:rsidRDefault="007B2224">
            <w:pPr>
              <w:pStyle w:val="NormalWeb"/>
              <w:rPr>
                <w:rFonts w:ascii="Calibri" w:hAnsi="Calibri" w:cs="Calibri"/>
              </w:rPr>
            </w:pPr>
            <w:r>
              <w:rPr>
                <w:rFonts w:ascii="Calibri" w:hAnsi="Calibri" w:cs="Calibri"/>
              </w:rPr>
              <w:t>Application shows all payment transaction with latest transaction as the first one</w:t>
            </w:r>
          </w:p>
        </w:tc>
      </w:tr>
      <w:tr w:rsidR="00247C36" w14:paraId="0B54F347" w14:textId="77777777">
        <w:trPr>
          <w:trHeight w:val="17"/>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466E9"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CA5AD" w14:textId="77777777" w:rsidR="00247C36" w:rsidRDefault="00247C36">
            <w:pPr>
              <w:pStyle w:val="NormalWeb"/>
              <w:rPr>
                <w:rFonts w:ascii="Calibri" w:hAnsi="Calibri" w:cs="Calibri"/>
              </w:rPr>
            </w:pPr>
          </w:p>
        </w:tc>
        <w:tc>
          <w:tcPr>
            <w:tcW w:w="2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BE0F" w14:textId="77777777" w:rsidR="00247C36" w:rsidRDefault="007B2224">
            <w:pPr>
              <w:pStyle w:val="NormalWeb"/>
              <w:rPr>
                <w:rFonts w:ascii="Calibri" w:hAnsi="Calibri" w:cs="Calibri"/>
              </w:rPr>
            </w:pPr>
            <w:r>
              <w:rPr>
                <w:rFonts w:ascii="Calibri" w:hAnsi="Calibri" w:cs="Calibri"/>
              </w:rPr>
              <w:t>User filters the active years and months to see the payment history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4019E" w14:textId="77777777" w:rsidR="00247C36" w:rsidRDefault="007B2224">
            <w:pPr>
              <w:pStyle w:val="NormalWeb"/>
              <w:rPr>
                <w:rFonts w:ascii="Calibri" w:hAnsi="Calibri" w:cs="Calibri"/>
              </w:rPr>
            </w:pPr>
            <w:r>
              <w:rPr>
                <w:rFonts w:ascii="Calibri" w:hAnsi="Calibri" w:cs="Calibri"/>
              </w:rPr>
              <w:t xml:space="preserve">Application must show </w:t>
            </w:r>
            <w:r>
              <w:rPr>
                <w:rFonts w:ascii="Calibri" w:hAnsi="Calibri" w:cs="Calibri"/>
              </w:rPr>
              <w:t>all the transactions based on the filtered year and month</w:t>
            </w:r>
          </w:p>
        </w:tc>
        <w:tc>
          <w:tcPr>
            <w:tcW w:w="2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EDEC5" w14:textId="77777777" w:rsidR="00247C36" w:rsidRDefault="007B2224">
            <w:pPr>
              <w:pStyle w:val="NormalWeb"/>
              <w:rPr>
                <w:rFonts w:ascii="Calibri" w:hAnsi="Calibri" w:cs="Calibri"/>
              </w:rPr>
            </w:pPr>
            <w:r>
              <w:rPr>
                <w:rFonts w:ascii="Calibri" w:hAnsi="Calibri" w:cs="Calibri"/>
              </w:rPr>
              <w:t>Application shows all payment transaction based on the filtered year and month</w:t>
            </w:r>
          </w:p>
        </w:tc>
      </w:tr>
      <w:tr w:rsidR="00247C36" w14:paraId="30EF6A06" w14:textId="77777777">
        <w:trPr>
          <w:trHeight w:val="17"/>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597C0"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79FD" w14:textId="77777777" w:rsidR="00247C36" w:rsidRDefault="00247C36">
            <w:pPr>
              <w:pStyle w:val="NormalWeb"/>
              <w:rPr>
                <w:rFonts w:ascii="Calibri" w:hAnsi="Calibri" w:cs="Calibri"/>
              </w:rPr>
            </w:pPr>
          </w:p>
        </w:tc>
        <w:tc>
          <w:tcPr>
            <w:tcW w:w="2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3C590" w14:textId="77777777" w:rsidR="00247C36" w:rsidRDefault="007B2224">
            <w:pPr>
              <w:pStyle w:val="NormalWeb"/>
              <w:rPr>
                <w:rFonts w:ascii="Calibri" w:hAnsi="Calibri" w:cs="Calibri"/>
              </w:rPr>
            </w:pPr>
            <w:r>
              <w:rPr>
                <w:rFonts w:ascii="Calibri" w:hAnsi="Calibri" w:cs="Calibri"/>
              </w:rPr>
              <w:t>User clicks on one of the transactions</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F94E" w14:textId="77777777" w:rsidR="00247C36" w:rsidRDefault="007B2224">
            <w:pPr>
              <w:pStyle w:val="NormalWeb"/>
              <w:rPr>
                <w:rFonts w:ascii="Calibri" w:hAnsi="Calibri" w:cs="Calibri"/>
              </w:rPr>
            </w:pPr>
            <w:r>
              <w:rPr>
                <w:rFonts w:ascii="Calibri" w:hAnsi="Calibri" w:cs="Calibri"/>
              </w:rPr>
              <w:t>Application must show details about that transaction</w:t>
            </w:r>
          </w:p>
        </w:tc>
        <w:tc>
          <w:tcPr>
            <w:tcW w:w="2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16ED" w14:textId="77777777" w:rsidR="00247C36" w:rsidRDefault="007B2224">
            <w:pPr>
              <w:pStyle w:val="NormalWeb"/>
              <w:rPr>
                <w:rFonts w:ascii="Calibri" w:hAnsi="Calibri" w:cs="Calibri"/>
              </w:rPr>
            </w:pPr>
            <w:r>
              <w:rPr>
                <w:rFonts w:ascii="Calibri" w:hAnsi="Calibri" w:cs="Calibri"/>
              </w:rPr>
              <w:t xml:space="preserve">Application shows </w:t>
            </w:r>
            <w:r>
              <w:rPr>
                <w:rFonts w:ascii="Calibri" w:hAnsi="Calibri" w:cs="Calibri"/>
              </w:rPr>
              <w:t>detailed description of that transaction in a bill format</w:t>
            </w:r>
          </w:p>
        </w:tc>
      </w:tr>
      <w:tr w:rsidR="00247C36" w14:paraId="23D20309" w14:textId="77777777">
        <w:trPr>
          <w:trHeight w:val="479"/>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33F9E"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8FA1" w14:textId="77777777" w:rsidR="00247C36" w:rsidRDefault="00247C36">
            <w:pPr>
              <w:pStyle w:val="NormalWeb"/>
              <w:rPr>
                <w:rFonts w:ascii="Calibri" w:hAnsi="Calibri" w:cs="Calibri"/>
              </w:rPr>
            </w:pPr>
          </w:p>
        </w:tc>
        <w:tc>
          <w:tcPr>
            <w:tcW w:w="2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D773" w14:textId="77777777" w:rsidR="00247C36" w:rsidRDefault="007B2224">
            <w:pPr>
              <w:pStyle w:val="NormalWeb"/>
              <w:rPr>
                <w:rFonts w:ascii="Calibri" w:hAnsi="Calibri" w:cs="Calibri"/>
              </w:rPr>
            </w:pPr>
            <w:r>
              <w:rPr>
                <w:rFonts w:ascii="Calibri" w:hAnsi="Calibri" w:cs="Calibri"/>
              </w:rPr>
              <w:t xml:space="preserve">User filters an inactive year or invalid </w:t>
            </w:r>
            <w:proofErr w:type="gramStart"/>
            <w:r>
              <w:rPr>
                <w:rFonts w:ascii="Calibri" w:hAnsi="Calibri" w:cs="Calibri"/>
              </w:rPr>
              <w:t>year  to</w:t>
            </w:r>
            <w:proofErr w:type="gramEnd"/>
            <w:r>
              <w:rPr>
                <w:rFonts w:ascii="Calibri" w:hAnsi="Calibri" w:cs="Calibri"/>
              </w:rPr>
              <w:t xml:space="preserve"> see the payment history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C26F4" w14:textId="77777777" w:rsidR="00247C36" w:rsidRDefault="007B2224">
            <w:pPr>
              <w:pStyle w:val="NormalWeb"/>
              <w:rPr>
                <w:rFonts w:ascii="Calibri" w:hAnsi="Calibri" w:cs="Calibri"/>
              </w:rPr>
            </w:pPr>
            <w:r>
              <w:rPr>
                <w:rFonts w:ascii="Calibri" w:hAnsi="Calibri" w:cs="Calibri"/>
              </w:rPr>
              <w:t>Application must notify the user about it</w:t>
            </w:r>
          </w:p>
        </w:tc>
        <w:tc>
          <w:tcPr>
            <w:tcW w:w="2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F1FC0" w14:textId="77777777" w:rsidR="00247C36" w:rsidRDefault="007B2224">
            <w:pPr>
              <w:pStyle w:val="NormalWeb"/>
              <w:rPr>
                <w:rFonts w:ascii="Calibri" w:hAnsi="Calibri" w:cs="Calibri"/>
              </w:rPr>
            </w:pPr>
            <w:r>
              <w:rPr>
                <w:rFonts w:ascii="Calibri" w:hAnsi="Calibri" w:cs="Calibri"/>
              </w:rPr>
              <w:t>Application shows no records as the years were not active</w:t>
            </w:r>
          </w:p>
        </w:tc>
      </w:tr>
    </w:tbl>
    <w:p w14:paraId="4ACB3487" w14:textId="77777777" w:rsidR="00247C36" w:rsidRDefault="00247C36">
      <w:pPr>
        <w:spacing w:line="240" w:lineRule="auto"/>
        <w:ind w:firstLine="720"/>
        <w:rPr>
          <w:rFonts w:ascii="Calibri" w:eastAsia="Times New Roman" w:hAnsi="Calibri" w:cs="Calibri"/>
          <w:b/>
          <w:bCs/>
          <w:color w:val="000000"/>
          <w:szCs w:val="24"/>
          <w:shd w:val="clear" w:color="auto" w:fill="FFFFFF"/>
          <w:lang w:val="en-IN" w:eastAsia="en-IN"/>
        </w:rPr>
      </w:pPr>
    </w:p>
    <w:p w14:paraId="70AB0B16"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eastAsia="Times New Roman" w:hAnsi="Calibri" w:cs="Calibri"/>
          <w:b/>
          <w:bCs/>
          <w:color w:val="000000"/>
          <w:szCs w:val="24"/>
          <w:shd w:val="clear" w:color="auto" w:fill="FFFFFF"/>
          <w:lang w:val="en-IN" w:eastAsia="en-IN"/>
        </w:rPr>
        <w:br w:type="page"/>
      </w:r>
    </w:p>
    <w:p w14:paraId="6CD54858" w14:textId="77777777" w:rsidR="00247C36" w:rsidRDefault="007B2224" w:rsidP="007B2224">
      <w:pPr>
        <w:pStyle w:val="DocumentText"/>
        <w:numPr>
          <w:ilvl w:val="0"/>
          <w:numId w:val="89"/>
        </w:numPr>
        <w:rPr>
          <w:rFonts w:cs="Times New Roman"/>
          <w:lang w:val="en-IN" w:eastAsia="en-IN"/>
        </w:rPr>
      </w:pPr>
      <w:r>
        <w:rPr>
          <w:shd w:val="clear" w:color="auto" w:fill="FFFFFF"/>
          <w:lang w:val="en-IN" w:eastAsia="en-IN"/>
        </w:rPr>
        <w:lastRenderedPageBreak/>
        <w:t xml:space="preserve">Test Case  - </w:t>
      </w:r>
      <w:r>
        <w:rPr>
          <w:shd w:val="clear" w:color="auto" w:fill="FFFFFF"/>
          <w:lang w:val="en-IN" w:eastAsia="en-IN"/>
        </w:rPr>
        <w:t>UX27</w:t>
      </w:r>
    </w:p>
    <w:p w14:paraId="4D4553D3" w14:textId="77777777" w:rsidR="00247C36" w:rsidRDefault="007B2224">
      <w:pPr>
        <w:pStyle w:val="DocumentText"/>
        <w:rPr>
          <w:rFonts w:cs="Times New Roman"/>
          <w:lang w:val="en-IN" w:eastAsia="en-IN"/>
        </w:rPr>
      </w:pPr>
      <w:r>
        <w:rPr>
          <w:u w:val="single"/>
          <w:lang w:val="en-IN" w:eastAsia="en-IN"/>
        </w:rPr>
        <w:t>Test Case Description</w:t>
      </w:r>
      <w:r>
        <w:rPr>
          <w:lang w:val="en-IN" w:eastAsia="en-IN"/>
        </w:rPr>
        <w:t xml:space="preserve"> : To verify that an option is provided to view account details of a consumer</w:t>
      </w:r>
    </w:p>
    <w:p w14:paraId="77ADA93B" w14:textId="77777777" w:rsidR="00247C36" w:rsidRDefault="007B2224">
      <w:pPr>
        <w:pStyle w:val="DocumentText"/>
        <w:rPr>
          <w:lang w:val="en-IN" w:eastAsia="en-IN"/>
        </w:rPr>
      </w:pPr>
      <w:r>
        <w:rPr>
          <w:u w:val="single"/>
          <w:lang w:val="en-IN" w:eastAsia="en-IN"/>
        </w:rPr>
        <w:t>Pre-condition</w:t>
      </w:r>
      <w:r>
        <w:rPr>
          <w:lang w:val="en-IN" w:eastAsia="en-IN"/>
        </w:rPr>
        <w:t xml:space="preserve"> : User is a successfully logged-in consumer and is on My Account page.</w:t>
      </w:r>
    </w:p>
    <w:p w14:paraId="5C4225A2" w14:textId="77777777" w:rsidR="00247C36" w:rsidRDefault="00247C36">
      <w:pPr>
        <w:pStyle w:val="TableCaption"/>
      </w:pPr>
    </w:p>
    <w:p w14:paraId="70AA9296" w14:textId="77777777" w:rsidR="00247C36" w:rsidRDefault="007B2224">
      <w:pPr>
        <w:pStyle w:val="TableCaption"/>
      </w:pPr>
      <w:bookmarkStart w:id="260" w:name="_Toc73284705"/>
      <w:r>
        <w:t>Table 7.27</w:t>
      </w:r>
      <w:r>
        <w:t xml:space="preserve"> </w:t>
      </w:r>
      <w:r>
        <w:t>My Account</w:t>
      </w:r>
      <w:bookmarkEnd w:id="260"/>
    </w:p>
    <w:p w14:paraId="5AC6836B" w14:textId="77777777" w:rsidR="00247C36" w:rsidRDefault="007B2224">
      <w:pPr>
        <w:pStyle w:val="TableCaption"/>
      </w:pPr>
      <w:r>
        <w:rPr>
          <w:rFonts w:ascii="Calibri" w:eastAsia="Times New Roman" w:hAnsi="Calibri" w:cs="Calibri"/>
          <w:color w:val="000000"/>
          <w:szCs w:val="24"/>
          <w:lang w:val="en-IN" w:eastAsia="en-IN"/>
        </w:rPr>
        <w:tab/>
      </w: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09"/>
        <w:gridCol w:w="1767"/>
        <w:gridCol w:w="1677"/>
        <w:gridCol w:w="2071"/>
        <w:gridCol w:w="2749"/>
      </w:tblGrid>
      <w:tr w:rsidR="00247C36" w14:paraId="01EC60D2" w14:textId="77777777">
        <w:tc>
          <w:tcPr>
            <w:tcW w:w="80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AC94B0"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D0DE3B"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Description</w:t>
            </w:r>
          </w:p>
        </w:tc>
        <w:tc>
          <w:tcPr>
            <w:tcW w:w="167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EA636A"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Test Data</w:t>
            </w:r>
          </w:p>
        </w:tc>
        <w:tc>
          <w:tcPr>
            <w:tcW w:w="207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F49526"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Expecte</w:t>
            </w:r>
            <w:r>
              <w:rPr>
                <w:rFonts w:ascii="Calibri" w:eastAsia="Times New Roman" w:hAnsi="Calibri" w:cs="Calibri"/>
                <w:b/>
                <w:bCs/>
                <w:color w:val="741B47"/>
                <w:szCs w:val="24"/>
                <w:lang w:val="en-IN" w:eastAsia="en-IN"/>
              </w:rPr>
              <w:t>d Result</w:t>
            </w:r>
          </w:p>
        </w:tc>
        <w:tc>
          <w:tcPr>
            <w:tcW w:w="27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0AC31F"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Actual Result</w:t>
            </w:r>
          </w:p>
        </w:tc>
      </w:tr>
      <w:tr w:rsidR="00247C36" w14:paraId="088921D4" w14:textId="77777777">
        <w:trPr>
          <w:trHeight w:val="3767"/>
        </w:trPr>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B029F"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07FA8" w14:textId="77777777" w:rsidR="00247C36" w:rsidRDefault="007B2224">
            <w:pPr>
              <w:pStyle w:val="NormalWeb"/>
              <w:rPr>
                <w:rFonts w:ascii="Calibri" w:hAnsi="Calibri" w:cs="Calibri"/>
              </w:rPr>
            </w:pPr>
            <w:r>
              <w:rPr>
                <w:rFonts w:ascii="Calibri" w:hAnsi="Calibri" w:cs="Calibri"/>
              </w:rPr>
              <w:t>This page is rendered when user clicks on </w:t>
            </w:r>
          </w:p>
          <w:p w14:paraId="0A1E1E1C" w14:textId="77777777" w:rsidR="00247C36" w:rsidRDefault="007B2224">
            <w:pPr>
              <w:pStyle w:val="NormalWeb"/>
              <w:rPr>
                <w:rFonts w:ascii="Calibri" w:hAnsi="Calibri" w:cs="Calibri"/>
              </w:rPr>
            </w:pPr>
            <w:r>
              <w:rPr>
                <w:rFonts w:ascii="Calibri" w:hAnsi="Calibri" w:cs="Calibri"/>
              </w:rPr>
              <w:t>Account Details option</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5D5FD" w14:textId="77777777" w:rsidR="00247C36" w:rsidRDefault="007B2224">
            <w:pPr>
              <w:pStyle w:val="NormalWeb"/>
              <w:rPr>
                <w:rFonts w:ascii="Calibri" w:hAnsi="Calibri" w:cs="Calibri"/>
              </w:rPr>
            </w:pPr>
            <w:r>
              <w:rPr>
                <w:rFonts w:ascii="Calibri" w:hAnsi="Calibri" w:cs="Calibri"/>
              </w:rPr>
              <w:t>On rendering to Account Details page </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F1F22" w14:textId="77777777" w:rsidR="00247C36" w:rsidRDefault="007B2224">
            <w:pPr>
              <w:pStyle w:val="NormalWeb"/>
              <w:rPr>
                <w:rFonts w:ascii="Calibri" w:hAnsi="Calibri" w:cs="Calibri"/>
              </w:rPr>
            </w:pPr>
            <w:r>
              <w:rPr>
                <w:rFonts w:ascii="Calibri" w:hAnsi="Calibri" w:cs="Calibri"/>
              </w:rPr>
              <w:t xml:space="preserve">Application should show all details of the consumer such as name, registered mobile </w:t>
            </w:r>
            <w:proofErr w:type="gramStart"/>
            <w:r>
              <w:rPr>
                <w:rFonts w:ascii="Calibri" w:hAnsi="Calibri" w:cs="Calibri"/>
              </w:rPr>
              <w:t>number ,</w:t>
            </w:r>
            <w:proofErr w:type="gramEnd"/>
            <w:r>
              <w:rPr>
                <w:rFonts w:ascii="Calibri" w:hAnsi="Calibri" w:cs="Calibri"/>
              </w:rPr>
              <w:t xml:space="preserve"> date on which account is </w:t>
            </w:r>
            <w:r>
              <w:rPr>
                <w:rFonts w:ascii="Calibri" w:hAnsi="Calibri" w:cs="Calibri"/>
              </w:rPr>
              <w:t>started, threshold, last paid amount, start date of account, due date ,total due amount and partial due amount</w:t>
            </w:r>
          </w:p>
        </w:tc>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A1520" w14:textId="77777777" w:rsidR="00247C36" w:rsidRDefault="007B2224">
            <w:pPr>
              <w:pStyle w:val="NormalWeb"/>
              <w:rPr>
                <w:rFonts w:ascii="Calibri" w:hAnsi="Calibri" w:cs="Calibri"/>
              </w:rPr>
            </w:pPr>
            <w:r>
              <w:rPr>
                <w:rFonts w:ascii="Calibri" w:hAnsi="Calibri" w:cs="Calibri"/>
              </w:rPr>
              <w:t xml:space="preserve">Application gives all details of consumer such as name, registered mobile number, date on which account is started, </w:t>
            </w:r>
            <w:proofErr w:type="gramStart"/>
            <w:r>
              <w:rPr>
                <w:rFonts w:ascii="Calibri" w:hAnsi="Calibri" w:cs="Calibri"/>
              </w:rPr>
              <w:t>threshold ,last</w:t>
            </w:r>
            <w:proofErr w:type="gramEnd"/>
            <w:r>
              <w:rPr>
                <w:rFonts w:ascii="Calibri" w:hAnsi="Calibri" w:cs="Calibri"/>
              </w:rPr>
              <w:t xml:space="preserve"> paid amount, </w:t>
            </w:r>
            <w:r>
              <w:rPr>
                <w:rFonts w:ascii="Calibri" w:hAnsi="Calibri" w:cs="Calibri"/>
              </w:rPr>
              <w:t>start date of account, due date ,total due amount and partial due amount</w:t>
            </w:r>
          </w:p>
        </w:tc>
      </w:tr>
      <w:tr w:rsidR="00247C36" w14:paraId="5FAB8E56" w14:textId="77777777">
        <w:trPr>
          <w:trHeight w:val="1012"/>
        </w:trPr>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742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B76C6" w14:textId="77777777" w:rsidR="00247C36" w:rsidRDefault="00247C36">
            <w:pPr>
              <w:pStyle w:val="NormalWeb"/>
              <w:rPr>
                <w:rFonts w:ascii="Calibri" w:hAnsi="Calibri" w:cs="Calibri"/>
              </w:rPr>
            </w:pP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860C6" w14:textId="77777777" w:rsidR="00247C36" w:rsidRDefault="007B2224">
            <w:pPr>
              <w:pStyle w:val="NormalWeb"/>
              <w:rPr>
                <w:rFonts w:ascii="Calibri" w:hAnsi="Calibri" w:cs="Calibri"/>
              </w:rPr>
            </w:pPr>
            <w:r>
              <w:rPr>
                <w:rFonts w:ascii="Calibri" w:hAnsi="Calibri" w:cs="Calibri"/>
              </w:rPr>
              <w:t>User has paid all payments on time</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55369" w14:textId="77777777" w:rsidR="00247C36" w:rsidRDefault="007B2224">
            <w:pPr>
              <w:pStyle w:val="NormalWeb"/>
              <w:rPr>
                <w:rFonts w:ascii="Calibri" w:hAnsi="Calibri" w:cs="Calibri"/>
              </w:rPr>
            </w:pPr>
            <w:r>
              <w:rPr>
                <w:rFonts w:ascii="Calibri" w:hAnsi="Calibri" w:cs="Calibri"/>
              </w:rPr>
              <w:t>Application should show active account sign</w:t>
            </w:r>
          </w:p>
        </w:tc>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DC7EC" w14:textId="77777777" w:rsidR="00247C36" w:rsidRDefault="007B2224">
            <w:pPr>
              <w:pStyle w:val="NormalWeb"/>
              <w:rPr>
                <w:rFonts w:ascii="Calibri" w:hAnsi="Calibri" w:cs="Calibri"/>
              </w:rPr>
            </w:pPr>
            <w:r>
              <w:rPr>
                <w:rFonts w:ascii="Calibri" w:hAnsi="Calibri" w:cs="Calibri"/>
              </w:rPr>
              <w:t>Application gives active account sign for that consumer</w:t>
            </w:r>
          </w:p>
        </w:tc>
      </w:tr>
      <w:tr w:rsidR="00247C36" w14:paraId="42097ABE" w14:textId="77777777">
        <w:trPr>
          <w:trHeight w:val="1040"/>
        </w:trPr>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05EC5" w14:textId="77777777" w:rsidR="00247C36" w:rsidRDefault="00247C36">
            <w:pPr>
              <w:pStyle w:val="NormalWeb"/>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08A1F" w14:textId="77777777" w:rsidR="00247C36" w:rsidRDefault="007B2224">
            <w:pPr>
              <w:pStyle w:val="NormalWeb"/>
              <w:rPr>
                <w:rFonts w:ascii="Calibri" w:hAnsi="Calibri" w:cs="Calibri"/>
              </w:rPr>
            </w:pPr>
            <w:r>
              <w:rPr>
                <w:rFonts w:ascii="Calibri" w:hAnsi="Calibri" w:cs="Calibri"/>
              </w:rPr>
              <w:t xml:space="preserve">Retrieve all details of consumer </w:t>
            </w:r>
            <w:proofErr w:type="gramStart"/>
            <w:r>
              <w:rPr>
                <w:rFonts w:ascii="Calibri" w:hAnsi="Calibri" w:cs="Calibri"/>
              </w:rPr>
              <w:t xml:space="preserve">from  </w:t>
            </w:r>
            <w:r>
              <w:rPr>
                <w:rFonts w:ascii="Calibri" w:hAnsi="Calibri" w:cs="Calibri"/>
              </w:rPr>
              <w:t>database</w:t>
            </w:r>
            <w:proofErr w:type="gramEnd"/>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FD04E" w14:textId="77777777" w:rsidR="00247C36" w:rsidRDefault="007B2224">
            <w:pPr>
              <w:pStyle w:val="NormalWeb"/>
              <w:rPr>
                <w:rFonts w:ascii="Calibri" w:hAnsi="Calibri" w:cs="Calibri"/>
              </w:rPr>
            </w:pPr>
            <w:r>
              <w:rPr>
                <w:rFonts w:ascii="Calibri" w:hAnsi="Calibri" w:cs="Calibri"/>
              </w:rPr>
              <w:t>User has not done payment</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22B8" w14:textId="77777777" w:rsidR="00247C36" w:rsidRDefault="007B2224">
            <w:pPr>
              <w:pStyle w:val="NormalWeb"/>
              <w:rPr>
                <w:rFonts w:ascii="Calibri" w:hAnsi="Calibri" w:cs="Calibri"/>
              </w:rPr>
            </w:pPr>
            <w:r>
              <w:rPr>
                <w:rFonts w:ascii="Calibri" w:hAnsi="Calibri" w:cs="Calibri"/>
              </w:rPr>
              <w:t>Application should show blocked account sign</w:t>
            </w:r>
          </w:p>
        </w:tc>
        <w:tc>
          <w:tcPr>
            <w:tcW w:w="2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BB346" w14:textId="77777777" w:rsidR="00247C36" w:rsidRDefault="007B2224">
            <w:pPr>
              <w:pStyle w:val="NormalWeb"/>
              <w:rPr>
                <w:rFonts w:ascii="Calibri" w:hAnsi="Calibri" w:cs="Calibri"/>
              </w:rPr>
            </w:pPr>
            <w:r>
              <w:rPr>
                <w:rFonts w:ascii="Calibri" w:hAnsi="Calibri" w:cs="Calibri"/>
              </w:rPr>
              <w:t>Application gives active account sign for that consumer</w:t>
            </w:r>
          </w:p>
        </w:tc>
      </w:tr>
    </w:tbl>
    <w:p w14:paraId="00B69D99" w14:textId="77777777" w:rsidR="00247C36" w:rsidRDefault="007B2224">
      <w:pPr>
        <w:spacing w:after="240" w:line="240" w:lineRule="auto"/>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p>
    <w:p w14:paraId="78C8B080" w14:textId="77777777" w:rsidR="00247C36" w:rsidRDefault="007B2224" w:rsidP="007B2224">
      <w:pPr>
        <w:pStyle w:val="DocumentText"/>
        <w:numPr>
          <w:ilvl w:val="0"/>
          <w:numId w:val="89"/>
        </w:numPr>
        <w:rPr>
          <w:rFonts w:cs="Times New Roman"/>
          <w:lang w:val="en-IN" w:eastAsia="en-IN"/>
        </w:rPr>
      </w:pPr>
      <w:r>
        <w:rPr>
          <w:shd w:val="clear" w:color="auto" w:fill="FFFFFF"/>
          <w:lang w:val="en-IN" w:eastAsia="en-IN"/>
        </w:rPr>
        <w:lastRenderedPageBreak/>
        <w:t>Test Case  - UX28</w:t>
      </w:r>
    </w:p>
    <w:p w14:paraId="46280800" w14:textId="77777777" w:rsidR="00247C36" w:rsidRDefault="007B2224">
      <w:pPr>
        <w:pStyle w:val="DocumentText"/>
        <w:rPr>
          <w:rFonts w:cs="Times New Roman"/>
          <w:lang w:val="en-IN" w:eastAsia="en-IN"/>
        </w:rPr>
      </w:pPr>
      <w:r>
        <w:rPr>
          <w:u w:val="single"/>
          <w:lang w:val="en-IN" w:eastAsia="en-IN"/>
        </w:rPr>
        <w:t>Test Case Description</w:t>
      </w:r>
      <w:r>
        <w:rPr>
          <w:lang w:val="en-IN" w:eastAsia="en-IN"/>
        </w:rPr>
        <w:t xml:space="preserve"> : To verify that a back/home button is provided to the consumer to go back to dashboard</w:t>
      </w:r>
    </w:p>
    <w:p w14:paraId="08C7C3CA" w14:textId="77777777" w:rsidR="00247C36" w:rsidRDefault="007B2224">
      <w:pPr>
        <w:pStyle w:val="DocumentText"/>
        <w:rPr>
          <w:rFonts w:cs="Times New Roman"/>
          <w:lang w:val="en-IN" w:eastAsia="en-IN"/>
        </w:rPr>
      </w:pPr>
      <w:r>
        <w:rPr>
          <w:u w:val="single"/>
          <w:lang w:val="en-IN" w:eastAsia="en-IN"/>
        </w:rPr>
        <w:t>Pre-condition</w:t>
      </w:r>
      <w:r>
        <w:rPr>
          <w:lang w:val="en-IN" w:eastAsia="en-IN"/>
        </w:rPr>
        <w:t xml:space="preserve"> :User is a successfully logged-in consumer and clicks on Home button </w:t>
      </w:r>
    </w:p>
    <w:p w14:paraId="72AEE369" w14:textId="77777777" w:rsidR="00247C36" w:rsidRDefault="007B2224">
      <w:pPr>
        <w:spacing w:line="240" w:lineRule="auto"/>
        <w:rPr>
          <w:rFonts w:ascii="Calibri" w:eastAsia="Times New Roman" w:hAnsi="Calibri" w:cs="Calibri"/>
          <w:color w:val="000000"/>
          <w:szCs w:val="24"/>
          <w:lang w:val="en-IN" w:eastAsia="en-IN"/>
        </w:rPr>
      </w:pPr>
      <w:r>
        <w:rPr>
          <w:rFonts w:ascii="Calibri" w:eastAsia="Times New Roman" w:hAnsi="Calibri" w:cs="Calibri"/>
          <w:color w:val="000000"/>
          <w:szCs w:val="24"/>
          <w:lang w:val="en-IN" w:eastAsia="en-IN"/>
        </w:rPr>
        <w:tab/>
      </w:r>
    </w:p>
    <w:p w14:paraId="3A573AD7" w14:textId="77777777" w:rsidR="00247C36" w:rsidRDefault="007B2224">
      <w:pPr>
        <w:pStyle w:val="TableCaption"/>
      </w:pPr>
      <w:bookmarkStart w:id="261" w:name="_Toc73284706"/>
      <w:r>
        <w:t>Table 7.28</w:t>
      </w:r>
      <w:r>
        <w:t xml:space="preserve"> </w:t>
      </w:r>
      <w:r>
        <w:t xml:space="preserve">Back </w:t>
      </w:r>
      <w:proofErr w:type="gramStart"/>
      <w:r>
        <w:t>To</w:t>
      </w:r>
      <w:proofErr w:type="gramEnd"/>
      <w:r>
        <w:t xml:space="preserve"> Consumer Dashboard</w:t>
      </w:r>
      <w:bookmarkEnd w:id="261"/>
    </w:p>
    <w:p w14:paraId="3F792226" w14:textId="77777777" w:rsidR="00247C36" w:rsidRDefault="00247C36">
      <w:pPr>
        <w:spacing w:line="240" w:lineRule="auto"/>
        <w:rPr>
          <w:rFonts w:eastAsia="Times New Roman" w:cs="Times New Roman"/>
          <w:szCs w:val="24"/>
          <w:lang w:val="en-IN" w:eastAsia="en-IN"/>
        </w:rPr>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80"/>
        <w:gridCol w:w="1827"/>
        <w:gridCol w:w="1688"/>
        <w:gridCol w:w="1984"/>
        <w:gridCol w:w="2694"/>
      </w:tblGrid>
      <w:tr w:rsidR="00247C36" w14:paraId="46A4272C" w14:textId="77777777">
        <w:tc>
          <w:tcPr>
            <w:tcW w:w="8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1FCFB1"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06F8281"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Description</w:t>
            </w:r>
          </w:p>
        </w:tc>
        <w:tc>
          <w:tcPr>
            <w:tcW w:w="168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EE7A75"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Test Data</w:t>
            </w:r>
          </w:p>
        </w:tc>
        <w:tc>
          <w:tcPr>
            <w:tcW w:w="19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DCD46A"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Expected Result</w:t>
            </w:r>
          </w:p>
        </w:tc>
        <w:tc>
          <w:tcPr>
            <w:tcW w:w="269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DCDAE4A"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Actual Result</w:t>
            </w:r>
          </w:p>
        </w:tc>
      </w:tr>
      <w:tr w:rsidR="00247C36" w14:paraId="5DEAA13D" w14:textId="77777777">
        <w:trPr>
          <w:trHeight w:val="1358"/>
        </w:trPr>
        <w:tc>
          <w:tcPr>
            <w:tcW w:w="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981B" w14:textId="77777777" w:rsidR="00247C36" w:rsidRDefault="007B2224">
            <w:pPr>
              <w:pStyle w:val="NormalWeb"/>
              <w:rPr>
                <w:rFonts w:ascii="Calibri" w:hAnsi="Calibri" w:cs="Calibri"/>
              </w:rPr>
            </w:pPr>
            <w:r>
              <w:rPr>
                <w:rFonts w:ascii="Calibri" w:hAnsi="Calibri" w:cs="Calibri"/>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B047A" w14:textId="77777777" w:rsidR="00247C36" w:rsidRDefault="007B2224">
            <w:pPr>
              <w:pStyle w:val="NormalWeb"/>
              <w:rPr>
                <w:rFonts w:ascii="Calibri" w:hAnsi="Calibri" w:cs="Calibri"/>
              </w:rPr>
            </w:pPr>
            <w:r>
              <w:rPr>
                <w:rFonts w:ascii="Calibri" w:hAnsi="Calibri" w:cs="Calibri"/>
              </w:rPr>
              <w:t>User is on one of the tab screens</w:t>
            </w:r>
          </w:p>
        </w:tc>
        <w:tc>
          <w:tcPr>
            <w:tcW w:w="1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7666F" w14:textId="77777777" w:rsidR="00247C36" w:rsidRDefault="007B2224">
            <w:pPr>
              <w:pStyle w:val="NormalWeb"/>
              <w:rPr>
                <w:rFonts w:ascii="Calibri" w:hAnsi="Calibri" w:cs="Calibri"/>
              </w:rPr>
            </w:pPr>
            <w:r>
              <w:rPr>
                <w:rFonts w:ascii="Calibri" w:hAnsi="Calibri" w:cs="Calibri"/>
              </w:rPr>
              <w:t>User clicks on the home button</w:t>
            </w:r>
            <w:r>
              <w:rPr>
                <w:rFonts w:ascii="Calibri" w:hAnsi="Calibri" w:cs="Calibri"/>
              </w:rPr>
              <w:br/>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166F3" w14:textId="77777777" w:rsidR="00247C36" w:rsidRDefault="007B2224">
            <w:pPr>
              <w:pStyle w:val="NormalWeb"/>
              <w:rPr>
                <w:rFonts w:ascii="Calibri" w:hAnsi="Calibri" w:cs="Calibri"/>
              </w:rPr>
            </w:pPr>
            <w:r>
              <w:rPr>
                <w:rFonts w:ascii="Calibri" w:hAnsi="Calibri" w:cs="Calibri"/>
              </w:rPr>
              <w:t>Application must be redirect user to Login page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73BB6" w14:textId="77777777" w:rsidR="00247C36" w:rsidRDefault="007B2224">
            <w:pPr>
              <w:pStyle w:val="NormalWeb"/>
              <w:rPr>
                <w:rFonts w:ascii="Calibri" w:hAnsi="Calibri" w:cs="Calibri"/>
              </w:rPr>
            </w:pPr>
            <w:r>
              <w:rPr>
                <w:rFonts w:ascii="Calibri" w:hAnsi="Calibri" w:cs="Calibri"/>
              </w:rPr>
              <w:t>Application successfully redirects user to the dashboard</w:t>
            </w:r>
          </w:p>
        </w:tc>
      </w:tr>
    </w:tbl>
    <w:p w14:paraId="0D387F20" w14:textId="77777777" w:rsidR="00247C36" w:rsidRDefault="007B2224">
      <w:pPr>
        <w:spacing w:after="240" w:line="240" w:lineRule="auto"/>
        <w:rPr>
          <w:rFonts w:eastAsia="Times New Roman" w:cs="Times New Roman"/>
          <w:szCs w:val="24"/>
          <w:lang w:val="en-IN" w:eastAsia="en-IN"/>
        </w:rPr>
      </w:pP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r>
        <w:rPr>
          <w:rFonts w:eastAsia="Times New Roman" w:cs="Times New Roman"/>
          <w:szCs w:val="24"/>
          <w:lang w:val="en-IN" w:eastAsia="en-IN"/>
        </w:rPr>
        <w:br/>
      </w:r>
    </w:p>
    <w:p w14:paraId="4B71998F" w14:textId="77777777" w:rsidR="00247C36" w:rsidRDefault="007B2224">
      <w:pPr>
        <w:spacing w:after="160" w:line="259" w:lineRule="auto"/>
        <w:rPr>
          <w:rFonts w:ascii="Calibri" w:eastAsia="Times New Roman" w:hAnsi="Calibri" w:cs="Calibri"/>
          <w:b/>
          <w:bCs/>
          <w:color w:val="000000"/>
          <w:szCs w:val="24"/>
          <w:shd w:val="clear" w:color="auto" w:fill="FFFFFF"/>
          <w:lang w:val="en-IN" w:eastAsia="en-IN"/>
        </w:rPr>
      </w:pPr>
      <w:r>
        <w:rPr>
          <w:rFonts w:ascii="Calibri" w:eastAsia="Times New Roman" w:hAnsi="Calibri" w:cs="Calibri"/>
          <w:b/>
          <w:bCs/>
          <w:color w:val="000000"/>
          <w:szCs w:val="24"/>
          <w:shd w:val="clear" w:color="auto" w:fill="FFFFFF"/>
          <w:lang w:val="en-IN" w:eastAsia="en-IN"/>
        </w:rPr>
        <w:br w:type="page"/>
      </w:r>
    </w:p>
    <w:p w14:paraId="601CDFDC" w14:textId="77777777" w:rsidR="00247C36" w:rsidRDefault="007B2224" w:rsidP="007B2224">
      <w:pPr>
        <w:pStyle w:val="DocumentText"/>
        <w:numPr>
          <w:ilvl w:val="0"/>
          <w:numId w:val="89"/>
        </w:numPr>
        <w:rPr>
          <w:rFonts w:cs="Times New Roman"/>
          <w:lang w:val="en-IN" w:eastAsia="en-IN"/>
        </w:rPr>
      </w:pPr>
      <w:r>
        <w:rPr>
          <w:shd w:val="clear" w:color="auto" w:fill="FFFFFF"/>
          <w:lang w:val="en-IN" w:eastAsia="en-IN"/>
        </w:rPr>
        <w:lastRenderedPageBreak/>
        <w:t>Test Case  - UX29</w:t>
      </w:r>
    </w:p>
    <w:p w14:paraId="4EC4DDC0" w14:textId="77777777" w:rsidR="00247C36" w:rsidRDefault="007B2224">
      <w:pPr>
        <w:pStyle w:val="DocumentText"/>
        <w:rPr>
          <w:rFonts w:cs="Times New Roman"/>
          <w:lang w:val="en-IN" w:eastAsia="en-IN"/>
        </w:rPr>
      </w:pPr>
      <w:r>
        <w:rPr>
          <w:u w:val="single"/>
          <w:lang w:val="en-IN" w:eastAsia="en-IN"/>
        </w:rPr>
        <w:t xml:space="preserve">Test </w:t>
      </w:r>
      <w:r>
        <w:rPr>
          <w:u w:val="single"/>
          <w:lang w:val="en-IN" w:eastAsia="en-IN"/>
        </w:rPr>
        <w:t>Case Description</w:t>
      </w:r>
      <w:r>
        <w:rPr>
          <w:lang w:val="en-IN" w:eastAsia="en-IN"/>
        </w:rPr>
        <w:t xml:space="preserve"> : To verify that a logout button is provided to the consumer to logout</w:t>
      </w:r>
    </w:p>
    <w:p w14:paraId="717BFEFD" w14:textId="77777777" w:rsidR="00247C36" w:rsidRDefault="007B2224">
      <w:pPr>
        <w:pStyle w:val="DocumentText"/>
        <w:rPr>
          <w:lang w:val="en-IN" w:eastAsia="en-IN"/>
        </w:rPr>
      </w:pPr>
      <w:r>
        <w:rPr>
          <w:u w:val="single"/>
          <w:lang w:val="en-IN" w:eastAsia="en-IN"/>
        </w:rPr>
        <w:t>Pre-condition</w:t>
      </w:r>
      <w:r>
        <w:rPr>
          <w:lang w:val="en-IN" w:eastAsia="en-IN"/>
        </w:rPr>
        <w:t xml:space="preserve"> : User is a successfully logged-in consumer and clicks on logout button</w:t>
      </w:r>
    </w:p>
    <w:p w14:paraId="3CF233DC" w14:textId="77777777" w:rsidR="00247C36" w:rsidRDefault="007B2224">
      <w:pPr>
        <w:pStyle w:val="DocumentText"/>
        <w:rPr>
          <w:lang w:val="en-IN" w:eastAsia="en-IN"/>
        </w:rPr>
      </w:pPr>
      <w:r>
        <w:rPr>
          <w:lang w:val="en-IN" w:eastAsia="en-IN"/>
        </w:rPr>
        <w:t> </w:t>
      </w:r>
    </w:p>
    <w:p w14:paraId="32BC53D1" w14:textId="77777777" w:rsidR="00247C36" w:rsidRDefault="007B2224">
      <w:pPr>
        <w:pStyle w:val="TableCaption"/>
      </w:pPr>
      <w:bookmarkStart w:id="262" w:name="_Toc73284707"/>
      <w:r>
        <w:t>Table 7.29</w:t>
      </w:r>
      <w:r>
        <w:t xml:space="preserve"> </w:t>
      </w:r>
      <w:r>
        <w:t>Consumer Logout</w:t>
      </w:r>
      <w:bookmarkEnd w:id="262"/>
    </w:p>
    <w:p w14:paraId="7DE84B0B" w14:textId="77777777" w:rsidR="00247C36" w:rsidRDefault="00247C36">
      <w:pPr>
        <w:pStyle w:val="TableCaption"/>
        <w:rPr>
          <w:rFonts w:eastAsia="Times New Roman" w:cs="Times New Roman"/>
          <w:szCs w:val="24"/>
          <w:lang w:val="en-IN" w:eastAsia="en-IN"/>
        </w:rPr>
      </w:pPr>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838"/>
        <w:gridCol w:w="2281"/>
        <w:gridCol w:w="1760"/>
        <w:gridCol w:w="1784"/>
        <w:gridCol w:w="2410"/>
      </w:tblGrid>
      <w:tr w:rsidR="00247C36" w14:paraId="486AB8A1" w14:textId="77777777">
        <w:tc>
          <w:tcPr>
            <w:tcW w:w="8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93E832"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No</w:t>
            </w:r>
          </w:p>
        </w:tc>
        <w:tc>
          <w:tcPr>
            <w:tcW w:w="22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3FA219"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Step Description</w:t>
            </w:r>
          </w:p>
        </w:tc>
        <w:tc>
          <w:tcPr>
            <w:tcW w:w="1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3A946A"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Test Data</w:t>
            </w:r>
          </w:p>
        </w:tc>
        <w:tc>
          <w:tcPr>
            <w:tcW w:w="17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25C7FBF"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 xml:space="preserve">Expected </w:t>
            </w:r>
            <w:r>
              <w:rPr>
                <w:rFonts w:ascii="Calibri" w:eastAsia="Times New Roman" w:hAnsi="Calibri" w:cs="Calibri"/>
                <w:b/>
                <w:bCs/>
                <w:color w:val="741B47"/>
                <w:szCs w:val="24"/>
                <w:lang w:val="en-IN" w:eastAsia="en-IN"/>
              </w:rPr>
              <w:t>Result</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9DA909" w14:textId="77777777" w:rsidR="00247C36" w:rsidRDefault="007B2224">
            <w:pPr>
              <w:spacing w:line="240" w:lineRule="auto"/>
              <w:jc w:val="center"/>
              <w:rPr>
                <w:rFonts w:eastAsia="Times New Roman" w:cs="Times New Roman"/>
                <w:szCs w:val="24"/>
                <w:lang w:val="en-IN" w:eastAsia="en-IN"/>
              </w:rPr>
            </w:pPr>
            <w:r>
              <w:rPr>
                <w:rFonts w:ascii="Calibri" w:eastAsia="Times New Roman" w:hAnsi="Calibri" w:cs="Calibri"/>
                <w:b/>
                <w:bCs/>
                <w:color w:val="741B47"/>
                <w:szCs w:val="24"/>
                <w:lang w:val="en-IN" w:eastAsia="en-IN"/>
              </w:rPr>
              <w:t>Actual Result</w:t>
            </w:r>
          </w:p>
        </w:tc>
      </w:tr>
      <w:tr w:rsidR="00247C36" w14:paraId="11ACC6A0" w14:textId="77777777">
        <w:trPr>
          <w:trHeight w:val="3786"/>
        </w:trPr>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9C3CB" w14:textId="77777777" w:rsidR="00247C36" w:rsidRDefault="007B2224">
            <w:pPr>
              <w:pStyle w:val="NormalWeb"/>
              <w:rPr>
                <w:rFonts w:ascii="Calibri" w:hAnsi="Calibri" w:cs="Calibri"/>
              </w:rPr>
            </w:pPr>
            <w:r>
              <w:rPr>
                <w:rFonts w:ascii="Calibri" w:hAnsi="Calibri" w:cs="Calibri"/>
              </w:rPr>
              <w:t>1.</w:t>
            </w:r>
          </w:p>
        </w:tc>
        <w:tc>
          <w:tcPr>
            <w:tcW w:w="2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0B46" w14:textId="77777777" w:rsidR="00247C36" w:rsidRDefault="007B2224">
            <w:pPr>
              <w:pStyle w:val="NormalWeb"/>
              <w:rPr>
                <w:rFonts w:ascii="Calibri" w:hAnsi="Calibri" w:cs="Calibri"/>
              </w:rPr>
            </w:pPr>
            <w:r>
              <w:rPr>
                <w:rFonts w:ascii="Calibri" w:hAnsi="Calibri" w:cs="Calibri"/>
              </w:rPr>
              <w:t xml:space="preserve">When the consumer clicks on the logout </w:t>
            </w:r>
            <w:proofErr w:type="gramStart"/>
            <w:r>
              <w:rPr>
                <w:rFonts w:ascii="Calibri" w:hAnsi="Calibri" w:cs="Calibri"/>
              </w:rPr>
              <w:t>button ,</w:t>
            </w:r>
            <w:proofErr w:type="gramEnd"/>
            <w:r>
              <w:rPr>
                <w:rFonts w:ascii="Calibri" w:hAnsi="Calibri" w:cs="Calibri"/>
              </w:rPr>
              <w:t xml:space="preserve"> the application will redirect the consumer to the Login page.</w:t>
            </w:r>
          </w:p>
          <w:p w14:paraId="3BD2760A" w14:textId="77777777" w:rsidR="00247C36" w:rsidRDefault="00247C36">
            <w:pPr>
              <w:pStyle w:val="NormalWeb"/>
              <w:rPr>
                <w:rFonts w:ascii="Calibri" w:hAnsi="Calibri" w:cs="Calibri"/>
              </w:rPr>
            </w:pPr>
          </w:p>
          <w:p w14:paraId="14072FE8" w14:textId="77777777" w:rsidR="00247C36" w:rsidRDefault="007B2224">
            <w:pPr>
              <w:pStyle w:val="NormalWeb"/>
              <w:rPr>
                <w:rFonts w:ascii="Calibri" w:hAnsi="Calibri" w:cs="Calibri"/>
              </w:rPr>
            </w:pPr>
            <w:r>
              <w:rPr>
                <w:rFonts w:ascii="Calibri" w:hAnsi="Calibri" w:cs="Calibri"/>
              </w:rPr>
              <w:t>Logging out removes all authentication information from the application</w:t>
            </w:r>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59BB0" w14:textId="77777777" w:rsidR="00247C36" w:rsidRDefault="007B2224">
            <w:pPr>
              <w:pStyle w:val="NormalWeb"/>
              <w:rPr>
                <w:rFonts w:ascii="Calibri" w:hAnsi="Calibri" w:cs="Calibri"/>
              </w:rPr>
            </w:pPr>
            <w:r>
              <w:rPr>
                <w:rFonts w:ascii="Calibri" w:hAnsi="Calibri" w:cs="Calibri"/>
              </w:rPr>
              <w:t xml:space="preserve">Object with current logged in user’s </w:t>
            </w:r>
            <w:proofErr w:type="gramStart"/>
            <w:r>
              <w:rPr>
                <w:rFonts w:ascii="Calibri" w:hAnsi="Calibri" w:cs="Calibri"/>
              </w:rPr>
              <w:t>details</w:t>
            </w:r>
            <w:proofErr w:type="gramEnd"/>
          </w:p>
          <w:p w14:paraId="21F2A8EC" w14:textId="77777777" w:rsidR="00247C36" w:rsidRDefault="00247C36">
            <w:pPr>
              <w:pStyle w:val="NormalWeb"/>
              <w:rPr>
                <w:rFonts w:ascii="Calibri" w:hAnsi="Calibri" w:cs="Calibri"/>
              </w:rPr>
            </w:pPr>
          </w:p>
        </w:tc>
        <w:tc>
          <w:tcPr>
            <w:tcW w:w="1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7347B" w14:textId="77777777" w:rsidR="00247C36" w:rsidRDefault="007B2224">
            <w:pPr>
              <w:pStyle w:val="NormalWeb"/>
              <w:rPr>
                <w:rFonts w:ascii="Calibri" w:hAnsi="Calibri" w:cs="Calibri"/>
              </w:rPr>
            </w:pPr>
            <w:r>
              <w:rPr>
                <w:rFonts w:ascii="Calibri" w:hAnsi="Calibri" w:cs="Calibri"/>
              </w:rPr>
              <w:t>User is redirected to the Login page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54F37" w14:textId="77777777" w:rsidR="00247C36" w:rsidRDefault="007B2224">
            <w:pPr>
              <w:pStyle w:val="NormalWeb"/>
              <w:rPr>
                <w:rFonts w:ascii="Calibri" w:hAnsi="Calibri" w:cs="Calibri"/>
              </w:rPr>
            </w:pPr>
            <w:r>
              <w:rPr>
                <w:rFonts w:ascii="Calibri" w:hAnsi="Calibri" w:cs="Calibri"/>
              </w:rPr>
              <w:t>Application successfully allows user to Logout of the application and redirects to the Login page</w:t>
            </w:r>
          </w:p>
        </w:tc>
      </w:tr>
    </w:tbl>
    <w:p w14:paraId="2C4CB334" w14:textId="77777777" w:rsidR="00247C36" w:rsidRDefault="007B2224">
      <w:pPr>
        <w:pStyle w:val="DocumentText"/>
        <w:rPr>
          <w:rFonts w:ascii="Times New Roman" w:eastAsia="Times New Roman" w:hAnsi="Times New Roman" w:cs="Times New Roman"/>
          <w:szCs w:val="24"/>
          <w:lang w:val="en-IN" w:eastAsia="en-IN"/>
        </w:rPr>
      </w:pP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r>
        <w:rPr>
          <w:rFonts w:ascii="Times New Roman" w:eastAsia="Times New Roman" w:hAnsi="Times New Roman" w:cs="Times New Roman"/>
          <w:szCs w:val="24"/>
          <w:lang w:val="en-IN" w:eastAsia="en-IN"/>
        </w:rPr>
        <w:br/>
      </w:r>
      <w:bookmarkStart w:id="263" w:name="_Toc69990726"/>
    </w:p>
    <w:p w14:paraId="1583ABE2" w14:textId="77777777" w:rsidR="00247C36" w:rsidRDefault="007B2224">
      <w:pPr>
        <w:pStyle w:val="HeadingsL3"/>
        <w:rPr>
          <w:rFonts w:eastAsia="Times New Roman" w:cs="Times New Roman"/>
          <w:szCs w:val="24"/>
          <w:lang w:val="en-IN" w:eastAsia="en-IN"/>
        </w:rPr>
      </w:pPr>
      <w:bookmarkStart w:id="264" w:name="_Toc73284617"/>
      <w:r>
        <w:lastRenderedPageBreak/>
        <w:t>Test Cases Execution</w:t>
      </w:r>
      <w:bookmarkEnd w:id="263"/>
      <w:bookmarkEnd w:id="264"/>
    </w:p>
    <w:p w14:paraId="7765B658" w14:textId="77777777" w:rsidR="00247C36" w:rsidRDefault="007B2224">
      <w:pPr>
        <w:pStyle w:val="DocumentText"/>
        <w:rPr>
          <w:rFonts w:ascii="Calibri" w:hAnsi="Calibri" w:cs="Calibri"/>
        </w:rPr>
      </w:pPr>
      <w:r>
        <w:rPr>
          <w:shd w:val="clear" w:color="auto" w:fill="FFFFFF"/>
        </w:rPr>
        <w:t xml:space="preserve">This part of the project describes, the process of executing the code and </w:t>
      </w:r>
      <w:r>
        <w:rPr>
          <w:shd w:val="clear" w:color="auto" w:fill="FFFFFF"/>
        </w:rPr>
        <w:t>comparing the expected and actual results.</w:t>
      </w:r>
      <w:r>
        <w:rPr>
          <w:rFonts w:ascii="Calibri" w:hAnsi="Calibri" w:cs="Calibri"/>
          <w:shd w:val="clear" w:color="auto" w:fill="FFFFFF"/>
        </w:rPr>
        <w:t xml:space="preserve"> The test cases executed are as follows,</w:t>
      </w:r>
    </w:p>
    <w:p w14:paraId="1411457B" w14:textId="77777777" w:rsidR="00247C36" w:rsidRDefault="007B2224" w:rsidP="007B2224">
      <w:pPr>
        <w:pStyle w:val="DocumentText"/>
        <w:numPr>
          <w:ilvl w:val="0"/>
          <w:numId w:val="89"/>
        </w:numPr>
        <w:rPr>
          <w:rFonts w:cs="Times New Roman"/>
        </w:rPr>
      </w:pPr>
      <w:r>
        <w:rPr>
          <w:shd w:val="clear" w:color="auto" w:fill="FFFFFF"/>
        </w:rPr>
        <w:t>Test Case  - BackEnd01</w:t>
      </w:r>
    </w:p>
    <w:p w14:paraId="75A34EBB" w14:textId="77777777" w:rsidR="00247C36" w:rsidRDefault="007B2224">
      <w:pPr>
        <w:pStyle w:val="DocumentText"/>
      </w:pPr>
      <w:r>
        <w:rPr>
          <w:u w:val="single"/>
        </w:rPr>
        <w:t>Test Case Description</w:t>
      </w:r>
      <w:r>
        <w:t xml:space="preserve"> : To verify that a registration page is provided to the vendor (shopkeeper) to register itself so that they can login</w:t>
      </w:r>
    </w:p>
    <w:p w14:paraId="15104DFA" w14:textId="77777777" w:rsidR="00247C36" w:rsidRDefault="007B2224">
      <w:pPr>
        <w:pStyle w:val="DocumentText"/>
      </w:pPr>
      <w:r>
        <w:rPr>
          <w:u w:val="single"/>
        </w:rPr>
        <w:t> Pre-condition</w:t>
      </w:r>
      <w:r>
        <w:t xml:space="preserve"> :Server is running</w:t>
      </w:r>
    </w:p>
    <w:p w14:paraId="2D8C34FB" w14:textId="77777777" w:rsidR="00247C36" w:rsidRDefault="00247C36">
      <w:pPr>
        <w:pStyle w:val="TableCaption"/>
      </w:pPr>
    </w:p>
    <w:p w14:paraId="76D94DC2" w14:textId="77777777" w:rsidR="00247C36" w:rsidRDefault="007B2224">
      <w:pPr>
        <w:pStyle w:val="TableCaption"/>
      </w:pPr>
      <w:bookmarkStart w:id="265" w:name="_Toc73284708"/>
      <w:r>
        <w:t>Table 8.1</w:t>
      </w:r>
      <w:r>
        <w:t xml:space="preserve"> </w:t>
      </w:r>
      <w:r>
        <w:t>Backend Testing – Vendor Registration</w:t>
      </w:r>
      <w:bookmarkEnd w:id="265"/>
    </w:p>
    <w:p w14:paraId="0988FDBF" w14:textId="77777777" w:rsidR="00247C36" w:rsidRDefault="007B2224">
      <w:pPr>
        <w:pStyle w:val="TableCaption"/>
      </w:pPr>
      <w:bookmarkStart w:id="266" w:name="_Toc14985"/>
      <w:bookmarkStart w:id="267" w:name="_Toc10535"/>
      <w:r>
        <w:rPr>
          <w:rFonts w:ascii="Calibri" w:hAnsi="Calibri" w:cs="Calibri"/>
          <w:color w:val="000000"/>
        </w:rPr>
        <w:t> </w:t>
      </w:r>
      <w:bookmarkEnd w:id="266"/>
      <w:bookmarkEnd w:id="267"/>
    </w:p>
    <w:tbl>
      <w:tblPr>
        <w:tblW w:w="9073" w:type="dxa"/>
        <w:tblInd w:w="-152" w:type="dxa"/>
        <w:tblCellMar>
          <w:top w:w="15" w:type="dxa"/>
          <w:left w:w="15" w:type="dxa"/>
          <w:bottom w:w="15" w:type="dxa"/>
          <w:right w:w="15" w:type="dxa"/>
        </w:tblCellMar>
        <w:tblLook w:val="04A0" w:firstRow="1" w:lastRow="0" w:firstColumn="1" w:lastColumn="0" w:noHBand="0" w:noVBand="1"/>
      </w:tblPr>
      <w:tblGrid>
        <w:gridCol w:w="1786"/>
        <w:gridCol w:w="7287"/>
      </w:tblGrid>
      <w:tr w:rsidR="00247C36" w14:paraId="68388A2C" w14:textId="77777777">
        <w:tc>
          <w:tcPr>
            <w:tcW w:w="17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7B3C03"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1EB2"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Vendor (shopkeeper) provides Name, </w:t>
            </w:r>
            <w:r>
              <w:rPr>
                <w:rFonts w:ascii="Calibri" w:hAnsi="Calibri" w:cs="Calibri"/>
                <w:color w:val="000000"/>
              </w:rPr>
              <w:t>Contact Number, Shop Name, Shop Address, Set Password and clicks register button</w:t>
            </w:r>
          </w:p>
        </w:tc>
      </w:tr>
      <w:tr w:rsidR="00247C36" w14:paraId="50E120B1" w14:textId="77777777">
        <w:tc>
          <w:tcPr>
            <w:tcW w:w="17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C19AF65"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AA7BB"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Name: Tabita</w:t>
            </w:r>
          </w:p>
          <w:p w14:paraId="76B19C4E"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Contact Number: 9087689124</w:t>
            </w:r>
          </w:p>
          <w:p w14:paraId="16C64158"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Shop Name: Cake Bakery </w:t>
            </w:r>
          </w:p>
          <w:p w14:paraId="4EC57AC0"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Shop Address: Sadashiv Peth, Pune</w:t>
            </w:r>
          </w:p>
          <w:p w14:paraId="0902F0EB"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Password: tabita123</w:t>
            </w:r>
          </w:p>
        </w:tc>
      </w:tr>
      <w:tr w:rsidR="00247C36" w14:paraId="15A7B9A8" w14:textId="77777777">
        <w:trPr>
          <w:trHeight w:val="420"/>
        </w:trPr>
        <w:tc>
          <w:tcPr>
            <w:tcW w:w="17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AFFE6A"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019B9" w14:textId="77777777" w:rsidR="00247C36" w:rsidRDefault="007B2224">
            <w:pPr>
              <w:pStyle w:val="NormalWeb"/>
              <w:spacing w:before="0" w:beforeAutospacing="0" w:after="0" w:afterAutospacing="0"/>
              <w:rPr>
                <w:rFonts w:ascii="Calibri" w:hAnsi="Calibri" w:cs="Calibri"/>
              </w:rPr>
            </w:pPr>
            <w:r>
              <w:rPr>
                <w:rFonts w:ascii="Calibri" w:hAnsi="Calibri" w:cs="Calibri"/>
                <w:color w:val="000000"/>
              </w:rPr>
              <w:t xml:space="preserve">The system allows the </w:t>
            </w:r>
            <w:r>
              <w:rPr>
                <w:rFonts w:ascii="Calibri" w:hAnsi="Calibri" w:cs="Calibri"/>
                <w:color w:val="000000"/>
              </w:rPr>
              <w:t>user to successfully register.</w:t>
            </w:r>
          </w:p>
        </w:tc>
      </w:tr>
      <w:tr w:rsidR="00247C36" w14:paraId="56AE837C" w14:textId="77777777">
        <w:trPr>
          <w:trHeight w:val="673"/>
        </w:trPr>
        <w:tc>
          <w:tcPr>
            <w:tcW w:w="17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8A27A3"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F8E99" w14:textId="77777777" w:rsidR="00247C36" w:rsidRDefault="007B2224">
            <w:pPr>
              <w:pStyle w:val="NormalWeb"/>
              <w:spacing w:before="240" w:beforeAutospacing="0" w:after="240" w:afterAutospacing="0"/>
              <w:rPr>
                <w:rFonts w:ascii="Calibri" w:hAnsi="Calibri" w:cs="Calibri"/>
              </w:rPr>
            </w:pPr>
            <w:r>
              <w:rPr>
                <w:rFonts w:ascii="Calibri" w:hAnsi="Calibri" w:cs="Calibri"/>
                <w:color w:val="000000"/>
              </w:rPr>
              <w:t>The system verifies the entered credentials with validation, if valid allows the user to register.</w:t>
            </w:r>
          </w:p>
        </w:tc>
      </w:tr>
    </w:tbl>
    <w:p w14:paraId="7FF70848" w14:textId="77777777" w:rsidR="00247C36" w:rsidRDefault="00247C36"/>
    <w:p w14:paraId="4305A300" w14:textId="77777777" w:rsidR="00247C36" w:rsidRDefault="007B2224">
      <w:pPr>
        <w:pStyle w:val="NormalWeb"/>
        <w:spacing w:before="0" w:beforeAutospacing="0" w:after="0" w:afterAutospacing="0"/>
        <w:ind w:left="-142"/>
        <w:rPr>
          <w:rFonts w:ascii="Calibri" w:hAnsi="Calibri" w:cs="Calibri"/>
          <w:color w:val="000000"/>
        </w:rPr>
      </w:pPr>
      <w:r>
        <w:rPr>
          <w:rFonts w:ascii="Calibri" w:hAnsi="Calibri" w:cs="Calibri"/>
          <w:noProof/>
          <w:color w:val="000000"/>
        </w:rPr>
        <w:drawing>
          <wp:inline distT="0" distB="0" distL="0" distR="0" wp14:anchorId="4CD28D86" wp14:editId="448C3920">
            <wp:extent cx="5676900" cy="15570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676900" cy="1557020"/>
                    </a:xfrm>
                    <a:prstGeom prst="rect">
                      <a:avLst/>
                    </a:prstGeom>
                    <a:noFill/>
                    <a:ln>
                      <a:noFill/>
                    </a:ln>
                  </pic:spPr>
                </pic:pic>
              </a:graphicData>
            </a:graphic>
          </wp:inline>
        </w:drawing>
      </w:r>
    </w:p>
    <w:p w14:paraId="4A4AFFC1" w14:textId="77777777" w:rsidR="00247C36" w:rsidRDefault="007B2224">
      <w:pPr>
        <w:spacing w:line="240" w:lineRule="auto"/>
        <w:jc w:val="center"/>
        <w:rPr>
          <w:rStyle w:val="FigureCaptionChar"/>
          <w:rFonts w:asciiTheme="minorHAnsi" w:hAnsiTheme="minorHAnsi"/>
          <w:bCs/>
          <w:iCs/>
          <w:lang w:eastAsia="en-IN"/>
        </w:rPr>
      </w:pPr>
      <w:bookmarkStart w:id="268" w:name="_Toc73284800"/>
      <w:r>
        <w:rPr>
          <w:rStyle w:val="FigureCaptionChar"/>
          <w:rFonts w:asciiTheme="minorHAnsi" w:hAnsiTheme="minorHAnsi"/>
          <w:bCs/>
          <w:iCs/>
          <w:lang w:eastAsia="en-IN"/>
        </w:rPr>
        <w:t>Figure 8.1</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 xml:space="preserve">Backend Testing - Vendor </w:t>
      </w:r>
      <w:proofErr w:type="spellStart"/>
      <w:r>
        <w:rPr>
          <w:rStyle w:val="FigureCaptionChar"/>
          <w:rFonts w:asciiTheme="minorHAnsi" w:hAnsiTheme="minorHAnsi"/>
          <w:bCs/>
          <w:iCs/>
          <w:lang w:eastAsia="en-IN"/>
        </w:rPr>
        <w:t>Registeration</w:t>
      </w:r>
      <w:bookmarkEnd w:id="268"/>
      <w:proofErr w:type="spellEnd"/>
    </w:p>
    <w:p w14:paraId="3A427744" w14:textId="77777777" w:rsidR="00247C36" w:rsidRDefault="00247C36">
      <w:pPr>
        <w:pStyle w:val="NormalWeb"/>
        <w:spacing w:before="0" w:beforeAutospacing="0" w:after="0" w:afterAutospacing="0"/>
        <w:ind w:left="-142"/>
        <w:rPr>
          <w:rFonts w:ascii="Calibri" w:hAnsi="Calibri" w:cs="Calibri"/>
          <w:color w:val="000000"/>
        </w:rPr>
      </w:pPr>
    </w:p>
    <w:p w14:paraId="22E6319D" w14:textId="77777777" w:rsidR="00247C36" w:rsidRDefault="007B2224" w:rsidP="007B2224">
      <w:pPr>
        <w:pStyle w:val="DocumentText"/>
        <w:numPr>
          <w:ilvl w:val="0"/>
          <w:numId w:val="89"/>
        </w:numPr>
      </w:pPr>
      <w:r>
        <w:rPr>
          <w:shd w:val="clear" w:color="auto" w:fill="FFFFFF"/>
        </w:rPr>
        <w:lastRenderedPageBreak/>
        <w:t>Test Case  - BackEnd02</w:t>
      </w:r>
    </w:p>
    <w:p w14:paraId="740A1991" w14:textId="77777777" w:rsidR="00247C36" w:rsidRDefault="007B2224">
      <w:pPr>
        <w:pStyle w:val="DocumentText"/>
      </w:pPr>
      <w:r>
        <w:rPr>
          <w:u w:val="single"/>
        </w:rPr>
        <w:t>Test Case Description</w:t>
      </w:r>
      <w:r>
        <w:t xml:space="preserve">: To verify that a login page is provided to the vendor (shopkeeper)  </w:t>
      </w:r>
    </w:p>
    <w:p w14:paraId="4283BF18" w14:textId="77777777" w:rsidR="00247C36" w:rsidRDefault="007B2224">
      <w:pPr>
        <w:pStyle w:val="DocumentText"/>
      </w:pPr>
      <w:r>
        <w:rPr>
          <w:u w:val="single"/>
        </w:rPr>
        <w:t>Pre-condition</w:t>
      </w:r>
      <w:r>
        <w:t>: Server is running</w:t>
      </w:r>
    </w:p>
    <w:p w14:paraId="5346D974" w14:textId="77777777" w:rsidR="00247C36" w:rsidRDefault="00247C36">
      <w:pPr>
        <w:pStyle w:val="TableCaption"/>
      </w:pPr>
    </w:p>
    <w:p w14:paraId="601119E5" w14:textId="77777777" w:rsidR="00247C36" w:rsidRDefault="007B2224">
      <w:pPr>
        <w:pStyle w:val="TableCaption"/>
      </w:pPr>
      <w:bookmarkStart w:id="269" w:name="_Toc73284709"/>
      <w:r>
        <w:t>Table 8.2</w:t>
      </w:r>
      <w:r>
        <w:t xml:space="preserve"> </w:t>
      </w:r>
      <w:r>
        <w:t>Vendor Login</w:t>
      </w:r>
      <w:bookmarkEnd w:id="269"/>
    </w:p>
    <w:p w14:paraId="0B1B4F78"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637"/>
        <w:gridCol w:w="7284"/>
      </w:tblGrid>
      <w:tr w:rsidR="00247C36" w14:paraId="25BC458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C469F0"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0F0A1" w14:textId="74363EA9" w:rsidR="00247C36" w:rsidRDefault="002F28EF">
            <w:pPr>
              <w:pStyle w:val="NormalWeb"/>
              <w:spacing w:before="0" w:beforeAutospacing="0" w:after="0" w:afterAutospacing="0"/>
            </w:pPr>
            <w:r>
              <w:rPr>
                <w:rFonts w:ascii="Calibri" w:hAnsi="Calibri" w:cs="Calibri"/>
                <w:color w:val="000000"/>
              </w:rPr>
              <w:t>C</w:t>
            </w:r>
            <w:r w:rsidR="007B2224">
              <w:rPr>
                <w:rFonts w:ascii="Calibri" w:hAnsi="Calibri" w:cs="Calibri"/>
                <w:color w:val="000000"/>
              </w:rPr>
              <w:t xml:space="preserve">onsumer provides Contact Number </w:t>
            </w:r>
            <w:proofErr w:type="gramStart"/>
            <w:r w:rsidR="007B2224">
              <w:rPr>
                <w:rFonts w:ascii="Calibri" w:hAnsi="Calibri" w:cs="Calibri"/>
                <w:color w:val="000000"/>
              </w:rPr>
              <w:t>and  Password</w:t>
            </w:r>
            <w:proofErr w:type="gramEnd"/>
            <w:r w:rsidR="007B2224">
              <w:rPr>
                <w:rFonts w:ascii="Calibri" w:hAnsi="Calibri" w:cs="Calibri"/>
                <w:color w:val="000000"/>
              </w:rPr>
              <w:t xml:space="preserve"> and clicks login button</w:t>
            </w:r>
          </w:p>
        </w:tc>
      </w:tr>
      <w:tr w:rsidR="00247C36" w14:paraId="5E8C0C4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2C41B3E"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5F322" w14:textId="77777777" w:rsidR="00247C36" w:rsidRDefault="007B2224">
            <w:pPr>
              <w:pStyle w:val="NormalWeb"/>
              <w:spacing w:before="0" w:beforeAutospacing="0" w:after="0" w:afterAutospacing="0"/>
            </w:pPr>
            <w:r>
              <w:rPr>
                <w:rFonts w:ascii="Calibri" w:hAnsi="Calibri" w:cs="Calibri"/>
                <w:color w:val="000000"/>
              </w:rPr>
              <w:t xml:space="preserve">Registered Mobile </w:t>
            </w:r>
            <w:proofErr w:type="gramStart"/>
            <w:r>
              <w:rPr>
                <w:rFonts w:ascii="Calibri" w:hAnsi="Calibri" w:cs="Calibri"/>
                <w:color w:val="000000"/>
              </w:rPr>
              <w:t>Number :</w:t>
            </w:r>
            <w:proofErr w:type="gramEnd"/>
            <w:r>
              <w:rPr>
                <w:rFonts w:ascii="Calibri" w:hAnsi="Calibri" w:cs="Calibri"/>
                <w:color w:val="000000"/>
              </w:rPr>
              <w:t xml:space="preserve"> </w:t>
            </w:r>
            <w:r>
              <w:rPr>
                <w:rFonts w:ascii="Calibri" w:hAnsi="Calibri" w:cs="Calibri"/>
                <w:color w:val="000000"/>
              </w:rPr>
              <w:t>9087689124</w:t>
            </w:r>
          </w:p>
          <w:p w14:paraId="145D68D9" w14:textId="77777777" w:rsidR="00247C36" w:rsidRDefault="007B2224">
            <w:pPr>
              <w:pStyle w:val="NormalWeb"/>
              <w:spacing w:before="0" w:beforeAutospacing="0" w:after="0" w:afterAutospacing="0"/>
            </w:pPr>
            <w:proofErr w:type="gramStart"/>
            <w:r>
              <w:rPr>
                <w:rFonts w:ascii="Calibri" w:hAnsi="Calibri" w:cs="Calibri"/>
                <w:color w:val="000000"/>
              </w:rPr>
              <w:t>Password :</w:t>
            </w:r>
            <w:proofErr w:type="gramEnd"/>
            <w:r>
              <w:rPr>
                <w:rFonts w:ascii="Calibri" w:hAnsi="Calibri" w:cs="Calibri"/>
                <w:color w:val="000000"/>
              </w:rPr>
              <w:t xml:space="preserve"> tabita123</w:t>
            </w:r>
          </w:p>
        </w:tc>
      </w:tr>
      <w:tr w:rsidR="00247C36" w14:paraId="13F61597" w14:textId="77777777">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C093AE"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E4C69" w14:textId="0DD2FA6C" w:rsidR="00247C36" w:rsidRDefault="007B2224">
            <w:pPr>
              <w:pStyle w:val="NormalWeb"/>
              <w:spacing w:before="0" w:beforeAutospacing="0" w:after="0" w:afterAutospacing="0"/>
            </w:pPr>
            <w:r>
              <w:rPr>
                <w:rFonts w:ascii="Calibri" w:hAnsi="Calibri" w:cs="Calibri"/>
                <w:color w:val="000000"/>
              </w:rPr>
              <w:t>The system allows the vendor</w:t>
            </w:r>
            <w:r w:rsidR="002F28EF">
              <w:rPr>
                <w:rFonts w:ascii="Calibri" w:hAnsi="Calibri" w:cs="Calibri"/>
                <w:color w:val="000000"/>
              </w:rPr>
              <w:t xml:space="preserve"> </w:t>
            </w:r>
            <w:r>
              <w:rPr>
                <w:rFonts w:ascii="Calibri" w:hAnsi="Calibri" w:cs="Calibri"/>
                <w:color w:val="000000"/>
              </w:rPr>
              <w:t>to successfully login.</w:t>
            </w:r>
          </w:p>
        </w:tc>
      </w:tr>
      <w:tr w:rsidR="00247C36" w14:paraId="31C258AD" w14:textId="77777777">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A6F33B"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E132C" w14:textId="09245F37" w:rsidR="00247C36" w:rsidRDefault="007B2224">
            <w:pPr>
              <w:pStyle w:val="NormalWeb"/>
              <w:spacing w:before="240" w:beforeAutospacing="0" w:after="240" w:afterAutospacing="0"/>
            </w:pPr>
            <w:r>
              <w:rPr>
                <w:rFonts w:ascii="Calibri" w:hAnsi="Calibri" w:cs="Calibri"/>
                <w:color w:val="000000"/>
              </w:rPr>
              <w:t>The system verifies the entered credentials with validation, if valid allows the vendor</w:t>
            </w:r>
            <w:r w:rsidR="002F28EF">
              <w:rPr>
                <w:rFonts w:ascii="Calibri" w:hAnsi="Calibri" w:cs="Calibri"/>
                <w:color w:val="000000"/>
              </w:rPr>
              <w:t xml:space="preserve"> </w:t>
            </w:r>
            <w:r>
              <w:rPr>
                <w:rFonts w:ascii="Calibri" w:hAnsi="Calibri" w:cs="Calibri"/>
                <w:color w:val="000000"/>
              </w:rPr>
              <w:t xml:space="preserve">to access </w:t>
            </w:r>
            <w:r>
              <w:rPr>
                <w:rFonts w:ascii="Calibri" w:hAnsi="Calibri" w:cs="Calibri"/>
                <w:color w:val="000000"/>
              </w:rPr>
              <w:t>dashboard.</w:t>
            </w:r>
          </w:p>
        </w:tc>
      </w:tr>
    </w:tbl>
    <w:p w14:paraId="07D0A896" w14:textId="77777777" w:rsidR="00247C36" w:rsidRDefault="00247C36"/>
    <w:p w14:paraId="6AE03DC2"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52786C99" wp14:editId="70EAF99A">
            <wp:extent cx="5697220" cy="2116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27430" cy="2127611"/>
                    </a:xfrm>
                    <a:prstGeom prst="rect">
                      <a:avLst/>
                    </a:prstGeom>
                    <a:noFill/>
                    <a:ln>
                      <a:noFill/>
                    </a:ln>
                  </pic:spPr>
                </pic:pic>
              </a:graphicData>
            </a:graphic>
          </wp:inline>
        </w:drawing>
      </w:r>
    </w:p>
    <w:p w14:paraId="37AE2F51" w14:textId="77777777" w:rsidR="00247C36" w:rsidRDefault="007B2224">
      <w:pPr>
        <w:spacing w:after="240"/>
        <w:jc w:val="center"/>
        <w:rPr>
          <w:rFonts w:ascii="Calibri" w:hAnsi="Calibri" w:cs="Calibri"/>
          <w:color w:val="000000"/>
          <w:shd w:val="clear" w:color="auto" w:fill="FFFFFF"/>
        </w:rPr>
      </w:pPr>
      <w:bookmarkStart w:id="270" w:name="_Toc73284801"/>
      <w:r>
        <w:rPr>
          <w:rStyle w:val="FigureCaptionChar"/>
          <w:rFonts w:asciiTheme="minorHAnsi" w:hAnsiTheme="minorHAnsi"/>
          <w:bCs/>
          <w:iCs/>
          <w:lang w:eastAsia="en-IN"/>
        </w:rPr>
        <w:t>Figure 8.2</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Vendor Login</w:t>
      </w:r>
      <w:bookmarkEnd w:id="270"/>
      <w:r>
        <w:rPr>
          <w:rStyle w:val="FigureCaptionChar"/>
          <w:rFonts w:asciiTheme="minorHAnsi" w:hAnsiTheme="minorHAnsi"/>
          <w:bCs/>
          <w:iCs/>
          <w:lang w:eastAsia="en-IN"/>
        </w:rPr>
        <w:br/>
      </w:r>
      <w:r>
        <w:br/>
      </w:r>
      <w:r>
        <w:rPr>
          <w:rFonts w:ascii="Calibri" w:hAnsi="Calibri" w:cs="Calibri"/>
          <w:color w:val="000000"/>
          <w:shd w:val="clear" w:color="auto" w:fill="FFFFFF"/>
        </w:rPr>
        <w:br w:type="page"/>
      </w:r>
    </w:p>
    <w:p w14:paraId="305A095F" w14:textId="77777777" w:rsidR="00247C36" w:rsidRDefault="007B2224" w:rsidP="007B2224">
      <w:pPr>
        <w:pStyle w:val="DocumentText"/>
        <w:numPr>
          <w:ilvl w:val="0"/>
          <w:numId w:val="89"/>
        </w:numPr>
        <w:rPr>
          <w:rFonts w:eastAsiaTheme="majorEastAsia"/>
          <w:b/>
          <w:szCs w:val="24"/>
          <w:shd w:val="clear" w:color="auto" w:fill="FFFFFF"/>
        </w:rPr>
      </w:pPr>
      <w:r>
        <w:rPr>
          <w:shd w:val="clear" w:color="auto" w:fill="FFFFFF"/>
        </w:rPr>
        <w:lastRenderedPageBreak/>
        <w:t>Test Case  - BackEnd03</w:t>
      </w:r>
    </w:p>
    <w:p w14:paraId="09265E47" w14:textId="77777777" w:rsidR="00247C36" w:rsidRDefault="007B2224">
      <w:pPr>
        <w:pStyle w:val="DocumentText"/>
      </w:pPr>
      <w:r>
        <w:rPr>
          <w:u w:val="single"/>
        </w:rPr>
        <w:t>Test Case Description</w:t>
      </w:r>
      <w:r>
        <w:t xml:space="preserve"> : To verify that a dashboard page is provided to the vendor (shopkeeper) after successful login</w:t>
      </w:r>
    </w:p>
    <w:p w14:paraId="1FFB7853" w14:textId="77777777" w:rsidR="00247C36" w:rsidRDefault="007B2224">
      <w:pPr>
        <w:pStyle w:val="DocumentText"/>
      </w:pPr>
      <w:r>
        <w:rPr>
          <w:u w:val="single"/>
        </w:rPr>
        <w:t>Pre-condition</w:t>
      </w:r>
      <w:r>
        <w:t xml:space="preserve"> : Server is running</w:t>
      </w:r>
    </w:p>
    <w:p w14:paraId="0D43DA47" w14:textId="77777777" w:rsidR="00247C36" w:rsidRDefault="00247C36">
      <w:pPr>
        <w:pStyle w:val="TableCaption"/>
      </w:pPr>
    </w:p>
    <w:p w14:paraId="7F198C43" w14:textId="77777777" w:rsidR="00247C36" w:rsidRDefault="007B2224">
      <w:pPr>
        <w:pStyle w:val="TableCaption"/>
      </w:pPr>
      <w:bookmarkStart w:id="271" w:name="_Toc73284710"/>
      <w:r>
        <w:t>Table 8.3</w:t>
      </w:r>
      <w:r>
        <w:t xml:space="preserve"> </w:t>
      </w:r>
      <w:r>
        <w:t>Vendor Dashboard</w:t>
      </w:r>
      <w:bookmarkEnd w:id="271"/>
    </w:p>
    <w:p w14:paraId="1226E891" w14:textId="77777777" w:rsidR="00247C36" w:rsidRDefault="007B2224">
      <w:pPr>
        <w:pStyle w:val="TableCaption"/>
      </w:pPr>
      <w:bookmarkStart w:id="272" w:name="_Toc25935"/>
      <w:bookmarkStart w:id="273" w:name="_Toc21811"/>
      <w:r>
        <w:rPr>
          <w:rFonts w:ascii="Calibri" w:hAnsi="Calibri" w:cs="Calibri"/>
          <w:color w:val="000000"/>
        </w:rPr>
        <w:t> </w:t>
      </w:r>
      <w:bookmarkEnd w:id="272"/>
      <w:bookmarkEnd w:id="273"/>
    </w:p>
    <w:tbl>
      <w:tblPr>
        <w:tblW w:w="8921" w:type="dxa"/>
        <w:tblCellMar>
          <w:top w:w="15" w:type="dxa"/>
          <w:left w:w="15" w:type="dxa"/>
          <w:bottom w:w="15" w:type="dxa"/>
          <w:right w:w="15" w:type="dxa"/>
        </w:tblCellMar>
        <w:tblLook w:val="04A0" w:firstRow="1" w:lastRow="0" w:firstColumn="1" w:lastColumn="0" w:noHBand="0" w:noVBand="1"/>
      </w:tblPr>
      <w:tblGrid>
        <w:gridCol w:w="1538"/>
        <w:gridCol w:w="7383"/>
      </w:tblGrid>
      <w:tr w:rsidR="00247C36" w14:paraId="53369DB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B4D0D3"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C19CD" w14:textId="77777777" w:rsidR="00247C36" w:rsidRDefault="007B2224">
            <w:pPr>
              <w:pStyle w:val="NormalWeb"/>
              <w:spacing w:before="0" w:beforeAutospacing="0" w:after="0" w:afterAutospacing="0"/>
            </w:pPr>
            <w:r>
              <w:rPr>
                <w:rFonts w:ascii="Calibri" w:hAnsi="Calibri" w:cs="Calibri"/>
                <w:color w:val="000000"/>
              </w:rPr>
              <w:t xml:space="preserve">Vendor (shopkeeper) is at dashboard </w:t>
            </w:r>
          </w:p>
        </w:tc>
      </w:tr>
      <w:tr w:rsidR="00247C36" w14:paraId="29BCE64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4D8A49"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F08AE" w14:textId="663B39D7" w:rsidR="00247C36" w:rsidRDefault="007B2224">
            <w:pPr>
              <w:pStyle w:val="NormalWeb"/>
              <w:spacing w:before="0" w:beforeAutospacing="0" w:after="0" w:afterAutospacing="0"/>
            </w:pPr>
            <w:r>
              <w:rPr>
                <w:rFonts w:ascii="Calibri" w:hAnsi="Calibri" w:cs="Calibri"/>
                <w:color w:val="000000"/>
              </w:rPr>
              <w:t>Vendor</w:t>
            </w:r>
            <w:r w:rsidR="002F28EF">
              <w:rPr>
                <w:rFonts w:ascii="Calibri" w:hAnsi="Calibri" w:cs="Calibri"/>
                <w:color w:val="000000"/>
              </w:rPr>
              <w:t xml:space="preserve"> </w:t>
            </w:r>
            <w:r>
              <w:rPr>
                <w:rFonts w:ascii="Calibri" w:hAnsi="Calibri" w:cs="Calibri"/>
                <w:color w:val="000000"/>
              </w:rPr>
              <w:t>can see ar</w:t>
            </w:r>
            <w:r>
              <w:rPr>
                <w:rFonts w:ascii="Calibri" w:hAnsi="Calibri" w:cs="Calibri"/>
                <w:color w:val="000000"/>
              </w:rPr>
              <w:t xml:space="preserve">ray of consumers with their </w:t>
            </w:r>
            <w:proofErr w:type="gramStart"/>
            <w:r>
              <w:rPr>
                <w:rFonts w:ascii="Calibri" w:hAnsi="Calibri" w:cs="Calibri"/>
                <w:color w:val="000000"/>
              </w:rPr>
              <w:t>name ,</w:t>
            </w:r>
            <w:proofErr w:type="gramEnd"/>
            <w:r>
              <w:rPr>
                <w:rFonts w:ascii="Calibri" w:hAnsi="Calibri" w:cs="Calibri"/>
                <w:color w:val="000000"/>
              </w:rPr>
              <w:t xml:space="preserve"> contact and due amount</w:t>
            </w:r>
          </w:p>
        </w:tc>
      </w:tr>
      <w:tr w:rsidR="00247C36" w14:paraId="59969B7D" w14:textId="77777777">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EDB47A6"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88FEF" w14:textId="724873DD" w:rsidR="00247C36" w:rsidRDefault="007B2224">
            <w:pPr>
              <w:pStyle w:val="NormalWeb"/>
              <w:spacing w:before="0" w:beforeAutospacing="0" w:after="0" w:afterAutospacing="0"/>
            </w:pPr>
            <w:r>
              <w:rPr>
                <w:rFonts w:ascii="Calibri" w:hAnsi="Calibri" w:cs="Calibri"/>
                <w:color w:val="000000"/>
              </w:rPr>
              <w:t>The system allows the vendo</w:t>
            </w:r>
            <w:r w:rsidR="002F28EF">
              <w:rPr>
                <w:rFonts w:ascii="Calibri" w:hAnsi="Calibri" w:cs="Calibri"/>
                <w:color w:val="000000"/>
              </w:rPr>
              <w:t xml:space="preserve">r </w:t>
            </w:r>
            <w:r>
              <w:rPr>
                <w:rFonts w:ascii="Calibri" w:hAnsi="Calibri" w:cs="Calibri"/>
                <w:color w:val="000000"/>
              </w:rPr>
              <w:t>to search and display list of consumers</w:t>
            </w:r>
          </w:p>
        </w:tc>
      </w:tr>
      <w:tr w:rsidR="00247C36" w14:paraId="4CC40A0B" w14:textId="77777777">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D7F82F"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8DA85" w14:textId="5654B2A5" w:rsidR="00247C36" w:rsidRDefault="007B2224">
            <w:pPr>
              <w:pStyle w:val="NormalWeb"/>
              <w:spacing w:before="240" w:beforeAutospacing="0" w:after="240" w:afterAutospacing="0"/>
            </w:pPr>
            <w:r>
              <w:rPr>
                <w:rFonts w:ascii="Calibri" w:hAnsi="Calibri" w:cs="Calibri"/>
                <w:color w:val="000000"/>
              </w:rPr>
              <w:t>System by default display list of all consumers. Vendors </w:t>
            </w:r>
            <w:r>
              <w:rPr>
                <w:rFonts w:ascii="Calibri" w:hAnsi="Calibri" w:cs="Calibri"/>
                <w:color w:val="000000"/>
              </w:rPr>
              <w:t xml:space="preserve">can search for </w:t>
            </w:r>
            <w:proofErr w:type="gramStart"/>
            <w:r>
              <w:rPr>
                <w:rFonts w:ascii="Calibri" w:hAnsi="Calibri" w:cs="Calibri"/>
                <w:color w:val="000000"/>
              </w:rPr>
              <w:t>particular consumer</w:t>
            </w:r>
            <w:proofErr w:type="gramEnd"/>
            <w:r>
              <w:rPr>
                <w:rFonts w:ascii="Calibri" w:hAnsi="Calibri" w:cs="Calibri"/>
                <w:color w:val="000000"/>
              </w:rPr>
              <w:t xml:space="preserve"> and the system displays an array of consumers based on search. </w:t>
            </w:r>
          </w:p>
        </w:tc>
      </w:tr>
    </w:tbl>
    <w:p w14:paraId="17C21DCB" w14:textId="77777777" w:rsidR="00247C36" w:rsidRDefault="00247C36"/>
    <w:p w14:paraId="0CFDA767"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017688DA" wp14:editId="3B6CC912">
            <wp:extent cx="5666740" cy="25742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679132" cy="2580238"/>
                    </a:xfrm>
                    <a:prstGeom prst="rect">
                      <a:avLst/>
                    </a:prstGeom>
                    <a:noFill/>
                    <a:ln>
                      <a:noFill/>
                    </a:ln>
                  </pic:spPr>
                </pic:pic>
              </a:graphicData>
            </a:graphic>
          </wp:inline>
        </w:drawing>
      </w:r>
    </w:p>
    <w:p w14:paraId="7A0BC5CC" w14:textId="77777777" w:rsidR="00247C36" w:rsidRDefault="007B2224">
      <w:pPr>
        <w:pStyle w:val="NormalWeb"/>
        <w:spacing w:before="0" w:beforeAutospacing="0" w:after="0" w:afterAutospacing="0"/>
        <w:jc w:val="center"/>
        <w:rPr>
          <w:rFonts w:ascii="Calibri" w:hAnsi="Calibri" w:cs="Calibri"/>
          <w:color w:val="000000"/>
          <w:shd w:val="clear" w:color="auto" w:fill="FFFFFF"/>
        </w:rPr>
      </w:pPr>
      <w:bookmarkStart w:id="274" w:name="_Toc73284802"/>
      <w:r>
        <w:rPr>
          <w:rStyle w:val="FigureCaptionChar"/>
          <w:rFonts w:asciiTheme="minorHAnsi" w:hAnsiTheme="minorHAnsi"/>
          <w:bCs/>
          <w:iCs/>
          <w:lang w:eastAsia="en-IN"/>
        </w:rPr>
        <w:t>Figure 8.3</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Vendor Dashboard</w:t>
      </w:r>
      <w:bookmarkEnd w:id="274"/>
      <w:r>
        <w:rPr>
          <w:rStyle w:val="FigureCaptionChar"/>
          <w:rFonts w:asciiTheme="minorHAnsi" w:hAnsiTheme="minorHAnsi"/>
          <w:bCs/>
          <w:iCs/>
          <w:lang w:eastAsia="en-IN"/>
        </w:rPr>
        <w:br/>
      </w:r>
      <w:r>
        <w:br/>
      </w:r>
    </w:p>
    <w:p w14:paraId="30B029D5" w14:textId="77777777" w:rsidR="00247C36" w:rsidRDefault="007B2224">
      <w:pPr>
        <w:spacing w:after="160" w:line="259" w:lineRule="auto"/>
        <w:rPr>
          <w:rFonts w:ascii="Calibri" w:hAnsi="Calibri" w:cs="Calibri"/>
          <w:color w:val="000000"/>
          <w:shd w:val="clear" w:color="auto" w:fill="FFFFFF"/>
        </w:rPr>
      </w:pPr>
      <w:r>
        <w:rPr>
          <w:rFonts w:ascii="Calibri" w:hAnsi="Calibri" w:cs="Calibri"/>
          <w:color w:val="000000"/>
          <w:shd w:val="clear" w:color="auto" w:fill="FFFFFF"/>
        </w:rPr>
        <w:br w:type="page"/>
      </w:r>
    </w:p>
    <w:p w14:paraId="71419AA1" w14:textId="77777777" w:rsidR="00247C36" w:rsidRDefault="007B2224" w:rsidP="007B2224">
      <w:pPr>
        <w:pStyle w:val="DocumentText"/>
        <w:numPr>
          <w:ilvl w:val="0"/>
          <w:numId w:val="89"/>
        </w:numPr>
      </w:pPr>
      <w:r>
        <w:rPr>
          <w:shd w:val="clear" w:color="auto" w:fill="FFFFFF"/>
        </w:rPr>
        <w:lastRenderedPageBreak/>
        <w:t>Test Case  - BackEnd04</w:t>
      </w:r>
    </w:p>
    <w:p w14:paraId="7CD612E9" w14:textId="77777777" w:rsidR="00247C36" w:rsidRDefault="007B2224">
      <w:pPr>
        <w:pStyle w:val="DocumentText"/>
      </w:pPr>
      <w:r>
        <w:rPr>
          <w:u w:val="single"/>
        </w:rPr>
        <w:t>Test Case Description</w:t>
      </w:r>
      <w:r>
        <w:t xml:space="preserve"> : To verify that a add consumer page is provided to the vendor (shopkeeper) to add new consumer</w:t>
      </w:r>
    </w:p>
    <w:p w14:paraId="3BA081BC" w14:textId="77777777" w:rsidR="00247C36" w:rsidRDefault="007B2224">
      <w:pPr>
        <w:pStyle w:val="DocumentText"/>
      </w:pPr>
      <w:r>
        <w:rPr>
          <w:u w:val="single"/>
        </w:rPr>
        <w:t>Pre-condition</w:t>
      </w:r>
      <w:r>
        <w:t xml:space="preserve"> :Server is running</w:t>
      </w:r>
    </w:p>
    <w:p w14:paraId="179DE456" w14:textId="77777777" w:rsidR="00247C36" w:rsidRDefault="00247C36">
      <w:pPr>
        <w:pStyle w:val="TableCaption"/>
      </w:pPr>
    </w:p>
    <w:p w14:paraId="1F4D8552" w14:textId="77777777" w:rsidR="00247C36" w:rsidRDefault="007B2224">
      <w:pPr>
        <w:pStyle w:val="TableCaption"/>
      </w:pPr>
      <w:bookmarkStart w:id="275" w:name="_Toc73284711"/>
      <w:r>
        <w:t>Table 8.4</w:t>
      </w:r>
      <w:r>
        <w:t xml:space="preserve"> </w:t>
      </w:r>
      <w:r>
        <w:t>Add New Consumer</w:t>
      </w:r>
      <w:bookmarkEnd w:id="275"/>
    </w:p>
    <w:p w14:paraId="7C00589A"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575"/>
        <w:gridCol w:w="7346"/>
      </w:tblGrid>
      <w:tr w:rsidR="00247C36" w14:paraId="78831EE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540687"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B492E" w14:textId="77777777" w:rsidR="00247C36" w:rsidRDefault="007B2224">
            <w:pPr>
              <w:pStyle w:val="NormalWeb"/>
              <w:spacing w:before="0" w:beforeAutospacing="0" w:after="0" w:afterAutospacing="0"/>
            </w:pPr>
            <w:r>
              <w:rPr>
                <w:rFonts w:ascii="Calibri" w:hAnsi="Calibri" w:cs="Calibri"/>
                <w:color w:val="000000"/>
              </w:rPr>
              <w:t>Vendor (shopkeeper) clicks floating button and rendered at add consumer page th</w:t>
            </w:r>
            <w:r>
              <w:rPr>
                <w:rFonts w:ascii="Calibri" w:hAnsi="Calibri" w:cs="Calibri"/>
                <w:color w:val="000000"/>
              </w:rPr>
              <w:t>en add details of consumer and click on add consumer button</w:t>
            </w:r>
          </w:p>
        </w:tc>
      </w:tr>
      <w:tr w:rsidR="00247C36" w14:paraId="08D73644"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45A922"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66B1F" w14:textId="77777777" w:rsidR="00247C36" w:rsidRDefault="007B2224">
            <w:pPr>
              <w:pStyle w:val="NormalWeb"/>
              <w:spacing w:before="0" w:beforeAutospacing="0" w:after="0" w:afterAutospacing="0"/>
            </w:pPr>
            <w:proofErr w:type="gramStart"/>
            <w:r>
              <w:rPr>
                <w:rFonts w:ascii="Calibri" w:hAnsi="Calibri" w:cs="Calibri"/>
                <w:color w:val="000000"/>
              </w:rPr>
              <w:t>Threshold :</w:t>
            </w:r>
            <w:proofErr w:type="gramEnd"/>
            <w:r>
              <w:rPr>
                <w:rFonts w:ascii="Calibri" w:hAnsi="Calibri" w:cs="Calibri"/>
                <w:color w:val="000000"/>
              </w:rPr>
              <w:t xml:space="preserve"> 0.7</w:t>
            </w:r>
          </w:p>
          <w:p w14:paraId="39F86213" w14:textId="77777777" w:rsidR="00247C36" w:rsidRDefault="007B2224">
            <w:pPr>
              <w:pStyle w:val="NormalWeb"/>
              <w:spacing w:before="0" w:beforeAutospacing="0" w:after="0" w:afterAutospacing="0"/>
            </w:pPr>
            <w:r>
              <w:rPr>
                <w:rFonts w:ascii="Calibri" w:hAnsi="Calibri" w:cs="Calibri"/>
                <w:color w:val="000000"/>
              </w:rPr>
              <w:t xml:space="preserve">Start </w:t>
            </w:r>
            <w:proofErr w:type="gramStart"/>
            <w:r>
              <w:rPr>
                <w:rFonts w:ascii="Calibri" w:hAnsi="Calibri" w:cs="Calibri"/>
                <w:color w:val="000000"/>
              </w:rPr>
              <w:t>Date :</w:t>
            </w:r>
            <w:proofErr w:type="gramEnd"/>
            <w:r>
              <w:rPr>
                <w:rFonts w:ascii="Calibri" w:hAnsi="Calibri" w:cs="Calibri"/>
                <w:color w:val="000000"/>
              </w:rPr>
              <w:t xml:space="preserve"> 2021/05/12</w:t>
            </w:r>
          </w:p>
        </w:tc>
      </w:tr>
      <w:tr w:rsidR="00247C36" w14:paraId="01822E7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498D7E"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FCDA" w14:textId="4283F0B5" w:rsidR="00247C36" w:rsidRDefault="007B2224">
            <w:pPr>
              <w:pStyle w:val="NormalWeb"/>
              <w:spacing w:before="0" w:beforeAutospacing="0" w:after="0" w:afterAutospacing="0"/>
            </w:pPr>
            <w:r>
              <w:rPr>
                <w:rFonts w:ascii="Calibri" w:hAnsi="Calibri" w:cs="Calibri"/>
                <w:color w:val="000000"/>
              </w:rPr>
              <w:t>The System should add new consumer and rendered the vendo</w:t>
            </w:r>
            <w:r w:rsidR="002F28EF">
              <w:rPr>
                <w:rFonts w:ascii="Calibri" w:hAnsi="Calibri" w:cs="Calibri"/>
                <w:color w:val="000000"/>
              </w:rPr>
              <w:t>r</w:t>
            </w:r>
            <w:r>
              <w:rPr>
                <w:rFonts w:ascii="Calibri" w:hAnsi="Calibri" w:cs="Calibri"/>
                <w:color w:val="000000"/>
              </w:rPr>
              <w:t xml:space="preserve"> to dashboard</w:t>
            </w:r>
          </w:p>
        </w:tc>
      </w:tr>
      <w:tr w:rsidR="00247C36" w14:paraId="0198C40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3E051D"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720F9" w14:textId="18106D48" w:rsidR="00247C36" w:rsidRDefault="007B2224">
            <w:pPr>
              <w:pStyle w:val="NormalWeb"/>
              <w:spacing w:before="240" w:beforeAutospacing="0" w:after="240" w:afterAutospacing="0"/>
            </w:pPr>
            <w:r>
              <w:rPr>
                <w:rFonts w:ascii="Calibri" w:hAnsi="Calibri" w:cs="Calibri"/>
                <w:color w:val="000000"/>
              </w:rPr>
              <w:t xml:space="preserve">The system verifies the </w:t>
            </w:r>
            <w:r>
              <w:rPr>
                <w:rFonts w:ascii="Calibri" w:hAnsi="Calibri" w:cs="Calibri"/>
                <w:color w:val="000000"/>
              </w:rPr>
              <w:t xml:space="preserve">entered credentials with validation, if valid allows the vendor </w:t>
            </w:r>
            <w:r>
              <w:rPr>
                <w:rFonts w:ascii="Calibri" w:hAnsi="Calibri" w:cs="Calibri"/>
                <w:color w:val="000000"/>
              </w:rPr>
              <w:t>to add new consumer and rendered to dashboard</w:t>
            </w:r>
          </w:p>
        </w:tc>
      </w:tr>
    </w:tbl>
    <w:p w14:paraId="5CA42225" w14:textId="77777777" w:rsidR="00247C36" w:rsidRDefault="00247C36"/>
    <w:p w14:paraId="1FBEBFBC"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576A8205" wp14:editId="2C0ACDE3">
            <wp:extent cx="5655945" cy="212153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660739" cy="2123646"/>
                    </a:xfrm>
                    <a:prstGeom prst="rect">
                      <a:avLst/>
                    </a:prstGeom>
                    <a:noFill/>
                    <a:ln>
                      <a:noFill/>
                    </a:ln>
                  </pic:spPr>
                </pic:pic>
              </a:graphicData>
            </a:graphic>
          </wp:inline>
        </w:drawing>
      </w:r>
    </w:p>
    <w:p w14:paraId="73CE4983" w14:textId="77777777" w:rsidR="00247C36" w:rsidRDefault="007B2224">
      <w:pPr>
        <w:jc w:val="center"/>
      </w:pPr>
      <w:bookmarkStart w:id="276" w:name="_Toc73284803"/>
      <w:r>
        <w:rPr>
          <w:rStyle w:val="FigureCaptionChar"/>
          <w:rFonts w:asciiTheme="minorHAnsi" w:hAnsiTheme="minorHAnsi"/>
          <w:bCs/>
          <w:iCs/>
          <w:lang w:eastAsia="en-IN"/>
        </w:rPr>
        <w:t>Figure 8.4</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Add New Consumer</w:t>
      </w:r>
      <w:bookmarkEnd w:id="276"/>
    </w:p>
    <w:p w14:paraId="4BE72BF6" w14:textId="77777777" w:rsidR="00247C36" w:rsidRDefault="007B2224">
      <w:pPr>
        <w:spacing w:after="160" w:line="259" w:lineRule="auto"/>
        <w:rPr>
          <w:rFonts w:ascii="Calibri" w:eastAsiaTheme="majorEastAsia" w:hAnsi="Calibri" w:cs="Calibri"/>
          <w:b/>
          <w:color w:val="000000"/>
          <w:szCs w:val="24"/>
          <w:shd w:val="clear" w:color="auto" w:fill="FFFFFF"/>
        </w:rPr>
      </w:pPr>
      <w:r>
        <w:rPr>
          <w:rFonts w:ascii="Calibri" w:hAnsi="Calibri" w:cs="Calibri"/>
          <w:color w:val="000000"/>
          <w:shd w:val="clear" w:color="auto" w:fill="FFFFFF"/>
        </w:rPr>
        <w:br w:type="page"/>
      </w:r>
    </w:p>
    <w:p w14:paraId="7E8E627E" w14:textId="77777777" w:rsidR="00247C36" w:rsidRDefault="007B2224" w:rsidP="007B2224">
      <w:pPr>
        <w:pStyle w:val="DocumentText"/>
        <w:numPr>
          <w:ilvl w:val="0"/>
          <w:numId w:val="89"/>
        </w:numPr>
      </w:pPr>
      <w:r>
        <w:rPr>
          <w:shd w:val="clear" w:color="auto" w:fill="FFFFFF"/>
        </w:rPr>
        <w:lastRenderedPageBreak/>
        <w:t>Test Case  - BackEnd05</w:t>
      </w:r>
    </w:p>
    <w:p w14:paraId="37656BB8" w14:textId="77777777" w:rsidR="00247C36" w:rsidRDefault="007B2224">
      <w:pPr>
        <w:pStyle w:val="DocumentText"/>
      </w:pPr>
      <w:r>
        <w:rPr>
          <w:u w:val="single"/>
        </w:rPr>
        <w:t>Test Case Description</w:t>
      </w:r>
      <w:r>
        <w:t xml:space="preserve"> : To verify that a search bar is provided to the vendor (shopkeeper) to search for new consumer</w:t>
      </w:r>
    </w:p>
    <w:p w14:paraId="48E233B5" w14:textId="77777777" w:rsidR="00247C36" w:rsidRDefault="007B2224">
      <w:pPr>
        <w:pStyle w:val="DocumentText"/>
      </w:pPr>
      <w:r>
        <w:rPr>
          <w:u w:val="single"/>
        </w:rPr>
        <w:t>Pre-condition</w:t>
      </w:r>
      <w:r>
        <w:t xml:space="preserve"> : Server is running</w:t>
      </w:r>
    </w:p>
    <w:p w14:paraId="28E673A2" w14:textId="77777777" w:rsidR="00247C36" w:rsidRDefault="00247C36">
      <w:pPr>
        <w:pStyle w:val="DocumentText"/>
      </w:pPr>
    </w:p>
    <w:p w14:paraId="2BEECF44" w14:textId="77777777" w:rsidR="00247C36" w:rsidRDefault="007B2224">
      <w:pPr>
        <w:pStyle w:val="TableCaption"/>
      </w:pPr>
      <w:bookmarkStart w:id="277" w:name="_Toc73284712"/>
      <w:r>
        <w:t>Table 8.5</w:t>
      </w:r>
      <w:r>
        <w:t xml:space="preserve"> </w:t>
      </w:r>
      <w:r>
        <w:t>Vendor Dashboard – Search Bar</w:t>
      </w:r>
      <w:bookmarkEnd w:id="277"/>
    </w:p>
    <w:p w14:paraId="03922D23" w14:textId="77777777" w:rsidR="00247C36" w:rsidRDefault="007B2224">
      <w:pPr>
        <w:pStyle w:val="TableCaption"/>
      </w:pPr>
      <w:bookmarkStart w:id="278" w:name="_Toc5126"/>
      <w:bookmarkStart w:id="279" w:name="_Toc25925"/>
      <w:r>
        <w:rPr>
          <w:rFonts w:ascii="Calibri" w:hAnsi="Calibri" w:cs="Calibri"/>
          <w:color w:val="000000"/>
        </w:rPr>
        <w:t> </w:t>
      </w:r>
      <w:bookmarkEnd w:id="278"/>
      <w:bookmarkEnd w:id="279"/>
    </w:p>
    <w:tbl>
      <w:tblPr>
        <w:tblW w:w="8921" w:type="dxa"/>
        <w:tblCellMar>
          <w:top w:w="15" w:type="dxa"/>
          <w:left w:w="15" w:type="dxa"/>
          <w:bottom w:w="15" w:type="dxa"/>
          <w:right w:w="15" w:type="dxa"/>
        </w:tblCellMar>
        <w:tblLook w:val="04A0" w:firstRow="1" w:lastRow="0" w:firstColumn="1" w:lastColumn="0" w:noHBand="0" w:noVBand="1"/>
      </w:tblPr>
      <w:tblGrid>
        <w:gridCol w:w="1621"/>
        <w:gridCol w:w="7300"/>
      </w:tblGrid>
      <w:tr w:rsidR="00247C36" w14:paraId="13656AEA"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DA4B7E"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EE7F4" w14:textId="77777777" w:rsidR="00247C36" w:rsidRDefault="007B2224">
            <w:pPr>
              <w:pStyle w:val="NormalWeb"/>
              <w:spacing w:before="0" w:beforeAutospacing="0" w:after="0" w:afterAutospacing="0"/>
            </w:pPr>
            <w:r>
              <w:rPr>
                <w:rFonts w:ascii="Calibri" w:hAnsi="Calibri" w:cs="Calibri"/>
                <w:color w:val="000000"/>
              </w:rPr>
              <w:t xml:space="preserve">Vendor (shopkeeper) clicks on search bar and search </w:t>
            </w:r>
            <w:r>
              <w:rPr>
                <w:rFonts w:ascii="Calibri" w:hAnsi="Calibri" w:cs="Calibri"/>
                <w:color w:val="000000"/>
              </w:rPr>
              <w:t>consumer by their contact number</w:t>
            </w:r>
          </w:p>
        </w:tc>
      </w:tr>
      <w:tr w:rsidR="00247C36" w14:paraId="499298F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C33C5F"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C62E" w14:textId="77777777" w:rsidR="00247C36" w:rsidRDefault="007B2224">
            <w:pPr>
              <w:pStyle w:val="NormalWeb"/>
              <w:spacing w:before="0" w:beforeAutospacing="0" w:after="0" w:afterAutospacing="0"/>
            </w:pPr>
            <w:r>
              <w:rPr>
                <w:rFonts w:ascii="Calibri" w:hAnsi="Calibri" w:cs="Calibri"/>
                <w:color w:val="000000"/>
              </w:rPr>
              <w:t>Search a consumer in a search bar by consumers contact number</w:t>
            </w:r>
          </w:p>
        </w:tc>
      </w:tr>
      <w:tr w:rsidR="00247C36" w14:paraId="5441FD6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0430A7"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B2B1D" w14:textId="77777777" w:rsidR="00247C36" w:rsidRDefault="007B2224">
            <w:pPr>
              <w:pStyle w:val="NormalWeb"/>
              <w:spacing w:before="0" w:beforeAutospacing="0" w:after="0" w:afterAutospacing="0"/>
            </w:pPr>
            <w:r>
              <w:rPr>
                <w:rFonts w:ascii="Calibri" w:hAnsi="Calibri" w:cs="Calibri"/>
                <w:color w:val="000000"/>
              </w:rPr>
              <w:t>The System should display result according to availability of consumer  </w:t>
            </w:r>
          </w:p>
        </w:tc>
      </w:tr>
      <w:tr w:rsidR="00247C36" w14:paraId="7AB7F39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A45595"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E8D4" w14:textId="77777777" w:rsidR="00247C36" w:rsidRDefault="007B2224">
            <w:pPr>
              <w:pStyle w:val="NormalWeb"/>
              <w:spacing w:before="0" w:beforeAutospacing="0" w:after="0" w:afterAutospacing="0"/>
            </w:pPr>
            <w:r>
              <w:rPr>
                <w:rFonts w:ascii="Calibri" w:hAnsi="Calibri" w:cs="Calibri"/>
                <w:color w:val="000000"/>
              </w:rPr>
              <w:t>The System returns true if a new searched con</w:t>
            </w:r>
            <w:r>
              <w:rPr>
                <w:rFonts w:ascii="Calibri" w:hAnsi="Calibri" w:cs="Calibri"/>
                <w:color w:val="000000"/>
              </w:rPr>
              <w:t>sumer is available and false if the searched consumer already exists.</w:t>
            </w:r>
          </w:p>
        </w:tc>
      </w:tr>
    </w:tbl>
    <w:p w14:paraId="7E08F23F" w14:textId="77777777" w:rsidR="00247C36" w:rsidRDefault="00247C36"/>
    <w:p w14:paraId="3842479C"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35894FAA" wp14:editId="6FC1EA32">
            <wp:extent cx="5666740" cy="21856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86953" cy="2193866"/>
                    </a:xfrm>
                    <a:prstGeom prst="rect">
                      <a:avLst/>
                    </a:prstGeom>
                    <a:noFill/>
                    <a:ln>
                      <a:noFill/>
                    </a:ln>
                  </pic:spPr>
                </pic:pic>
              </a:graphicData>
            </a:graphic>
          </wp:inline>
        </w:drawing>
      </w:r>
    </w:p>
    <w:p w14:paraId="61C1F4BA" w14:textId="77777777" w:rsidR="00247C36" w:rsidRDefault="007B2224">
      <w:pPr>
        <w:spacing w:after="240"/>
        <w:jc w:val="center"/>
      </w:pPr>
      <w:bookmarkStart w:id="280" w:name="_Toc73284804"/>
      <w:r>
        <w:rPr>
          <w:rStyle w:val="FigureCaptionChar"/>
          <w:rFonts w:asciiTheme="minorHAnsi" w:hAnsiTheme="minorHAnsi"/>
          <w:bCs/>
          <w:iCs/>
          <w:lang w:eastAsia="en-IN"/>
        </w:rPr>
        <w:t>Figure 8.5</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 xml:space="preserve">Search Bar </w:t>
      </w:r>
      <w:proofErr w:type="gramStart"/>
      <w:r>
        <w:rPr>
          <w:rStyle w:val="FigureCaptionChar"/>
          <w:rFonts w:asciiTheme="minorHAnsi" w:hAnsiTheme="minorHAnsi"/>
          <w:bCs/>
          <w:iCs/>
          <w:lang w:eastAsia="en-IN"/>
        </w:rPr>
        <w:t>For</w:t>
      </w:r>
      <w:proofErr w:type="gramEnd"/>
      <w:r>
        <w:rPr>
          <w:rStyle w:val="FigureCaptionChar"/>
          <w:rFonts w:asciiTheme="minorHAnsi" w:hAnsiTheme="minorHAnsi"/>
          <w:bCs/>
          <w:iCs/>
          <w:lang w:eastAsia="en-IN"/>
        </w:rPr>
        <w:t xml:space="preserve"> Vendor Dashboard</w:t>
      </w:r>
      <w:bookmarkEnd w:id="280"/>
      <w:r>
        <w:br/>
      </w:r>
      <w:r>
        <w:br/>
      </w:r>
      <w:r>
        <w:br/>
      </w:r>
      <w:r>
        <w:br/>
      </w:r>
    </w:p>
    <w:p w14:paraId="68D6613A" w14:textId="77777777" w:rsidR="00247C36" w:rsidRDefault="007B2224" w:rsidP="007B2224">
      <w:pPr>
        <w:pStyle w:val="ListParagraph"/>
        <w:numPr>
          <w:ilvl w:val="0"/>
          <w:numId w:val="89"/>
        </w:numPr>
        <w:spacing w:line="240" w:lineRule="auto"/>
      </w:pPr>
      <w:r>
        <w:br w:type="page"/>
      </w:r>
      <w:r>
        <w:rPr>
          <w:shd w:val="clear" w:color="auto" w:fill="FFFFFF"/>
        </w:rPr>
        <w:lastRenderedPageBreak/>
        <w:t xml:space="preserve">Test </w:t>
      </w:r>
      <w:proofErr w:type="gramStart"/>
      <w:r>
        <w:rPr>
          <w:shd w:val="clear" w:color="auto" w:fill="FFFFFF"/>
        </w:rPr>
        <w:t>Case  -</w:t>
      </w:r>
      <w:proofErr w:type="gramEnd"/>
      <w:r>
        <w:rPr>
          <w:shd w:val="clear" w:color="auto" w:fill="FFFFFF"/>
        </w:rPr>
        <w:t xml:space="preserve"> BackEnd06</w:t>
      </w:r>
    </w:p>
    <w:p w14:paraId="035CF03A" w14:textId="77777777" w:rsidR="00247C36" w:rsidRDefault="007B2224">
      <w:pPr>
        <w:pStyle w:val="DocumentText"/>
      </w:pPr>
      <w:r>
        <w:rPr>
          <w:u w:val="single"/>
        </w:rPr>
        <w:t>Test Case Description</w:t>
      </w:r>
      <w:r>
        <w:t xml:space="preserve"> : To verify that a Account details page  is provided to the vendor (shopkeeper) on selecting consumer from dashboard</w:t>
      </w:r>
    </w:p>
    <w:p w14:paraId="1F7881BE" w14:textId="77777777" w:rsidR="00247C36" w:rsidRDefault="007B2224">
      <w:pPr>
        <w:pStyle w:val="DocumentText"/>
      </w:pPr>
      <w:r>
        <w:rPr>
          <w:u w:val="single"/>
        </w:rPr>
        <w:t>Pre-condition</w:t>
      </w:r>
      <w:r>
        <w:t xml:space="preserve"> :Server is running</w:t>
      </w:r>
    </w:p>
    <w:p w14:paraId="6D1610FD" w14:textId="77777777" w:rsidR="00247C36" w:rsidRDefault="00247C36">
      <w:pPr>
        <w:pStyle w:val="TableCaption"/>
      </w:pPr>
    </w:p>
    <w:p w14:paraId="0296B83E" w14:textId="77777777" w:rsidR="00247C36" w:rsidRDefault="007B2224">
      <w:pPr>
        <w:pStyle w:val="TableCaption"/>
      </w:pPr>
      <w:bookmarkStart w:id="281" w:name="_Toc73284713"/>
      <w:r>
        <w:t>Table 8.6</w:t>
      </w:r>
      <w:r>
        <w:t xml:space="preserve"> </w:t>
      </w:r>
      <w:r>
        <w:t>Account Details</w:t>
      </w:r>
      <w:bookmarkEnd w:id="281"/>
    </w:p>
    <w:p w14:paraId="6B26DF96" w14:textId="77777777" w:rsidR="00247C36" w:rsidRDefault="007B2224">
      <w:pPr>
        <w:pStyle w:val="TableCaption"/>
      </w:pPr>
      <w:bookmarkStart w:id="282" w:name="_Toc24790"/>
      <w:bookmarkStart w:id="283" w:name="_Toc4044"/>
      <w:r>
        <w:rPr>
          <w:rFonts w:ascii="Calibri" w:hAnsi="Calibri" w:cs="Calibri"/>
          <w:color w:val="000000"/>
        </w:rPr>
        <w:t> </w:t>
      </w:r>
      <w:bookmarkEnd w:id="282"/>
      <w:bookmarkEnd w:id="283"/>
    </w:p>
    <w:tbl>
      <w:tblPr>
        <w:tblW w:w="8921" w:type="dxa"/>
        <w:tblCellMar>
          <w:top w:w="15" w:type="dxa"/>
          <w:left w:w="15" w:type="dxa"/>
          <w:bottom w:w="15" w:type="dxa"/>
          <w:right w:w="15" w:type="dxa"/>
        </w:tblCellMar>
        <w:tblLook w:val="04A0" w:firstRow="1" w:lastRow="0" w:firstColumn="1" w:lastColumn="0" w:noHBand="0" w:noVBand="1"/>
      </w:tblPr>
      <w:tblGrid>
        <w:gridCol w:w="1473"/>
        <w:gridCol w:w="7448"/>
      </w:tblGrid>
      <w:tr w:rsidR="00247C36" w14:paraId="50BCDBB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5C7F1F"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59BF4" w14:textId="77777777" w:rsidR="00247C36" w:rsidRDefault="007B2224">
            <w:pPr>
              <w:pStyle w:val="NormalWeb"/>
              <w:spacing w:before="0" w:beforeAutospacing="0" w:after="0" w:afterAutospacing="0"/>
            </w:pPr>
            <w:r>
              <w:rPr>
                <w:rFonts w:ascii="Calibri" w:hAnsi="Calibri" w:cs="Calibri"/>
                <w:color w:val="000000"/>
              </w:rPr>
              <w:t xml:space="preserve">Vendor (shopkeeper) clicks on </w:t>
            </w:r>
            <w:proofErr w:type="gramStart"/>
            <w:r>
              <w:rPr>
                <w:rFonts w:ascii="Calibri" w:hAnsi="Calibri" w:cs="Calibri"/>
                <w:color w:val="000000"/>
              </w:rPr>
              <w:t>consumer  and</w:t>
            </w:r>
            <w:proofErr w:type="gramEnd"/>
            <w:r>
              <w:rPr>
                <w:rFonts w:ascii="Calibri" w:hAnsi="Calibri" w:cs="Calibri"/>
                <w:color w:val="000000"/>
              </w:rPr>
              <w:t xml:space="preserve"> rendered to acc</w:t>
            </w:r>
            <w:r>
              <w:rPr>
                <w:rFonts w:ascii="Calibri" w:hAnsi="Calibri" w:cs="Calibri"/>
                <w:color w:val="000000"/>
              </w:rPr>
              <w:t>ount details page</w:t>
            </w:r>
          </w:p>
        </w:tc>
      </w:tr>
      <w:tr w:rsidR="00247C36" w14:paraId="62611FD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8461A40"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057B" w14:textId="77777777" w:rsidR="00247C36" w:rsidRDefault="007B2224">
            <w:pPr>
              <w:pStyle w:val="NormalWeb"/>
              <w:spacing w:before="0" w:beforeAutospacing="0" w:after="0" w:afterAutospacing="0"/>
            </w:pPr>
            <w:r>
              <w:rPr>
                <w:rFonts w:ascii="Calibri" w:hAnsi="Calibri" w:cs="Calibri"/>
                <w:color w:val="000000"/>
              </w:rPr>
              <w:t xml:space="preserve">Display details of consumer such as name, </w:t>
            </w:r>
            <w:proofErr w:type="gramStart"/>
            <w:r>
              <w:rPr>
                <w:rFonts w:ascii="Calibri" w:hAnsi="Calibri" w:cs="Calibri"/>
                <w:color w:val="000000"/>
              </w:rPr>
              <w:t>address ,</w:t>
            </w:r>
            <w:proofErr w:type="gramEnd"/>
            <w:r>
              <w:rPr>
                <w:rFonts w:ascii="Calibri" w:hAnsi="Calibri" w:cs="Calibri"/>
                <w:color w:val="000000"/>
              </w:rPr>
              <w:t xml:space="preserve"> contact number , status , threshold , account start date , billing start date , bill due date, last paid amount ,total due amount and partial due amount</w:t>
            </w:r>
          </w:p>
        </w:tc>
      </w:tr>
      <w:tr w:rsidR="00247C36" w14:paraId="047FBC4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0E707D"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E43E7" w14:textId="77777777" w:rsidR="00247C36" w:rsidRDefault="007B2224">
            <w:pPr>
              <w:pStyle w:val="NormalWeb"/>
              <w:spacing w:before="0" w:beforeAutospacing="0" w:after="0" w:afterAutospacing="0"/>
            </w:pPr>
            <w:r>
              <w:rPr>
                <w:rFonts w:ascii="Calibri" w:hAnsi="Calibri" w:cs="Calibri"/>
                <w:color w:val="000000"/>
              </w:rPr>
              <w:t>The System should display all account details of consumer </w:t>
            </w:r>
          </w:p>
        </w:tc>
      </w:tr>
      <w:tr w:rsidR="00247C36" w14:paraId="1978734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65BA18"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0F233" w14:textId="77777777" w:rsidR="00247C36" w:rsidRDefault="007B2224">
            <w:pPr>
              <w:pStyle w:val="NormalWeb"/>
              <w:spacing w:before="0" w:beforeAutospacing="0" w:after="0" w:afterAutospacing="0"/>
            </w:pPr>
            <w:r>
              <w:rPr>
                <w:rFonts w:ascii="Calibri" w:hAnsi="Calibri" w:cs="Calibri"/>
                <w:color w:val="000000"/>
              </w:rPr>
              <w:t xml:space="preserve">The System returns </w:t>
            </w:r>
            <w:proofErr w:type="gramStart"/>
            <w:r>
              <w:rPr>
                <w:rFonts w:ascii="Calibri" w:hAnsi="Calibri" w:cs="Calibri"/>
                <w:color w:val="000000"/>
              </w:rPr>
              <w:t>all  details</w:t>
            </w:r>
            <w:proofErr w:type="gramEnd"/>
            <w:r>
              <w:rPr>
                <w:rFonts w:ascii="Calibri" w:hAnsi="Calibri" w:cs="Calibri"/>
                <w:color w:val="000000"/>
              </w:rPr>
              <w:t xml:space="preserve"> such as name , address , contact number , status , threshold , account start date , billing start date , bill due date, last paid amount ,total due am</w:t>
            </w:r>
            <w:r>
              <w:rPr>
                <w:rFonts w:ascii="Calibri" w:hAnsi="Calibri" w:cs="Calibri"/>
                <w:color w:val="000000"/>
              </w:rPr>
              <w:t>ount and partial due amount for selected consumer</w:t>
            </w:r>
          </w:p>
        </w:tc>
      </w:tr>
    </w:tbl>
    <w:p w14:paraId="3CEC5CF0" w14:textId="77777777" w:rsidR="00247C36" w:rsidRDefault="00247C36"/>
    <w:p w14:paraId="52B648B7"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7D427E44" wp14:editId="7AF2EB83">
            <wp:extent cx="5688330" cy="204660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12288" cy="2055193"/>
                    </a:xfrm>
                    <a:prstGeom prst="rect">
                      <a:avLst/>
                    </a:prstGeom>
                    <a:noFill/>
                    <a:ln>
                      <a:noFill/>
                    </a:ln>
                  </pic:spPr>
                </pic:pic>
              </a:graphicData>
            </a:graphic>
          </wp:inline>
        </w:drawing>
      </w:r>
    </w:p>
    <w:p w14:paraId="3610730A" w14:textId="77777777" w:rsidR="00247C36" w:rsidRDefault="007B2224">
      <w:pPr>
        <w:spacing w:after="240"/>
        <w:jc w:val="center"/>
      </w:pPr>
      <w:bookmarkStart w:id="284" w:name="_Toc73284805"/>
      <w:r>
        <w:rPr>
          <w:rStyle w:val="FigureCaptionChar"/>
          <w:rFonts w:asciiTheme="minorHAnsi" w:hAnsiTheme="minorHAnsi"/>
          <w:bCs/>
          <w:iCs/>
          <w:lang w:eastAsia="en-IN"/>
        </w:rPr>
        <w:t>Figure 8.6</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Account Details</w:t>
      </w:r>
      <w:bookmarkEnd w:id="284"/>
      <w:r>
        <w:br/>
      </w:r>
    </w:p>
    <w:p w14:paraId="301A2951" w14:textId="77777777" w:rsidR="00247C36" w:rsidRDefault="007B2224">
      <w:pPr>
        <w:spacing w:after="240"/>
        <w:jc w:val="center"/>
      </w:pPr>
      <w:r>
        <w:br/>
      </w:r>
      <w:r>
        <w:br/>
      </w:r>
    </w:p>
    <w:p w14:paraId="76AFC45E" w14:textId="77777777" w:rsidR="00247C36" w:rsidRDefault="007B2224" w:rsidP="007B2224">
      <w:pPr>
        <w:pStyle w:val="DocumentText"/>
        <w:numPr>
          <w:ilvl w:val="0"/>
          <w:numId w:val="89"/>
        </w:numPr>
      </w:pPr>
      <w:r>
        <w:rPr>
          <w:shd w:val="clear" w:color="auto" w:fill="FFFFFF"/>
        </w:rPr>
        <w:lastRenderedPageBreak/>
        <w:t>Test Case  - BackEnd07</w:t>
      </w:r>
    </w:p>
    <w:p w14:paraId="500D2FFA" w14:textId="77777777" w:rsidR="00247C36" w:rsidRDefault="007B2224">
      <w:pPr>
        <w:pStyle w:val="DocumentText"/>
      </w:pPr>
      <w:r>
        <w:rPr>
          <w:u w:val="single"/>
        </w:rPr>
        <w:t>Test Case Description</w:t>
      </w:r>
      <w:r>
        <w:t xml:space="preserve"> : To verify that a vendor (shopkeeper) can edit name and threshold of particular consumer</w:t>
      </w:r>
    </w:p>
    <w:p w14:paraId="24F65DF7" w14:textId="77777777" w:rsidR="00247C36" w:rsidRDefault="007B2224">
      <w:pPr>
        <w:pStyle w:val="DocumentText"/>
      </w:pPr>
      <w:r>
        <w:rPr>
          <w:u w:val="single"/>
        </w:rPr>
        <w:t>Pre-condition</w:t>
      </w:r>
      <w:r>
        <w:t xml:space="preserve"> :Server is running</w:t>
      </w:r>
    </w:p>
    <w:p w14:paraId="1A7FA5E6" w14:textId="77777777" w:rsidR="00247C36" w:rsidRDefault="00247C36">
      <w:pPr>
        <w:pStyle w:val="TableCaption"/>
      </w:pPr>
    </w:p>
    <w:p w14:paraId="2E0C21E0" w14:textId="77777777" w:rsidR="00247C36" w:rsidRDefault="007B2224">
      <w:pPr>
        <w:pStyle w:val="TableCaption"/>
      </w:pPr>
      <w:bookmarkStart w:id="285" w:name="_Toc73284714"/>
      <w:r>
        <w:t>Table 8.7</w:t>
      </w:r>
      <w:r>
        <w:t xml:space="preserve"> </w:t>
      </w:r>
      <w:r>
        <w:t>Edit Account</w:t>
      </w:r>
      <w:bookmarkEnd w:id="285"/>
    </w:p>
    <w:p w14:paraId="227C667E" w14:textId="77777777" w:rsidR="00247C36" w:rsidRDefault="007B2224">
      <w:pPr>
        <w:pStyle w:val="TableCaption"/>
      </w:pPr>
      <w:bookmarkStart w:id="286" w:name="_Toc14452"/>
      <w:bookmarkStart w:id="287" w:name="_Toc3699"/>
      <w:r>
        <w:rPr>
          <w:rFonts w:ascii="Calibri" w:hAnsi="Calibri" w:cs="Calibri"/>
          <w:color w:val="000000"/>
        </w:rPr>
        <w:t> </w:t>
      </w:r>
      <w:bookmarkEnd w:id="286"/>
      <w:bookmarkEnd w:id="287"/>
    </w:p>
    <w:tbl>
      <w:tblPr>
        <w:tblW w:w="8921" w:type="dxa"/>
        <w:tblCellMar>
          <w:top w:w="15" w:type="dxa"/>
          <w:left w:w="15" w:type="dxa"/>
          <w:bottom w:w="15" w:type="dxa"/>
          <w:right w:w="15" w:type="dxa"/>
        </w:tblCellMar>
        <w:tblLook w:val="04A0" w:firstRow="1" w:lastRow="0" w:firstColumn="1" w:lastColumn="0" w:noHBand="0" w:noVBand="1"/>
      </w:tblPr>
      <w:tblGrid>
        <w:gridCol w:w="1497"/>
        <w:gridCol w:w="7424"/>
      </w:tblGrid>
      <w:tr w:rsidR="00247C36" w14:paraId="6180080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74BAA1"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87793" w14:textId="77777777" w:rsidR="00247C36" w:rsidRDefault="007B2224">
            <w:pPr>
              <w:pStyle w:val="NormalWeb"/>
              <w:spacing w:before="0" w:beforeAutospacing="0" w:after="0" w:afterAutospacing="0"/>
            </w:pPr>
            <w:r>
              <w:rPr>
                <w:rFonts w:ascii="Calibri" w:hAnsi="Calibri" w:cs="Calibri"/>
                <w:color w:val="000000"/>
              </w:rPr>
              <w:t>Vendor (shopkeeper) clicks on name or threshold fields and change details successfully</w:t>
            </w:r>
          </w:p>
        </w:tc>
      </w:tr>
      <w:tr w:rsidR="00247C36" w14:paraId="085BA21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7C02B1E" w14:textId="77777777" w:rsidR="00247C36" w:rsidRDefault="007B2224">
            <w:pPr>
              <w:pStyle w:val="NormalWeb"/>
              <w:spacing w:before="0" w:beforeAutospacing="0" w:after="0" w:afterAutospacing="0"/>
              <w:jc w:val="center"/>
            </w:pPr>
            <w:r>
              <w:rPr>
                <w:rFonts w:ascii="Calibri" w:hAnsi="Calibri" w:cs="Calibri"/>
                <w:b/>
                <w:bCs/>
                <w:color w:val="741B47"/>
              </w:rPr>
              <w:t>T</w:t>
            </w:r>
            <w:r>
              <w:rPr>
                <w:rFonts w:ascii="Calibri" w:hAnsi="Calibri" w:cs="Calibri"/>
                <w:b/>
                <w:bCs/>
                <w:color w:val="741B47"/>
              </w:rPr>
              <w:t>est Data</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2D112" w14:textId="2AE23DEC" w:rsidR="00247C36" w:rsidRDefault="007B2224">
            <w:pPr>
              <w:pStyle w:val="NormalWeb"/>
              <w:spacing w:before="0" w:beforeAutospacing="0" w:after="0" w:afterAutospacing="0"/>
            </w:pPr>
            <w:r>
              <w:rPr>
                <w:rFonts w:ascii="Calibri" w:hAnsi="Calibri" w:cs="Calibri"/>
                <w:color w:val="000000"/>
              </w:rPr>
              <w:t>Vendor</w:t>
            </w:r>
            <w:r w:rsidR="002F28EF">
              <w:rPr>
                <w:rFonts w:ascii="Calibri" w:hAnsi="Calibri" w:cs="Calibri"/>
                <w:color w:val="000000"/>
              </w:rPr>
              <w:t xml:space="preserve"> </w:t>
            </w:r>
            <w:r>
              <w:rPr>
                <w:rFonts w:ascii="Calibri" w:hAnsi="Calibri" w:cs="Calibri"/>
                <w:color w:val="000000"/>
              </w:rPr>
              <w:t>clicks on name or threshold fields and then click on save changes button</w:t>
            </w:r>
          </w:p>
        </w:tc>
      </w:tr>
      <w:tr w:rsidR="00247C36" w14:paraId="69285460"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6529D6"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2D168" w14:textId="77777777" w:rsidR="00247C36" w:rsidRDefault="007B2224">
            <w:pPr>
              <w:pStyle w:val="NormalWeb"/>
              <w:spacing w:before="0" w:beforeAutospacing="0" w:after="0" w:afterAutospacing="0"/>
            </w:pPr>
            <w:r>
              <w:rPr>
                <w:rFonts w:ascii="Calibri" w:hAnsi="Calibri" w:cs="Calibri"/>
                <w:color w:val="000000"/>
              </w:rPr>
              <w:t>The System should make changes and display success message </w:t>
            </w:r>
          </w:p>
        </w:tc>
      </w:tr>
      <w:tr w:rsidR="00247C36" w14:paraId="4C95CC6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39DFA9"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28BF" w14:textId="5B3A71C8" w:rsidR="00247C36" w:rsidRDefault="007B2224">
            <w:pPr>
              <w:pStyle w:val="NormalWeb"/>
              <w:spacing w:before="240" w:beforeAutospacing="0" w:after="240" w:afterAutospacing="0"/>
            </w:pPr>
            <w:r>
              <w:rPr>
                <w:rFonts w:ascii="Calibri" w:hAnsi="Calibri" w:cs="Calibri"/>
                <w:color w:val="000000"/>
              </w:rPr>
              <w:t xml:space="preserve">The system verifies the entered name or threshold with </w:t>
            </w:r>
            <w:r>
              <w:rPr>
                <w:rFonts w:ascii="Calibri" w:hAnsi="Calibri" w:cs="Calibri"/>
                <w:color w:val="000000"/>
              </w:rPr>
              <w:t>validation, if valid allows the vendor</w:t>
            </w:r>
            <w:r w:rsidR="002F28EF">
              <w:rPr>
                <w:rFonts w:ascii="Calibri" w:hAnsi="Calibri" w:cs="Calibri"/>
                <w:color w:val="000000"/>
              </w:rPr>
              <w:t xml:space="preserve"> </w:t>
            </w:r>
            <w:r>
              <w:rPr>
                <w:rFonts w:ascii="Calibri" w:hAnsi="Calibri" w:cs="Calibri"/>
                <w:color w:val="000000"/>
              </w:rPr>
              <w:t>to make changes and display message “Name changed successfully” or “Threshold changed successfully”</w:t>
            </w:r>
          </w:p>
        </w:tc>
      </w:tr>
    </w:tbl>
    <w:p w14:paraId="29CF5AEB" w14:textId="77777777" w:rsidR="00247C36" w:rsidRDefault="00247C36"/>
    <w:p w14:paraId="12DFB880"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544207AF" wp14:editId="042DB199">
            <wp:extent cx="5677535" cy="2446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685806" cy="2450502"/>
                    </a:xfrm>
                    <a:prstGeom prst="rect">
                      <a:avLst/>
                    </a:prstGeom>
                    <a:noFill/>
                    <a:ln>
                      <a:noFill/>
                    </a:ln>
                  </pic:spPr>
                </pic:pic>
              </a:graphicData>
            </a:graphic>
          </wp:inline>
        </w:drawing>
      </w:r>
    </w:p>
    <w:p w14:paraId="2BB5B2C9" w14:textId="77777777" w:rsidR="00247C36" w:rsidRDefault="007B2224">
      <w:pPr>
        <w:spacing w:after="240"/>
        <w:jc w:val="center"/>
      </w:pPr>
      <w:bookmarkStart w:id="288" w:name="_Toc73284806"/>
      <w:r>
        <w:rPr>
          <w:rStyle w:val="FigureCaptionChar"/>
          <w:rFonts w:asciiTheme="minorHAnsi" w:hAnsiTheme="minorHAnsi"/>
          <w:bCs/>
          <w:iCs/>
          <w:lang w:eastAsia="en-IN"/>
        </w:rPr>
        <w:t>Figure 8.7</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Edit Account</w:t>
      </w:r>
      <w:bookmarkEnd w:id="288"/>
      <w:r>
        <w:br/>
      </w:r>
    </w:p>
    <w:p w14:paraId="749889E8" w14:textId="77777777" w:rsidR="00247C36" w:rsidRDefault="00247C36">
      <w:pPr>
        <w:spacing w:after="240"/>
        <w:jc w:val="center"/>
      </w:pPr>
    </w:p>
    <w:p w14:paraId="1AEF6EA9" w14:textId="77777777" w:rsidR="00247C36" w:rsidRDefault="007B2224" w:rsidP="007B2224">
      <w:pPr>
        <w:pStyle w:val="DocumentText"/>
        <w:numPr>
          <w:ilvl w:val="0"/>
          <w:numId w:val="89"/>
        </w:numPr>
      </w:pPr>
      <w:r>
        <w:rPr>
          <w:shd w:val="clear" w:color="auto" w:fill="FFFFFF"/>
        </w:rPr>
        <w:lastRenderedPageBreak/>
        <w:t>Test Case  - BackEnd08</w:t>
      </w:r>
    </w:p>
    <w:p w14:paraId="6E751A17" w14:textId="77777777" w:rsidR="00247C36" w:rsidRDefault="007B2224">
      <w:pPr>
        <w:pStyle w:val="DocumentText"/>
      </w:pPr>
      <w:r>
        <w:rPr>
          <w:u w:val="single"/>
        </w:rPr>
        <w:t>Test Case Description</w:t>
      </w:r>
      <w:r>
        <w:t xml:space="preserve"> : To verify that a vendor (sh</w:t>
      </w:r>
      <w:r>
        <w:t>opkeeper) can delete account  of particular consumer</w:t>
      </w:r>
    </w:p>
    <w:p w14:paraId="1D76D640" w14:textId="77777777" w:rsidR="00247C36" w:rsidRDefault="007B2224">
      <w:pPr>
        <w:pStyle w:val="DocumentText"/>
      </w:pPr>
      <w:r>
        <w:rPr>
          <w:u w:val="single"/>
        </w:rPr>
        <w:t>Pre-condition</w:t>
      </w:r>
      <w:r>
        <w:t xml:space="preserve"> :Server is running</w:t>
      </w:r>
    </w:p>
    <w:p w14:paraId="73060C52" w14:textId="77777777" w:rsidR="00247C36" w:rsidRDefault="00247C36">
      <w:pPr>
        <w:pStyle w:val="TableCaption"/>
      </w:pPr>
    </w:p>
    <w:p w14:paraId="4A139309" w14:textId="77777777" w:rsidR="00247C36" w:rsidRDefault="007B2224">
      <w:pPr>
        <w:pStyle w:val="TableCaption"/>
        <w:ind w:left="120" w:hangingChars="50" w:hanging="120"/>
      </w:pPr>
      <w:bookmarkStart w:id="289" w:name="_Toc73284715"/>
      <w:r>
        <w:t>Table 8.8</w:t>
      </w:r>
      <w:r>
        <w:t xml:space="preserve"> </w:t>
      </w:r>
      <w:r>
        <w:t>Delete Account</w:t>
      </w:r>
      <w:bookmarkEnd w:id="289"/>
    </w:p>
    <w:p w14:paraId="6BFC93D0" w14:textId="77777777" w:rsidR="00247C36" w:rsidRDefault="007B2224">
      <w:pPr>
        <w:pStyle w:val="TableCaption"/>
      </w:pPr>
      <w:bookmarkStart w:id="290" w:name="_Toc23649"/>
      <w:bookmarkStart w:id="291" w:name="_Toc13787"/>
      <w:r>
        <w:rPr>
          <w:rFonts w:ascii="Calibri" w:hAnsi="Calibri" w:cs="Calibri"/>
          <w:color w:val="000000"/>
        </w:rPr>
        <w:t> </w:t>
      </w:r>
      <w:bookmarkEnd w:id="290"/>
      <w:bookmarkEnd w:id="291"/>
    </w:p>
    <w:tbl>
      <w:tblPr>
        <w:tblW w:w="8921" w:type="dxa"/>
        <w:tblCellMar>
          <w:top w:w="15" w:type="dxa"/>
          <w:left w:w="15" w:type="dxa"/>
          <w:bottom w:w="15" w:type="dxa"/>
          <w:right w:w="15" w:type="dxa"/>
        </w:tblCellMar>
        <w:tblLook w:val="04A0" w:firstRow="1" w:lastRow="0" w:firstColumn="1" w:lastColumn="0" w:noHBand="0" w:noVBand="1"/>
      </w:tblPr>
      <w:tblGrid>
        <w:gridCol w:w="1477"/>
        <w:gridCol w:w="7444"/>
      </w:tblGrid>
      <w:tr w:rsidR="00247C36" w14:paraId="0A918CD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BF80B5"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97A31" w14:textId="77777777" w:rsidR="00247C36" w:rsidRDefault="007B2224">
            <w:pPr>
              <w:pStyle w:val="NormalWeb"/>
              <w:spacing w:before="0" w:beforeAutospacing="0" w:after="0" w:afterAutospacing="0"/>
            </w:pPr>
            <w:r>
              <w:rPr>
                <w:rFonts w:ascii="Calibri" w:hAnsi="Calibri" w:cs="Calibri"/>
                <w:color w:val="000000"/>
              </w:rPr>
              <w:t>Vendor (shopkeeper) clicks on delete button and consumer get deleted </w:t>
            </w:r>
          </w:p>
        </w:tc>
      </w:tr>
      <w:tr w:rsidR="00247C36" w14:paraId="5C404A86"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D58C7F"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B9CEE" w14:textId="4703F5DD" w:rsidR="00247C36" w:rsidRDefault="007B2224">
            <w:pPr>
              <w:pStyle w:val="NormalWeb"/>
              <w:spacing w:before="0" w:beforeAutospacing="0" w:after="0" w:afterAutospacing="0"/>
            </w:pPr>
            <w:r>
              <w:rPr>
                <w:rFonts w:ascii="Calibri" w:hAnsi="Calibri" w:cs="Calibri"/>
                <w:color w:val="000000"/>
              </w:rPr>
              <w:t xml:space="preserve">Vendor </w:t>
            </w:r>
            <w:r>
              <w:rPr>
                <w:rFonts w:ascii="Calibri" w:hAnsi="Calibri" w:cs="Calibri"/>
                <w:color w:val="000000"/>
              </w:rPr>
              <w:t xml:space="preserve">clicks on delete </w:t>
            </w:r>
            <w:r>
              <w:rPr>
                <w:rFonts w:ascii="Calibri" w:hAnsi="Calibri" w:cs="Calibri"/>
                <w:color w:val="000000"/>
              </w:rPr>
              <w:t>button then system confirm to delete the account and after confirmation account will be deleted successfully</w:t>
            </w:r>
          </w:p>
        </w:tc>
      </w:tr>
      <w:tr w:rsidR="00247C36" w14:paraId="253D65F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77DE7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DF7EE" w14:textId="6E78E64D" w:rsidR="00247C36" w:rsidRDefault="007B2224">
            <w:pPr>
              <w:pStyle w:val="NormalWeb"/>
              <w:spacing w:before="0" w:beforeAutospacing="0" w:after="0" w:afterAutospacing="0"/>
            </w:pPr>
            <w:r>
              <w:rPr>
                <w:rFonts w:ascii="Calibri" w:hAnsi="Calibri" w:cs="Calibri"/>
                <w:color w:val="000000"/>
              </w:rPr>
              <w:t>The System should allow vendo</w:t>
            </w:r>
            <w:r w:rsidR="002F28EF">
              <w:rPr>
                <w:rFonts w:ascii="Calibri" w:hAnsi="Calibri" w:cs="Calibri"/>
                <w:color w:val="000000"/>
              </w:rPr>
              <w:t xml:space="preserve">r </w:t>
            </w:r>
            <w:r>
              <w:rPr>
                <w:rFonts w:ascii="Calibri" w:hAnsi="Calibri" w:cs="Calibri"/>
                <w:color w:val="000000"/>
              </w:rPr>
              <w:t>to delete selected account and after deletion redirect the vendor</w:t>
            </w:r>
            <w:r>
              <w:rPr>
                <w:rFonts w:ascii="Calibri" w:hAnsi="Calibri" w:cs="Calibri"/>
                <w:color w:val="000000"/>
              </w:rPr>
              <w:t xml:space="preserve"> to dashboard</w:t>
            </w:r>
          </w:p>
        </w:tc>
      </w:tr>
      <w:tr w:rsidR="00247C36" w14:paraId="4662B29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7D7BFD"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A68C9" w14:textId="1022CE7C" w:rsidR="00247C36" w:rsidRDefault="007B2224">
            <w:pPr>
              <w:pStyle w:val="NormalWeb"/>
              <w:spacing w:before="240" w:beforeAutospacing="0" w:after="240" w:afterAutospacing="0"/>
            </w:pPr>
            <w:r>
              <w:rPr>
                <w:rFonts w:ascii="Calibri" w:hAnsi="Calibri" w:cs="Calibri"/>
                <w:color w:val="000000"/>
              </w:rPr>
              <w:t>The system confirms vendor</w:t>
            </w:r>
            <w:r w:rsidR="002F28EF">
              <w:rPr>
                <w:rFonts w:ascii="Calibri" w:hAnsi="Calibri" w:cs="Calibri"/>
                <w:color w:val="000000"/>
              </w:rPr>
              <w:t xml:space="preserve"> </w:t>
            </w:r>
            <w:r>
              <w:rPr>
                <w:rFonts w:ascii="Calibri" w:hAnsi="Calibri" w:cs="Calibri"/>
                <w:color w:val="000000"/>
              </w:rPr>
              <w:t>to delete particular account and if vendor</w:t>
            </w:r>
            <w:r>
              <w:rPr>
                <w:rFonts w:ascii="Calibri" w:hAnsi="Calibri" w:cs="Calibri"/>
                <w:color w:val="000000"/>
              </w:rPr>
              <w:t xml:space="preserve"> make confirmation to delete </w:t>
            </w:r>
            <w:proofErr w:type="gramStart"/>
            <w:r>
              <w:rPr>
                <w:rFonts w:ascii="Calibri" w:hAnsi="Calibri" w:cs="Calibri"/>
                <w:color w:val="000000"/>
              </w:rPr>
              <w:t>account</w:t>
            </w:r>
            <w:proofErr w:type="gramEnd"/>
            <w:r>
              <w:rPr>
                <w:rFonts w:ascii="Calibri" w:hAnsi="Calibri" w:cs="Calibri"/>
                <w:color w:val="000000"/>
              </w:rPr>
              <w:t xml:space="preserve"> then system delete the account with message “Account deleted Successfully” and vend</w:t>
            </w:r>
            <w:r>
              <w:rPr>
                <w:rFonts w:ascii="Calibri" w:hAnsi="Calibri" w:cs="Calibri"/>
                <w:color w:val="000000"/>
              </w:rPr>
              <w:t>or</w:t>
            </w:r>
            <w:r w:rsidR="00E70AB9">
              <w:rPr>
                <w:rFonts w:ascii="Calibri" w:hAnsi="Calibri" w:cs="Calibri"/>
                <w:color w:val="000000"/>
              </w:rPr>
              <w:t xml:space="preserve"> </w:t>
            </w:r>
            <w:r>
              <w:rPr>
                <w:rFonts w:ascii="Calibri" w:hAnsi="Calibri" w:cs="Calibri"/>
                <w:color w:val="000000"/>
              </w:rPr>
              <w:t>redirects to the dashboard </w:t>
            </w:r>
          </w:p>
        </w:tc>
      </w:tr>
    </w:tbl>
    <w:p w14:paraId="536B622A" w14:textId="77777777" w:rsidR="00247C36" w:rsidRDefault="00247C36"/>
    <w:p w14:paraId="59A1CE62" w14:textId="77777777" w:rsidR="00247C36" w:rsidRDefault="007B2224">
      <w:pPr>
        <w:pStyle w:val="NormalWeb"/>
        <w:spacing w:before="0" w:beforeAutospacing="0" w:after="0" w:afterAutospacing="0"/>
        <w:jc w:val="center"/>
      </w:pPr>
      <w:r>
        <w:rPr>
          <w:rFonts w:ascii="Calibri" w:hAnsi="Calibri" w:cs="Calibri"/>
          <w:noProof/>
          <w:color w:val="000000"/>
        </w:rPr>
        <w:drawing>
          <wp:inline distT="0" distB="0" distL="0" distR="0" wp14:anchorId="6802F912" wp14:editId="551A141C">
            <wp:extent cx="5709285" cy="2300605"/>
            <wp:effectExtent l="0" t="0" r="571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24381" cy="2306957"/>
                    </a:xfrm>
                    <a:prstGeom prst="rect">
                      <a:avLst/>
                    </a:prstGeom>
                    <a:noFill/>
                    <a:ln>
                      <a:noFill/>
                    </a:ln>
                  </pic:spPr>
                </pic:pic>
              </a:graphicData>
            </a:graphic>
          </wp:inline>
        </w:drawing>
      </w:r>
      <w:r>
        <w:rPr>
          <w:rStyle w:val="FigureCaptionChar"/>
          <w:rFonts w:asciiTheme="minorHAnsi" w:hAnsiTheme="minorHAnsi"/>
          <w:bCs/>
          <w:iCs/>
          <w:lang w:eastAsia="en-IN"/>
        </w:rPr>
        <w:t>Figure 8.8</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Delete Account</w:t>
      </w:r>
      <w:r>
        <w:rPr>
          <w:rStyle w:val="FigureCaptionChar"/>
          <w:rFonts w:asciiTheme="minorHAnsi" w:hAnsiTheme="minorHAnsi"/>
          <w:bCs/>
          <w:iCs/>
          <w:lang w:eastAsia="en-IN"/>
        </w:rPr>
        <w:br/>
      </w:r>
      <w:r>
        <w:br/>
      </w:r>
    </w:p>
    <w:p w14:paraId="2F77595F" w14:textId="77777777" w:rsidR="00247C36" w:rsidRDefault="00247C36">
      <w:pPr>
        <w:pStyle w:val="NormalWeb"/>
        <w:spacing w:before="0" w:beforeAutospacing="0" w:after="0" w:afterAutospacing="0"/>
        <w:jc w:val="center"/>
      </w:pPr>
    </w:p>
    <w:p w14:paraId="10AC6E34" w14:textId="77777777" w:rsidR="00247C36" w:rsidRDefault="00247C36">
      <w:pPr>
        <w:pStyle w:val="NormalWeb"/>
        <w:spacing w:before="0" w:beforeAutospacing="0" w:after="0" w:afterAutospacing="0"/>
      </w:pPr>
    </w:p>
    <w:p w14:paraId="05B41B7E" w14:textId="77777777" w:rsidR="00230FEE" w:rsidRDefault="00230FEE">
      <w:pPr>
        <w:spacing w:line="240" w:lineRule="auto"/>
        <w:rPr>
          <w:rFonts w:asciiTheme="minorHAnsi" w:hAnsiTheme="minorHAnsi" w:cstheme="minorHAnsi"/>
          <w:noProof/>
          <w:shd w:val="clear" w:color="auto" w:fill="FFFFFF"/>
        </w:rPr>
      </w:pPr>
      <w:r>
        <w:rPr>
          <w:shd w:val="clear" w:color="auto" w:fill="FFFFFF"/>
        </w:rPr>
        <w:br w:type="page"/>
      </w:r>
    </w:p>
    <w:p w14:paraId="420C6874" w14:textId="3B2E9919" w:rsidR="00247C36" w:rsidRDefault="007B2224" w:rsidP="007B2224">
      <w:pPr>
        <w:pStyle w:val="DocumentText"/>
        <w:numPr>
          <w:ilvl w:val="0"/>
          <w:numId w:val="89"/>
        </w:numPr>
      </w:pPr>
      <w:r>
        <w:rPr>
          <w:shd w:val="clear" w:color="auto" w:fill="FFFFFF"/>
        </w:rPr>
        <w:lastRenderedPageBreak/>
        <w:t>Test Case  - BackEnd09</w:t>
      </w:r>
    </w:p>
    <w:p w14:paraId="71100061" w14:textId="77777777" w:rsidR="00247C36" w:rsidRDefault="007B2224">
      <w:pPr>
        <w:pStyle w:val="DocumentText"/>
      </w:pPr>
      <w:r>
        <w:rPr>
          <w:u w:val="single"/>
        </w:rPr>
        <w:t>Test Case Description</w:t>
      </w:r>
      <w:r>
        <w:t xml:space="preserve"> : To verify that a add products page is rendered for particular consumer</w:t>
      </w:r>
    </w:p>
    <w:p w14:paraId="0DEB8C11" w14:textId="77777777" w:rsidR="00247C36" w:rsidRDefault="007B2224">
      <w:pPr>
        <w:pStyle w:val="DocumentText"/>
      </w:pPr>
      <w:r>
        <w:rPr>
          <w:u w:val="single"/>
        </w:rPr>
        <w:t>Pre-condition</w:t>
      </w:r>
      <w:r>
        <w:t xml:space="preserve"> :Server is running</w:t>
      </w:r>
    </w:p>
    <w:p w14:paraId="20692159" w14:textId="77777777" w:rsidR="00247C36" w:rsidRDefault="00247C36">
      <w:pPr>
        <w:pStyle w:val="TableCaption"/>
      </w:pPr>
    </w:p>
    <w:p w14:paraId="7C311D82" w14:textId="77777777" w:rsidR="00247C36" w:rsidRDefault="007B2224">
      <w:pPr>
        <w:pStyle w:val="TableCaption"/>
      </w:pPr>
      <w:bookmarkStart w:id="292" w:name="_Toc73284716"/>
      <w:r>
        <w:t>Table 8.9</w:t>
      </w:r>
      <w:r>
        <w:t xml:space="preserve"> </w:t>
      </w:r>
      <w:r>
        <w:t>Add Product</w:t>
      </w:r>
      <w:bookmarkEnd w:id="292"/>
      <w:r>
        <w:t xml:space="preserve"> </w:t>
      </w:r>
    </w:p>
    <w:p w14:paraId="0345FDB0" w14:textId="77777777" w:rsidR="00247C36" w:rsidRDefault="007B2224">
      <w:pPr>
        <w:pStyle w:val="TableCaption"/>
      </w:pPr>
      <w:bookmarkStart w:id="293" w:name="_Toc13935"/>
      <w:bookmarkStart w:id="294" w:name="_Toc16617"/>
      <w:r>
        <w:rPr>
          <w:rFonts w:ascii="Calibri" w:hAnsi="Calibri" w:cs="Calibri"/>
          <w:color w:val="000000"/>
        </w:rPr>
        <w:t> </w:t>
      </w:r>
      <w:bookmarkEnd w:id="293"/>
      <w:bookmarkEnd w:id="294"/>
    </w:p>
    <w:tbl>
      <w:tblPr>
        <w:tblW w:w="8921" w:type="dxa"/>
        <w:tblCellMar>
          <w:top w:w="15" w:type="dxa"/>
          <w:left w:w="15" w:type="dxa"/>
          <w:bottom w:w="15" w:type="dxa"/>
          <w:right w:w="15" w:type="dxa"/>
        </w:tblCellMar>
        <w:tblLook w:val="04A0" w:firstRow="1" w:lastRow="0" w:firstColumn="1" w:lastColumn="0" w:noHBand="0" w:noVBand="1"/>
      </w:tblPr>
      <w:tblGrid>
        <w:gridCol w:w="1687"/>
        <w:gridCol w:w="7234"/>
      </w:tblGrid>
      <w:tr w:rsidR="00247C36" w14:paraId="2E1D9065"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F220D5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6E2F4" w14:textId="77777777" w:rsidR="00247C36" w:rsidRDefault="007B2224">
            <w:pPr>
              <w:pStyle w:val="NormalWeb"/>
              <w:spacing w:before="0" w:beforeAutospacing="0" w:after="0" w:afterAutospacing="0"/>
            </w:pPr>
            <w:r>
              <w:rPr>
                <w:rFonts w:ascii="Calibri" w:hAnsi="Calibri" w:cs="Calibri"/>
                <w:color w:val="000000"/>
              </w:rPr>
              <w:t>Consumer purchase products and vendor (shopkeeper) add products details to bill list</w:t>
            </w:r>
          </w:p>
        </w:tc>
      </w:tr>
      <w:tr w:rsidR="00247C36" w14:paraId="28B2144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393FCB"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12511" w14:textId="77777777" w:rsidR="00247C36" w:rsidRDefault="007B2224">
            <w:pPr>
              <w:pStyle w:val="NormalWeb"/>
              <w:spacing w:before="0" w:beforeAutospacing="0" w:after="0" w:afterAutospacing="0"/>
            </w:pPr>
            <w:proofErr w:type="spellStart"/>
            <w:r>
              <w:rPr>
                <w:rFonts w:ascii="Calibri" w:hAnsi="Calibri" w:cs="Calibri"/>
                <w:color w:val="000000"/>
              </w:rPr>
              <w:t>product_</w:t>
            </w:r>
            <w:proofErr w:type="gramStart"/>
            <w:r>
              <w:rPr>
                <w:rFonts w:ascii="Calibri" w:hAnsi="Calibri" w:cs="Calibri"/>
                <w:color w:val="000000"/>
              </w:rPr>
              <w:t>id</w:t>
            </w:r>
            <w:proofErr w:type="spellEnd"/>
            <w:r>
              <w:rPr>
                <w:rFonts w:ascii="Calibri" w:hAnsi="Calibri" w:cs="Calibri"/>
                <w:color w:val="000000"/>
              </w:rPr>
              <w:t xml:space="preserve"> :</w:t>
            </w:r>
            <w:proofErr w:type="gramEnd"/>
            <w:r>
              <w:rPr>
                <w:rFonts w:ascii="Calibri" w:hAnsi="Calibri" w:cs="Calibri"/>
                <w:color w:val="000000"/>
              </w:rPr>
              <w:t xml:space="preserve"> 8</w:t>
            </w:r>
          </w:p>
          <w:p w14:paraId="4E07BA3E" w14:textId="77777777" w:rsidR="00247C36" w:rsidRDefault="007B2224">
            <w:pPr>
              <w:pStyle w:val="NormalWeb"/>
              <w:spacing w:before="0" w:beforeAutospacing="0" w:after="0" w:afterAutospacing="0"/>
            </w:pPr>
            <w:proofErr w:type="gramStart"/>
            <w:r>
              <w:rPr>
                <w:rFonts w:ascii="Calibri" w:hAnsi="Calibri" w:cs="Calibri"/>
                <w:color w:val="000000"/>
              </w:rPr>
              <w:t>quantity :</w:t>
            </w:r>
            <w:proofErr w:type="gramEnd"/>
            <w:r>
              <w:rPr>
                <w:rFonts w:ascii="Calibri" w:hAnsi="Calibri" w:cs="Calibri"/>
                <w:color w:val="000000"/>
              </w:rPr>
              <w:t xml:space="preserve"> 2</w:t>
            </w:r>
          </w:p>
          <w:p w14:paraId="1980B7CA" w14:textId="77777777" w:rsidR="00247C36" w:rsidRDefault="007B2224">
            <w:pPr>
              <w:pStyle w:val="NormalWeb"/>
              <w:spacing w:before="0" w:beforeAutospacing="0" w:after="0" w:afterAutospacing="0"/>
            </w:pPr>
            <w:proofErr w:type="spellStart"/>
            <w:r>
              <w:rPr>
                <w:rFonts w:ascii="Calibri" w:hAnsi="Calibri" w:cs="Calibri"/>
                <w:color w:val="000000"/>
              </w:rPr>
              <w:t>date_</w:t>
            </w:r>
            <w:proofErr w:type="gramStart"/>
            <w:r>
              <w:rPr>
                <w:rFonts w:ascii="Calibri" w:hAnsi="Calibri" w:cs="Calibri"/>
                <w:color w:val="000000"/>
              </w:rPr>
              <w:t>purchase</w:t>
            </w:r>
            <w:proofErr w:type="spellEnd"/>
            <w:r>
              <w:rPr>
                <w:rFonts w:ascii="Calibri" w:hAnsi="Calibri" w:cs="Calibri"/>
                <w:color w:val="000000"/>
              </w:rPr>
              <w:t xml:space="preserve"> :</w:t>
            </w:r>
            <w:proofErr w:type="gramEnd"/>
            <w:r>
              <w:rPr>
                <w:rFonts w:ascii="Calibri" w:hAnsi="Calibri" w:cs="Calibri"/>
                <w:color w:val="000000"/>
              </w:rPr>
              <w:t xml:space="preserve"> ‘2021/05/12’</w:t>
            </w:r>
          </w:p>
          <w:p w14:paraId="7A177CFF" w14:textId="77777777" w:rsidR="00247C36" w:rsidRDefault="007B2224">
            <w:pPr>
              <w:pStyle w:val="NormalWeb"/>
              <w:spacing w:before="0" w:beforeAutospacing="0" w:after="0" w:afterAutospacing="0"/>
            </w:pPr>
            <w:proofErr w:type="spellStart"/>
            <w:r>
              <w:rPr>
                <w:rFonts w:ascii="Calibri" w:hAnsi="Calibri" w:cs="Calibri"/>
                <w:color w:val="000000"/>
              </w:rPr>
              <w:t>time_</w:t>
            </w:r>
            <w:proofErr w:type="gramStart"/>
            <w:r>
              <w:rPr>
                <w:rFonts w:ascii="Calibri" w:hAnsi="Calibri" w:cs="Calibri"/>
                <w:color w:val="000000"/>
              </w:rPr>
              <w:t>purchase</w:t>
            </w:r>
            <w:proofErr w:type="spellEnd"/>
            <w:r>
              <w:rPr>
                <w:rFonts w:ascii="Calibri" w:hAnsi="Calibri" w:cs="Calibri"/>
                <w:color w:val="000000"/>
              </w:rPr>
              <w:t xml:space="preserve"> :</w:t>
            </w:r>
            <w:proofErr w:type="gramEnd"/>
            <w:r>
              <w:rPr>
                <w:rFonts w:ascii="Calibri" w:hAnsi="Calibri" w:cs="Calibri"/>
                <w:color w:val="000000"/>
              </w:rPr>
              <w:t xml:space="preserve"> ‘15:30:38’</w:t>
            </w:r>
          </w:p>
          <w:p w14:paraId="722340D0" w14:textId="77777777" w:rsidR="00247C36" w:rsidRDefault="007B2224">
            <w:pPr>
              <w:pStyle w:val="NormalWeb"/>
              <w:spacing w:before="0" w:beforeAutospacing="0" w:after="0" w:afterAutospacing="0"/>
            </w:pPr>
            <w:proofErr w:type="spellStart"/>
            <w:r>
              <w:rPr>
                <w:rFonts w:ascii="Calibri" w:hAnsi="Calibri" w:cs="Calibri"/>
                <w:color w:val="000000"/>
              </w:rPr>
              <w:t>total_</w:t>
            </w:r>
            <w:proofErr w:type="gramStart"/>
            <w:r>
              <w:rPr>
                <w:rFonts w:ascii="Calibri" w:hAnsi="Calibri" w:cs="Calibri"/>
                <w:color w:val="000000"/>
              </w:rPr>
              <w:t>price</w:t>
            </w:r>
            <w:proofErr w:type="spellEnd"/>
            <w:r>
              <w:rPr>
                <w:rFonts w:ascii="Calibri" w:hAnsi="Calibri" w:cs="Calibri"/>
                <w:color w:val="000000"/>
              </w:rPr>
              <w:t xml:space="preserve"> :</w:t>
            </w:r>
            <w:proofErr w:type="gramEnd"/>
            <w:r>
              <w:rPr>
                <w:rFonts w:ascii="Calibri" w:hAnsi="Calibri" w:cs="Calibri"/>
                <w:color w:val="000000"/>
              </w:rPr>
              <w:t xml:space="preserve"> 1200 </w:t>
            </w:r>
          </w:p>
          <w:p w14:paraId="4D7A6745" w14:textId="77777777" w:rsidR="00247C36" w:rsidRDefault="007B2224">
            <w:pPr>
              <w:pStyle w:val="NormalWeb"/>
              <w:spacing w:before="0" w:beforeAutospacing="0" w:after="0" w:afterAutospacing="0"/>
            </w:pPr>
            <w:proofErr w:type="spellStart"/>
            <w:r>
              <w:rPr>
                <w:rFonts w:ascii="Calibri" w:hAnsi="Calibri" w:cs="Calibri"/>
                <w:color w:val="000000"/>
              </w:rPr>
              <w:t>tr_</w:t>
            </w:r>
            <w:proofErr w:type="gramStart"/>
            <w:r>
              <w:rPr>
                <w:rFonts w:ascii="Calibri" w:hAnsi="Calibri" w:cs="Calibri"/>
                <w:color w:val="000000"/>
              </w:rPr>
              <w:t>id</w:t>
            </w:r>
            <w:proofErr w:type="spellEnd"/>
            <w:r>
              <w:rPr>
                <w:rFonts w:ascii="Calibri" w:hAnsi="Calibri" w:cs="Calibri"/>
                <w:color w:val="000000"/>
              </w:rPr>
              <w:t xml:space="preserve"> :</w:t>
            </w:r>
            <w:proofErr w:type="gramEnd"/>
            <w:r>
              <w:rPr>
                <w:rFonts w:ascii="Calibri" w:hAnsi="Calibri" w:cs="Calibri"/>
                <w:color w:val="000000"/>
              </w:rPr>
              <w:t xml:space="preserve"> 2342156781</w:t>
            </w:r>
          </w:p>
          <w:p w14:paraId="6BD897B5" w14:textId="77777777" w:rsidR="00247C36" w:rsidRDefault="007B2224">
            <w:pPr>
              <w:pStyle w:val="NormalWeb"/>
              <w:spacing w:before="0" w:beforeAutospacing="0" w:after="0" w:afterAutospacing="0"/>
            </w:pPr>
            <w:proofErr w:type="spellStart"/>
            <w:r>
              <w:rPr>
                <w:rFonts w:ascii="Calibri" w:hAnsi="Calibri" w:cs="Calibri"/>
                <w:color w:val="000000"/>
              </w:rPr>
              <w:t>total_</w:t>
            </w:r>
            <w:proofErr w:type="gramStart"/>
            <w:r>
              <w:rPr>
                <w:rFonts w:ascii="Calibri" w:hAnsi="Calibri" w:cs="Calibri"/>
                <w:color w:val="000000"/>
              </w:rPr>
              <w:t>amount</w:t>
            </w:r>
            <w:proofErr w:type="spellEnd"/>
            <w:r>
              <w:rPr>
                <w:rFonts w:ascii="Calibri" w:hAnsi="Calibri" w:cs="Calibri"/>
                <w:color w:val="000000"/>
              </w:rPr>
              <w:t xml:space="preserve"> :</w:t>
            </w:r>
            <w:proofErr w:type="gramEnd"/>
            <w:r>
              <w:rPr>
                <w:rFonts w:ascii="Calibri" w:hAnsi="Calibri" w:cs="Calibri"/>
                <w:color w:val="000000"/>
              </w:rPr>
              <w:t xml:space="preserve"> 2200</w:t>
            </w:r>
          </w:p>
          <w:p w14:paraId="6F40EC31" w14:textId="77777777" w:rsidR="00247C36" w:rsidRDefault="00247C36"/>
        </w:tc>
      </w:tr>
      <w:tr w:rsidR="00247C36" w14:paraId="4593125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2C1BB98"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68617" w14:textId="0DA7388F" w:rsidR="00247C36" w:rsidRDefault="007B2224">
            <w:pPr>
              <w:pStyle w:val="NormalWeb"/>
              <w:spacing w:before="0" w:beforeAutospacing="0" w:after="0" w:afterAutospacing="0"/>
            </w:pPr>
            <w:r>
              <w:rPr>
                <w:rFonts w:ascii="Calibri" w:hAnsi="Calibri" w:cs="Calibri"/>
                <w:color w:val="000000"/>
              </w:rPr>
              <w:t>The System should allow vendor</w:t>
            </w:r>
            <w:r w:rsidR="002F28EF">
              <w:rPr>
                <w:rFonts w:ascii="Calibri" w:hAnsi="Calibri" w:cs="Calibri"/>
                <w:color w:val="000000"/>
              </w:rPr>
              <w:t xml:space="preserve"> </w:t>
            </w:r>
            <w:r>
              <w:rPr>
                <w:rFonts w:ascii="Calibri" w:hAnsi="Calibri" w:cs="Calibri"/>
                <w:color w:val="000000"/>
              </w:rPr>
              <w:t>to add different products with their details to bill list</w:t>
            </w:r>
          </w:p>
        </w:tc>
      </w:tr>
      <w:tr w:rsidR="00247C36" w14:paraId="28FC79C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32B845"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3F8CC" w14:textId="7A536C92" w:rsidR="00247C36" w:rsidRDefault="007B2224">
            <w:pPr>
              <w:pStyle w:val="NormalWeb"/>
              <w:spacing w:before="240" w:beforeAutospacing="0" w:after="240" w:afterAutospacing="0"/>
            </w:pPr>
            <w:r>
              <w:rPr>
                <w:rFonts w:ascii="Calibri" w:hAnsi="Calibri" w:cs="Calibri"/>
                <w:color w:val="000000"/>
              </w:rPr>
              <w:t>The system allows vendor</w:t>
            </w:r>
            <w:r w:rsidR="002F28EF">
              <w:rPr>
                <w:rFonts w:ascii="Calibri" w:hAnsi="Calibri" w:cs="Calibri"/>
                <w:color w:val="000000"/>
              </w:rPr>
              <w:t xml:space="preserve"> </w:t>
            </w:r>
            <w:r>
              <w:rPr>
                <w:rFonts w:ascii="Calibri" w:hAnsi="Calibri" w:cs="Calibri"/>
                <w:color w:val="000000"/>
              </w:rPr>
              <w:t xml:space="preserve">to add product </w:t>
            </w:r>
            <w:proofErr w:type="gramStart"/>
            <w:r>
              <w:rPr>
                <w:rFonts w:ascii="Calibri" w:hAnsi="Calibri" w:cs="Calibri"/>
                <w:color w:val="000000"/>
              </w:rPr>
              <w:t>name ,</w:t>
            </w:r>
            <w:proofErr w:type="gramEnd"/>
            <w:r>
              <w:rPr>
                <w:rFonts w:ascii="Calibri" w:hAnsi="Calibri" w:cs="Calibri"/>
                <w:color w:val="000000"/>
              </w:rPr>
              <w:t xml:space="preserve"> price , quantity and total amount to bill list</w:t>
            </w:r>
          </w:p>
        </w:tc>
      </w:tr>
    </w:tbl>
    <w:p w14:paraId="78D7E489" w14:textId="77777777" w:rsidR="00247C36" w:rsidRDefault="00247C36"/>
    <w:p w14:paraId="0D674C8A" w14:textId="77777777" w:rsidR="00247C36" w:rsidRDefault="007B2224">
      <w:pPr>
        <w:pStyle w:val="NormalWeb"/>
        <w:spacing w:before="0" w:beforeAutospacing="0" w:after="0" w:afterAutospacing="0"/>
      </w:pPr>
      <w:r>
        <w:rPr>
          <w:rFonts w:ascii="Calibri" w:hAnsi="Calibri" w:cs="Calibri"/>
          <w:noProof/>
          <w:color w:val="000000"/>
        </w:rPr>
        <w:lastRenderedPageBreak/>
        <w:drawing>
          <wp:inline distT="0" distB="0" distL="0" distR="0" wp14:anchorId="64825794" wp14:editId="7766A7B2">
            <wp:extent cx="5684520" cy="2766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22221" cy="2785101"/>
                    </a:xfrm>
                    <a:prstGeom prst="rect">
                      <a:avLst/>
                    </a:prstGeom>
                    <a:noFill/>
                    <a:ln>
                      <a:noFill/>
                    </a:ln>
                  </pic:spPr>
                </pic:pic>
              </a:graphicData>
            </a:graphic>
          </wp:inline>
        </w:drawing>
      </w:r>
    </w:p>
    <w:p w14:paraId="4EF00BD8" w14:textId="77777777" w:rsidR="00247C36" w:rsidRDefault="007B2224">
      <w:pPr>
        <w:pStyle w:val="DocumentText"/>
        <w:ind w:left="1080"/>
        <w:jc w:val="center"/>
        <w:rPr>
          <w:rFonts w:ascii="Calibri" w:hAnsi="Calibri" w:cs="Calibri"/>
          <w:color w:val="000000"/>
          <w:shd w:val="clear" w:color="auto" w:fill="FFFFFF"/>
        </w:rPr>
      </w:pPr>
      <w:bookmarkStart w:id="295" w:name="_Toc73284807"/>
      <w:r>
        <w:rPr>
          <w:rStyle w:val="FigureCaptionChar"/>
          <w:bCs/>
          <w:iCs/>
          <w:lang w:eastAsia="en-IN"/>
        </w:rPr>
        <w:t>Figure 8.9</w:t>
      </w:r>
      <w:r>
        <w:rPr>
          <w:rStyle w:val="FigureCaptionChar"/>
          <w:bCs/>
          <w:iCs/>
          <w:lang w:eastAsia="en-IN"/>
        </w:rPr>
        <w:t xml:space="preserve"> </w:t>
      </w:r>
      <w:r>
        <w:rPr>
          <w:rStyle w:val="FigureCaptionChar"/>
          <w:bCs/>
          <w:iCs/>
          <w:lang w:eastAsia="en-IN"/>
        </w:rPr>
        <w:t>Add Product</w:t>
      </w:r>
      <w:bookmarkEnd w:id="295"/>
      <w:r>
        <w:rPr>
          <w:rStyle w:val="FigureCaptionChar"/>
          <w:bCs/>
          <w:iCs/>
          <w:lang w:eastAsia="en-IN"/>
        </w:rPr>
        <w:br/>
      </w:r>
      <w:r>
        <w:rPr>
          <w:rFonts w:ascii="Calibri" w:hAnsi="Calibri" w:cs="Calibri"/>
          <w:color w:val="000000"/>
          <w:shd w:val="clear" w:color="auto" w:fill="FFFFFF"/>
        </w:rPr>
        <w:br w:type="page"/>
      </w:r>
    </w:p>
    <w:p w14:paraId="6A0342C5" w14:textId="77777777" w:rsidR="00247C36" w:rsidRDefault="00247C36">
      <w:pPr>
        <w:pStyle w:val="DocumentText"/>
        <w:ind w:left="1080"/>
        <w:jc w:val="center"/>
        <w:rPr>
          <w:rFonts w:ascii="Calibri" w:hAnsi="Calibri" w:cs="Calibri"/>
          <w:color w:val="000000"/>
          <w:shd w:val="clear" w:color="auto" w:fill="FFFFFF"/>
        </w:rPr>
      </w:pPr>
    </w:p>
    <w:p w14:paraId="1A256F96" w14:textId="77777777" w:rsidR="00247C36" w:rsidRDefault="007B2224" w:rsidP="007B2224">
      <w:pPr>
        <w:pStyle w:val="DocumentText"/>
        <w:numPr>
          <w:ilvl w:val="0"/>
          <w:numId w:val="98"/>
        </w:numPr>
        <w:jc w:val="both"/>
        <w:rPr>
          <w:u w:val="single"/>
        </w:rPr>
      </w:pPr>
      <w:r>
        <w:rPr>
          <w:shd w:val="clear" w:color="auto" w:fill="FFFFFF"/>
        </w:rPr>
        <w:t>Test Case  - BackEnd10</w:t>
      </w:r>
    </w:p>
    <w:p w14:paraId="2936962D" w14:textId="77777777" w:rsidR="00247C36" w:rsidRDefault="007B2224">
      <w:pPr>
        <w:pStyle w:val="DocumentText"/>
      </w:pPr>
      <w:r>
        <w:rPr>
          <w:u w:val="single"/>
        </w:rPr>
        <w:t>Test Case Description</w:t>
      </w:r>
      <w:r>
        <w:t xml:space="preserve"> : To verify that a total amount is display for particular consumer</w:t>
      </w:r>
    </w:p>
    <w:p w14:paraId="2E2BF72B" w14:textId="77777777" w:rsidR="00247C36" w:rsidRDefault="007B2224">
      <w:pPr>
        <w:pStyle w:val="DocumentText"/>
      </w:pPr>
      <w:r>
        <w:rPr>
          <w:u w:val="single"/>
        </w:rPr>
        <w:t>Pre-condition</w:t>
      </w:r>
      <w:r>
        <w:t xml:space="preserve"> :Server is running</w:t>
      </w:r>
    </w:p>
    <w:p w14:paraId="67B5F6A6" w14:textId="77777777" w:rsidR="00247C36" w:rsidRDefault="00247C36">
      <w:pPr>
        <w:pStyle w:val="TableCaption"/>
      </w:pPr>
    </w:p>
    <w:p w14:paraId="4AC429D4" w14:textId="77777777" w:rsidR="00247C36" w:rsidRDefault="007B2224">
      <w:pPr>
        <w:pStyle w:val="TableCaption"/>
      </w:pPr>
      <w:bookmarkStart w:id="296" w:name="_Toc73284717"/>
      <w:r>
        <w:t>Table 8.10</w:t>
      </w:r>
      <w:r>
        <w:t xml:space="preserve"> </w:t>
      </w:r>
      <w:r>
        <w:t>Total Amount/Current Bill</w:t>
      </w:r>
      <w:bookmarkEnd w:id="296"/>
    </w:p>
    <w:p w14:paraId="62857697"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541"/>
        <w:gridCol w:w="7380"/>
      </w:tblGrid>
      <w:tr w:rsidR="00247C36" w14:paraId="3B8972FD"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23711F"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78C2D" w14:textId="77777777" w:rsidR="00247C36" w:rsidRDefault="007B2224">
            <w:pPr>
              <w:pStyle w:val="NormalWeb"/>
              <w:spacing w:before="0" w:beforeAutospacing="0" w:after="0" w:afterAutospacing="0"/>
            </w:pPr>
            <w:r>
              <w:rPr>
                <w:rFonts w:ascii="Calibri" w:hAnsi="Calibri" w:cs="Calibri"/>
                <w:color w:val="000000"/>
              </w:rPr>
              <w:t xml:space="preserve">Total Due amount of </w:t>
            </w:r>
            <w:proofErr w:type="gramStart"/>
            <w:r>
              <w:rPr>
                <w:rFonts w:ascii="Calibri" w:hAnsi="Calibri" w:cs="Calibri"/>
                <w:color w:val="000000"/>
              </w:rPr>
              <w:t>particular consumer</w:t>
            </w:r>
            <w:proofErr w:type="gramEnd"/>
            <w:r>
              <w:rPr>
                <w:rFonts w:ascii="Calibri" w:hAnsi="Calibri" w:cs="Calibri"/>
                <w:color w:val="000000"/>
              </w:rPr>
              <w:t xml:space="preserve"> should be displayed</w:t>
            </w:r>
          </w:p>
        </w:tc>
      </w:tr>
      <w:tr w:rsidR="00247C36" w14:paraId="316CFD4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0D292E"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1984F" w14:textId="77777777" w:rsidR="00247C36" w:rsidRDefault="007B2224">
            <w:pPr>
              <w:pStyle w:val="NormalWeb"/>
              <w:spacing w:before="0" w:beforeAutospacing="0" w:after="0" w:afterAutospacing="0"/>
            </w:pPr>
            <w:r>
              <w:rPr>
                <w:rFonts w:ascii="Calibri" w:hAnsi="Calibri" w:cs="Calibri"/>
                <w:color w:val="000000"/>
              </w:rPr>
              <w:t>Total due amount of consume</w:t>
            </w:r>
            <w:r>
              <w:rPr>
                <w:rFonts w:ascii="Calibri" w:hAnsi="Calibri" w:cs="Calibri"/>
                <w:color w:val="000000"/>
              </w:rPr>
              <w:t>r</w:t>
            </w:r>
          </w:p>
        </w:tc>
      </w:tr>
      <w:tr w:rsidR="00247C36" w14:paraId="164A5E7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3E03FB"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B96F1" w14:textId="77777777" w:rsidR="00247C36" w:rsidRDefault="007B2224">
            <w:pPr>
              <w:pStyle w:val="NormalWeb"/>
              <w:spacing w:before="0" w:beforeAutospacing="0" w:after="0" w:afterAutospacing="0"/>
            </w:pPr>
            <w:r>
              <w:rPr>
                <w:rFonts w:ascii="Calibri" w:hAnsi="Calibri" w:cs="Calibri"/>
                <w:color w:val="000000"/>
              </w:rPr>
              <w:t>The System should display total due amount of selected consumer  </w:t>
            </w:r>
          </w:p>
        </w:tc>
      </w:tr>
      <w:tr w:rsidR="00247C36" w14:paraId="718BC88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16B693"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F9DA" w14:textId="77777777" w:rsidR="00247C36" w:rsidRDefault="007B2224">
            <w:pPr>
              <w:pStyle w:val="NormalWeb"/>
              <w:spacing w:before="240" w:beforeAutospacing="0" w:after="240" w:afterAutospacing="0"/>
            </w:pPr>
            <w:r>
              <w:rPr>
                <w:rFonts w:ascii="Calibri" w:hAnsi="Calibri" w:cs="Calibri"/>
                <w:color w:val="000000"/>
              </w:rPr>
              <w:t>The system displays total due amount of selected consumer and value of total due amount changes dynamically when consumer purchase any new products</w:t>
            </w:r>
          </w:p>
        </w:tc>
      </w:tr>
    </w:tbl>
    <w:p w14:paraId="1A97F26E" w14:textId="77777777" w:rsidR="00247C36" w:rsidRDefault="00247C36"/>
    <w:p w14:paraId="523C1949"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383C5D30" wp14:editId="7ECFC849">
            <wp:extent cx="5697220" cy="2432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710661" cy="2438654"/>
                    </a:xfrm>
                    <a:prstGeom prst="rect">
                      <a:avLst/>
                    </a:prstGeom>
                    <a:noFill/>
                    <a:ln>
                      <a:noFill/>
                    </a:ln>
                  </pic:spPr>
                </pic:pic>
              </a:graphicData>
            </a:graphic>
          </wp:inline>
        </w:drawing>
      </w:r>
    </w:p>
    <w:p w14:paraId="66A2EF9E" w14:textId="77777777" w:rsidR="00247C36" w:rsidRDefault="007B2224">
      <w:pPr>
        <w:pStyle w:val="DocumentText"/>
        <w:jc w:val="center"/>
      </w:pPr>
      <w:bookmarkStart w:id="297" w:name="_Toc73284808"/>
      <w:r>
        <w:rPr>
          <w:rStyle w:val="FigureCaptionChar"/>
          <w:bCs/>
          <w:iCs/>
          <w:lang w:eastAsia="en-IN"/>
        </w:rPr>
        <w:t>Figure 8.10</w:t>
      </w:r>
      <w:r>
        <w:rPr>
          <w:rStyle w:val="FigureCaptionChar"/>
          <w:bCs/>
          <w:iCs/>
          <w:lang w:eastAsia="en-IN"/>
        </w:rPr>
        <w:t xml:space="preserve"> </w:t>
      </w:r>
      <w:r>
        <w:rPr>
          <w:rStyle w:val="FigureCaptionChar"/>
          <w:bCs/>
          <w:iCs/>
          <w:lang w:eastAsia="en-IN"/>
        </w:rPr>
        <w:t>Total Amount/Current Bill</w:t>
      </w:r>
      <w:bookmarkEnd w:id="297"/>
      <w:r>
        <w:br/>
      </w:r>
    </w:p>
    <w:p w14:paraId="13CF6208" w14:textId="77777777" w:rsidR="00247C36" w:rsidRDefault="00247C36">
      <w:pPr>
        <w:pStyle w:val="DocumentText"/>
        <w:jc w:val="center"/>
      </w:pPr>
    </w:p>
    <w:p w14:paraId="15F09A63" w14:textId="77777777" w:rsidR="00247C36" w:rsidRDefault="007B2224" w:rsidP="007B2224">
      <w:pPr>
        <w:pStyle w:val="DocumentText"/>
        <w:numPr>
          <w:ilvl w:val="0"/>
          <w:numId w:val="89"/>
        </w:numPr>
      </w:pPr>
      <w:r>
        <w:lastRenderedPageBreak/>
        <w:t>T</w:t>
      </w:r>
      <w:r>
        <w:rPr>
          <w:shd w:val="clear" w:color="auto" w:fill="FFFFFF"/>
        </w:rPr>
        <w:t>est Case  - BackEnd11</w:t>
      </w:r>
    </w:p>
    <w:p w14:paraId="4A5F7466" w14:textId="77777777" w:rsidR="00247C36" w:rsidRDefault="007B2224">
      <w:pPr>
        <w:pStyle w:val="DocumentText"/>
      </w:pPr>
      <w:r>
        <w:rPr>
          <w:u w:val="single"/>
        </w:rPr>
        <w:t>Test Case Description</w:t>
      </w:r>
      <w:r>
        <w:t xml:space="preserve"> : To verify that a products list page is rendered when vendor (shopkeeper) clicks on view all products</w:t>
      </w:r>
    </w:p>
    <w:p w14:paraId="4B013BE1" w14:textId="77777777" w:rsidR="00247C36" w:rsidRDefault="007B2224">
      <w:pPr>
        <w:pStyle w:val="DocumentText"/>
      </w:pPr>
      <w:r>
        <w:rPr>
          <w:u w:val="single"/>
        </w:rPr>
        <w:t>Pre-condition</w:t>
      </w:r>
      <w:r>
        <w:t xml:space="preserve"> :Server is running</w:t>
      </w:r>
    </w:p>
    <w:p w14:paraId="096303E1" w14:textId="77777777" w:rsidR="00247C36" w:rsidRDefault="00247C36">
      <w:pPr>
        <w:pStyle w:val="TableCaption"/>
      </w:pPr>
    </w:p>
    <w:p w14:paraId="369879BF" w14:textId="77777777" w:rsidR="00247C36" w:rsidRDefault="007B2224">
      <w:pPr>
        <w:pStyle w:val="TableCaption"/>
        <w:ind w:left="120" w:hangingChars="50" w:hanging="120"/>
      </w:pPr>
      <w:bookmarkStart w:id="298" w:name="_Toc73284718"/>
      <w:r>
        <w:t>Table 8.11</w:t>
      </w:r>
      <w:r>
        <w:t xml:space="preserve"> </w:t>
      </w:r>
      <w:r>
        <w:t>View Products</w:t>
      </w:r>
      <w:bookmarkEnd w:id="298"/>
    </w:p>
    <w:p w14:paraId="12837845"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535"/>
        <w:gridCol w:w="7386"/>
      </w:tblGrid>
      <w:tr w:rsidR="00247C36" w14:paraId="2C9BADE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A9A76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857C2" w14:textId="77777777" w:rsidR="00247C36" w:rsidRDefault="007B2224">
            <w:pPr>
              <w:pStyle w:val="NormalWeb"/>
              <w:spacing w:before="0" w:beforeAutospacing="0" w:after="0" w:afterAutospacing="0"/>
            </w:pPr>
            <w:r>
              <w:rPr>
                <w:rFonts w:ascii="Calibri" w:hAnsi="Calibri" w:cs="Calibri"/>
                <w:color w:val="000000"/>
              </w:rPr>
              <w:t>List of products with their name and base price is displayed </w:t>
            </w:r>
          </w:p>
        </w:tc>
      </w:tr>
      <w:tr w:rsidR="00247C36" w14:paraId="09C3548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B6B5DA4"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45DE8" w14:textId="77777777" w:rsidR="00247C36" w:rsidRDefault="007B2224">
            <w:pPr>
              <w:pStyle w:val="NormalWeb"/>
              <w:spacing w:before="0" w:beforeAutospacing="0" w:after="0" w:afterAutospacing="0"/>
            </w:pPr>
            <w:r>
              <w:rPr>
                <w:rFonts w:ascii="Calibri" w:hAnsi="Calibri" w:cs="Calibri"/>
                <w:color w:val="000000"/>
              </w:rPr>
              <w:t xml:space="preserve">Search bar to search for </w:t>
            </w:r>
            <w:proofErr w:type="gramStart"/>
            <w:r>
              <w:rPr>
                <w:rFonts w:ascii="Calibri" w:hAnsi="Calibri" w:cs="Calibri"/>
                <w:color w:val="000000"/>
              </w:rPr>
              <w:t>particular product</w:t>
            </w:r>
            <w:proofErr w:type="gramEnd"/>
            <w:r>
              <w:rPr>
                <w:rFonts w:ascii="Calibri" w:hAnsi="Calibri" w:cs="Calibri"/>
                <w:color w:val="000000"/>
              </w:rPr>
              <w:t>, floating button to open modal add new products</w:t>
            </w:r>
          </w:p>
        </w:tc>
      </w:tr>
      <w:tr w:rsidR="00247C36" w14:paraId="702DC4E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8F0202"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CD253" w14:textId="77777777" w:rsidR="00247C36" w:rsidRDefault="007B2224">
            <w:pPr>
              <w:pStyle w:val="NormalWeb"/>
              <w:spacing w:before="0" w:beforeAutospacing="0" w:after="0" w:afterAutospacing="0"/>
            </w:pPr>
            <w:r>
              <w:rPr>
                <w:rFonts w:ascii="Calibri" w:hAnsi="Calibri" w:cs="Calibri"/>
                <w:color w:val="000000"/>
              </w:rPr>
              <w:t>The System should display list of products with their nam</w:t>
            </w:r>
            <w:r>
              <w:rPr>
                <w:rFonts w:ascii="Calibri" w:hAnsi="Calibri" w:cs="Calibri"/>
                <w:color w:val="000000"/>
              </w:rPr>
              <w:t>e and base price</w:t>
            </w:r>
          </w:p>
        </w:tc>
      </w:tr>
      <w:tr w:rsidR="00247C36" w14:paraId="6EB503D6"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E8547F"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E5FFB" w14:textId="77777777" w:rsidR="00247C36" w:rsidRDefault="007B2224">
            <w:pPr>
              <w:pStyle w:val="NormalWeb"/>
              <w:spacing w:before="240" w:beforeAutospacing="0" w:after="240" w:afterAutospacing="0"/>
            </w:pPr>
            <w:r>
              <w:rPr>
                <w:rFonts w:ascii="Calibri" w:hAnsi="Calibri" w:cs="Calibri"/>
                <w:color w:val="000000"/>
              </w:rPr>
              <w:t xml:space="preserve">The system displays search bar to search for </w:t>
            </w:r>
            <w:proofErr w:type="gramStart"/>
            <w:r>
              <w:rPr>
                <w:rFonts w:ascii="Calibri" w:hAnsi="Calibri" w:cs="Calibri"/>
                <w:color w:val="000000"/>
              </w:rPr>
              <w:t>particular product</w:t>
            </w:r>
            <w:proofErr w:type="gramEnd"/>
            <w:r>
              <w:rPr>
                <w:rFonts w:ascii="Calibri" w:hAnsi="Calibri" w:cs="Calibri"/>
                <w:color w:val="000000"/>
              </w:rPr>
              <w:t>, floating button to open modal add new products and list of products with their name and base price</w:t>
            </w:r>
          </w:p>
        </w:tc>
      </w:tr>
    </w:tbl>
    <w:p w14:paraId="316118E9" w14:textId="77777777" w:rsidR="00247C36" w:rsidRDefault="00247C36"/>
    <w:p w14:paraId="75057955"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04438E29" wp14:editId="2EB17544">
            <wp:extent cx="5686425" cy="24803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700042" cy="2486521"/>
                    </a:xfrm>
                    <a:prstGeom prst="rect">
                      <a:avLst/>
                    </a:prstGeom>
                    <a:noFill/>
                    <a:ln>
                      <a:noFill/>
                    </a:ln>
                  </pic:spPr>
                </pic:pic>
              </a:graphicData>
            </a:graphic>
          </wp:inline>
        </w:drawing>
      </w:r>
    </w:p>
    <w:p w14:paraId="6E0CB826" w14:textId="77777777" w:rsidR="00247C36" w:rsidRDefault="007B2224">
      <w:pPr>
        <w:spacing w:after="240"/>
        <w:jc w:val="center"/>
        <w:rPr>
          <w:rFonts w:ascii="Calibri" w:eastAsiaTheme="majorEastAsia" w:hAnsi="Calibri" w:cs="Calibri"/>
          <w:b/>
          <w:color w:val="000000"/>
          <w:szCs w:val="24"/>
          <w:shd w:val="clear" w:color="auto" w:fill="FFFFFF"/>
        </w:rPr>
      </w:pPr>
      <w:bookmarkStart w:id="299" w:name="_Toc73284809"/>
      <w:r>
        <w:rPr>
          <w:rStyle w:val="FigureCaptionChar"/>
          <w:rFonts w:asciiTheme="minorHAnsi" w:hAnsiTheme="minorHAnsi"/>
          <w:bCs/>
          <w:iCs/>
          <w:lang w:eastAsia="en-IN"/>
        </w:rPr>
        <w:t>Figure 8.11</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View Products</w:t>
      </w:r>
      <w:bookmarkEnd w:id="299"/>
      <w:r>
        <w:rPr>
          <w:rStyle w:val="FigureCaptionChar"/>
          <w:rFonts w:asciiTheme="minorHAnsi" w:hAnsiTheme="minorHAnsi"/>
          <w:bCs/>
          <w:iCs/>
          <w:lang w:eastAsia="en-IN"/>
        </w:rPr>
        <w:br/>
      </w:r>
      <w:r>
        <w:rPr>
          <w:rFonts w:ascii="Calibri" w:hAnsi="Calibri" w:cs="Calibri"/>
          <w:color w:val="000000"/>
          <w:shd w:val="clear" w:color="auto" w:fill="FFFFFF"/>
        </w:rPr>
        <w:br w:type="page"/>
      </w:r>
    </w:p>
    <w:p w14:paraId="790176D2" w14:textId="77777777" w:rsidR="00247C36" w:rsidRDefault="007B2224" w:rsidP="007B2224">
      <w:pPr>
        <w:pStyle w:val="DocumentText"/>
        <w:numPr>
          <w:ilvl w:val="0"/>
          <w:numId w:val="89"/>
        </w:numPr>
      </w:pPr>
      <w:r>
        <w:rPr>
          <w:shd w:val="clear" w:color="auto" w:fill="FFFFFF"/>
        </w:rPr>
        <w:lastRenderedPageBreak/>
        <w:t xml:space="preserve">Test Case  - </w:t>
      </w:r>
      <w:r>
        <w:rPr>
          <w:shd w:val="clear" w:color="auto" w:fill="FFFFFF"/>
        </w:rPr>
        <w:t>BackEnd12</w:t>
      </w:r>
    </w:p>
    <w:p w14:paraId="48386195" w14:textId="77777777" w:rsidR="00247C36" w:rsidRDefault="007B2224">
      <w:pPr>
        <w:pStyle w:val="DocumentText"/>
      </w:pPr>
      <w:r>
        <w:rPr>
          <w:u w:val="single"/>
        </w:rPr>
        <w:t>Test Case Description</w:t>
      </w:r>
      <w:r>
        <w:t xml:space="preserve"> : To verify that a new product is added by vendor (shopkeeper) to product list</w:t>
      </w:r>
    </w:p>
    <w:p w14:paraId="36045E62" w14:textId="77777777" w:rsidR="00247C36" w:rsidRDefault="007B2224">
      <w:pPr>
        <w:pStyle w:val="DocumentText"/>
      </w:pPr>
      <w:r>
        <w:rPr>
          <w:u w:val="single"/>
        </w:rPr>
        <w:t>Pre-condition</w:t>
      </w:r>
      <w:r>
        <w:t xml:space="preserve"> :Server is running</w:t>
      </w:r>
    </w:p>
    <w:p w14:paraId="60A5937E" w14:textId="77777777" w:rsidR="00247C36" w:rsidRDefault="00247C36">
      <w:pPr>
        <w:pStyle w:val="TableCaption"/>
      </w:pPr>
    </w:p>
    <w:p w14:paraId="4B1823F6" w14:textId="77777777" w:rsidR="00247C36" w:rsidRDefault="007B2224">
      <w:pPr>
        <w:pStyle w:val="TableCaption"/>
      </w:pPr>
      <w:bookmarkStart w:id="300" w:name="_Toc73284719"/>
      <w:r>
        <w:t>Table 8.12</w:t>
      </w:r>
      <w:r>
        <w:t xml:space="preserve"> </w:t>
      </w:r>
      <w:r>
        <w:t>Add A New Product</w:t>
      </w:r>
      <w:bookmarkEnd w:id="300"/>
    </w:p>
    <w:p w14:paraId="78287060"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509"/>
        <w:gridCol w:w="7412"/>
      </w:tblGrid>
      <w:tr w:rsidR="00247C36" w14:paraId="7667C06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26C152D"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3464" w14:textId="77777777" w:rsidR="00247C36" w:rsidRDefault="007B2224">
            <w:pPr>
              <w:pStyle w:val="NormalWeb"/>
              <w:spacing w:before="0" w:beforeAutospacing="0" w:after="0" w:afterAutospacing="0"/>
            </w:pPr>
            <w:r>
              <w:rPr>
                <w:rFonts w:ascii="Calibri" w:hAnsi="Calibri" w:cs="Calibri"/>
                <w:color w:val="000000"/>
              </w:rPr>
              <w:t xml:space="preserve">New Products is added to product list and if product is </w:t>
            </w:r>
            <w:r>
              <w:rPr>
                <w:rFonts w:ascii="Calibri" w:hAnsi="Calibri" w:cs="Calibri"/>
                <w:color w:val="000000"/>
              </w:rPr>
              <w:t xml:space="preserve">already </w:t>
            </w:r>
            <w:proofErr w:type="gramStart"/>
            <w:r>
              <w:rPr>
                <w:rFonts w:ascii="Calibri" w:hAnsi="Calibri" w:cs="Calibri"/>
                <w:color w:val="000000"/>
              </w:rPr>
              <w:t>exists</w:t>
            </w:r>
            <w:proofErr w:type="gramEnd"/>
            <w:r>
              <w:rPr>
                <w:rFonts w:ascii="Calibri" w:hAnsi="Calibri" w:cs="Calibri"/>
                <w:color w:val="000000"/>
              </w:rPr>
              <w:t xml:space="preserve"> then give </w:t>
            </w:r>
            <w:proofErr w:type="spellStart"/>
            <w:r>
              <w:rPr>
                <w:rFonts w:ascii="Calibri" w:hAnsi="Calibri" w:cs="Calibri"/>
                <w:color w:val="000000"/>
              </w:rPr>
              <w:t>a</w:t>
            </w:r>
            <w:proofErr w:type="spellEnd"/>
            <w:r>
              <w:rPr>
                <w:rFonts w:ascii="Calibri" w:hAnsi="Calibri" w:cs="Calibri"/>
                <w:color w:val="000000"/>
              </w:rPr>
              <w:t xml:space="preserve"> error message</w:t>
            </w:r>
          </w:p>
        </w:tc>
      </w:tr>
      <w:tr w:rsidR="00247C36" w14:paraId="7E36D65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4C6A90"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0CCA2" w14:textId="77777777" w:rsidR="00247C36" w:rsidRDefault="007B2224">
            <w:pPr>
              <w:pStyle w:val="NormalWeb"/>
              <w:spacing w:before="0" w:beforeAutospacing="0" w:after="0" w:afterAutospacing="0"/>
            </w:pPr>
            <w:proofErr w:type="spellStart"/>
            <w:r>
              <w:rPr>
                <w:rFonts w:ascii="Calibri" w:hAnsi="Calibri" w:cs="Calibri"/>
                <w:color w:val="000000"/>
              </w:rPr>
              <w:t>product_</w:t>
            </w:r>
            <w:proofErr w:type="gramStart"/>
            <w:r>
              <w:rPr>
                <w:rFonts w:ascii="Calibri" w:hAnsi="Calibri" w:cs="Calibri"/>
                <w:color w:val="000000"/>
              </w:rPr>
              <w:t>name</w:t>
            </w:r>
            <w:proofErr w:type="spellEnd"/>
            <w:r>
              <w:rPr>
                <w:rFonts w:ascii="Calibri" w:hAnsi="Calibri" w:cs="Calibri"/>
                <w:color w:val="000000"/>
              </w:rPr>
              <w:t xml:space="preserve"> :</w:t>
            </w:r>
            <w:proofErr w:type="gramEnd"/>
            <w:r>
              <w:rPr>
                <w:rFonts w:ascii="Calibri" w:hAnsi="Calibri" w:cs="Calibri"/>
                <w:color w:val="000000"/>
              </w:rPr>
              <w:t xml:space="preserve"> ‘</w:t>
            </w:r>
            <w:proofErr w:type="spellStart"/>
            <w:r>
              <w:rPr>
                <w:rFonts w:ascii="Calibri" w:hAnsi="Calibri" w:cs="Calibri"/>
                <w:color w:val="000000"/>
              </w:rPr>
              <w:t>maida</w:t>
            </w:r>
            <w:proofErr w:type="spellEnd"/>
            <w:r>
              <w:rPr>
                <w:rFonts w:ascii="Calibri" w:hAnsi="Calibri" w:cs="Calibri"/>
                <w:color w:val="000000"/>
              </w:rPr>
              <w:t>’</w:t>
            </w:r>
          </w:p>
          <w:p w14:paraId="36D75724" w14:textId="77777777" w:rsidR="00247C36" w:rsidRDefault="007B2224">
            <w:pPr>
              <w:pStyle w:val="NormalWeb"/>
              <w:spacing w:before="0" w:beforeAutospacing="0" w:after="0" w:afterAutospacing="0"/>
            </w:pPr>
            <w:proofErr w:type="spellStart"/>
            <w:r>
              <w:rPr>
                <w:rFonts w:ascii="Calibri" w:hAnsi="Calibri" w:cs="Calibri"/>
                <w:color w:val="000000"/>
              </w:rPr>
              <w:t>base_</w:t>
            </w:r>
            <w:proofErr w:type="gramStart"/>
            <w:r>
              <w:rPr>
                <w:rFonts w:ascii="Calibri" w:hAnsi="Calibri" w:cs="Calibri"/>
                <w:color w:val="000000"/>
              </w:rPr>
              <w:t>price</w:t>
            </w:r>
            <w:proofErr w:type="spellEnd"/>
            <w:r>
              <w:rPr>
                <w:rFonts w:ascii="Calibri" w:hAnsi="Calibri" w:cs="Calibri"/>
                <w:color w:val="000000"/>
              </w:rPr>
              <w:t xml:space="preserve"> :</w:t>
            </w:r>
            <w:proofErr w:type="gramEnd"/>
            <w:r>
              <w:rPr>
                <w:rFonts w:ascii="Calibri" w:hAnsi="Calibri" w:cs="Calibri"/>
                <w:color w:val="000000"/>
              </w:rPr>
              <w:t xml:space="preserve"> 83 </w:t>
            </w:r>
          </w:p>
        </w:tc>
      </w:tr>
      <w:tr w:rsidR="00247C36" w14:paraId="29E6CB3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C8E441"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94AC8" w14:textId="77777777" w:rsidR="00247C36" w:rsidRDefault="007B2224">
            <w:pPr>
              <w:pStyle w:val="NormalWeb"/>
              <w:spacing w:before="0" w:beforeAutospacing="0" w:after="0" w:afterAutospacing="0"/>
            </w:pPr>
            <w:r>
              <w:rPr>
                <w:rFonts w:ascii="Calibri" w:hAnsi="Calibri" w:cs="Calibri"/>
                <w:color w:val="000000"/>
              </w:rPr>
              <w:t>The system should return true for adding new product to product list and false for already existing the product with same base price  </w:t>
            </w:r>
          </w:p>
        </w:tc>
      </w:tr>
      <w:tr w:rsidR="00247C36" w14:paraId="613EBB4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0E36C7" w14:textId="77777777" w:rsidR="00247C36" w:rsidRDefault="007B2224">
            <w:pPr>
              <w:pStyle w:val="NormalWeb"/>
              <w:spacing w:before="0" w:beforeAutospacing="0" w:after="0" w:afterAutospacing="0"/>
              <w:jc w:val="center"/>
            </w:pPr>
            <w:r>
              <w:rPr>
                <w:rFonts w:ascii="Calibri" w:hAnsi="Calibri" w:cs="Calibri"/>
                <w:b/>
                <w:bCs/>
                <w:color w:val="741B47"/>
              </w:rPr>
              <w:t>Actual Resu</w:t>
            </w:r>
            <w:r>
              <w:rPr>
                <w:rFonts w:ascii="Calibri" w:hAnsi="Calibri" w:cs="Calibri"/>
                <w:b/>
                <w:bCs/>
                <w:color w:val="741B47"/>
              </w:rPr>
              <w:t>lt</w:t>
            </w:r>
          </w:p>
        </w:tc>
        <w:tc>
          <w:tcPr>
            <w:tcW w:w="7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1C34" w14:textId="77777777" w:rsidR="00247C36" w:rsidRDefault="007B2224">
            <w:pPr>
              <w:pStyle w:val="NormalWeb"/>
              <w:spacing w:before="0" w:beforeAutospacing="0" w:after="0" w:afterAutospacing="0"/>
            </w:pPr>
            <w:r>
              <w:rPr>
                <w:rFonts w:ascii="Calibri" w:hAnsi="Calibri" w:cs="Calibri"/>
                <w:color w:val="000000"/>
              </w:rPr>
              <w:t>The system return message “Product added successfully” for adding new product to product list and “Product already exists” for already existing the product with same base price  </w:t>
            </w:r>
          </w:p>
        </w:tc>
      </w:tr>
    </w:tbl>
    <w:p w14:paraId="3EA44C98" w14:textId="77777777" w:rsidR="00247C36" w:rsidRDefault="00247C36"/>
    <w:p w14:paraId="401B31F8"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68EC7849" wp14:editId="52CF6667">
            <wp:extent cx="5677535" cy="2820670"/>
            <wp:effectExtent l="0" t="0" r="18415" b="177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88045" cy="2820670"/>
                    </a:xfrm>
                    <a:prstGeom prst="rect">
                      <a:avLst/>
                    </a:prstGeom>
                    <a:noFill/>
                    <a:ln>
                      <a:noFill/>
                    </a:ln>
                  </pic:spPr>
                </pic:pic>
              </a:graphicData>
            </a:graphic>
          </wp:inline>
        </w:drawing>
      </w:r>
    </w:p>
    <w:p w14:paraId="6E58CD42" w14:textId="77777777" w:rsidR="00247C36" w:rsidRDefault="007B2224">
      <w:pPr>
        <w:spacing w:after="240"/>
        <w:jc w:val="center"/>
      </w:pPr>
      <w:bookmarkStart w:id="301" w:name="_Toc73284810"/>
      <w:r>
        <w:rPr>
          <w:rStyle w:val="FigureCaptionChar"/>
          <w:rFonts w:asciiTheme="minorHAnsi" w:hAnsiTheme="minorHAnsi"/>
          <w:bCs/>
          <w:iCs/>
          <w:lang w:eastAsia="en-IN"/>
        </w:rPr>
        <w:t>Figure 8.12</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Add A New Product</w:t>
      </w:r>
      <w:bookmarkEnd w:id="301"/>
      <w:r>
        <w:br/>
      </w:r>
    </w:p>
    <w:p w14:paraId="5FC758D5" w14:textId="77777777" w:rsidR="00247C36" w:rsidRDefault="00247C36">
      <w:pPr>
        <w:spacing w:after="240"/>
        <w:jc w:val="center"/>
      </w:pPr>
    </w:p>
    <w:p w14:paraId="7DA7C6F5" w14:textId="77777777" w:rsidR="00247C36" w:rsidRDefault="007B2224" w:rsidP="007B2224">
      <w:pPr>
        <w:pStyle w:val="DocumentText"/>
        <w:numPr>
          <w:ilvl w:val="0"/>
          <w:numId w:val="89"/>
        </w:numPr>
      </w:pPr>
      <w:r>
        <w:rPr>
          <w:shd w:val="clear" w:color="auto" w:fill="FFFFFF"/>
        </w:rPr>
        <w:lastRenderedPageBreak/>
        <w:t>Test Case  - BackEnd13</w:t>
      </w:r>
    </w:p>
    <w:p w14:paraId="28888E34" w14:textId="77777777" w:rsidR="00247C36" w:rsidRDefault="007B2224">
      <w:pPr>
        <w:pStyle w:val="DocumentText"/>
      </w:pPr>
      <w:r>
        <w:rPr>
          <w:u w:val="single"/>
        </w:rPr>
        <w:t xml:space="preserve">Test Case </w:t>
      </w:r>
      <w:r>
        <w:rPr>
          <w:u w:val="single"/>
        </w:rPr>
        <w:t>Description</w:t>
      </w:r>
      <w:r>
        <w:t xml:space="preserve"> : To verify that a vendor (shopkeeper) is rendered to udhaari records page </w:t>
      </w:r>
    </w:p>
    <w:p w14:paraId="19C43BA2" w14:textId="77777777" w:rsidR="00247C36" w:rsidRDefault="007B2224">
      <w:pPr>
        <w:pStyle w:val="DocumentText"/>
      </w:pPr>
      <w:r>
        <w:rPr>
          <w:u w:val="single"/>
        </w:rPr>
        <w:t>Pre-condition</w:t>
      </w:r>
      <w:r>
        <w:t xml:space="preserve"> : Server is running</w:t>
      </w:r>
    </w:p>
    <w:p w14:paraId="1830680E" w14:textId="77777777" w:rsidR="00247C36" w:rsidRDefault="00247C36">
      <w:pPr>
        <w:pStyle w:val="TableCaption"/>
      </w:pPr>
    </w:p>
    <w:p w14:paraId="1414AF64" w14:textId="77777777" w:rsidR="00247C36" w:rsidRDefault="007B2224">
      <w:pPr>
        <w:pStyle w:val="TableCaption"/>
      </w:pPr>
      <w:bookmarkStart w:id="302" w:name="_Toc73284720"/>
      <w:r>
        <w:t>Table 8.13</w:t>
      </w:r>
      <w:r>
        <w:t xml:space="preserve"> </w:t>
      </w:r>
      <w:r>
        <w:t>Udhaari Records</w:t>
      </w:r>
      <w:bookmarkEnd w:id="302"/>
    </w:p>
    <w:p w14:paraId="78993BAF"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600"/>
        <w:gridCol w:w="7321"/>
      </w:tblGrid>
      <w:tr w:rsidR="00247C36" w14:paraId="6BD7963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99396CC"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CCB15" w14:textId="77777777" w:rsidR="00247C36" w:rsidRDefault="007B2224">
            <w:pPr>
              <w:pStyle w:val="NormalWeb"/>
              <w:spacing w:before="0" w:beforeAutospacing="0" w:after="0" w:afterAutospacing="0"/>
            </w:pPr>
            <w:r>
              <w:rPr>
                <w:rFonts w:ascii="Calibri" w:hAnsi="Calibri" w:cs="Calibri"/>
                <w:color w:val="000000"/>
              </w:rPr>
              <w:t xml:space="preserve">It should display 3 options such as </w:t>
            </w:r>
            <w:proofErr w:type="gramStart"/>
            <w:r>
              <w:rPr>
                <w:rFonts w:ascii="Calibri" w:hAnsi="Calibri" w:cs="Calibri"/>
                <w:color w:val="000000"/>
              </w:rPr>
              <w:t>all ,</w:t>
            </w:r>
            <w:proofErr w:type="gramEnd"/>
            <w:r>
              <w:rPr>
                <w:rFonts w:ascii="Calibri" w:hAnsi="Calibri" w:cs="Calibri"/>
                <w:color w:val="000000"/>
              </w:rPr>
              <w:t xml:space="preserve"> purchase and payment</w:t>
            </w:r>
          </w:p>
        </w:tc>
      </w:tr>
      <w:tr w:rsidR="00247C36" w14:paraId="300856E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8AB38B7"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B91E1" w14:textId="77777777" w:rsidR="00247C36" w:rsidRDefault="007B2224">
            <w:pPr>
              <w:pStyle w:val="NormalWeb"/>
              <w:spacing w:before="0" w:beforeAutospacing="0" w:after="0" w:afterAutospacing="0"/>
            </w:pPr>
            <w:r>
              <w:rPr>
                <w:rFonts w:ascii="Calibri" w:hAnsi="Calibri" w:cs="Calibri"/>
                <w:color w:val="000000"/>
              </w:rPr>
              <w:t>Date picker to</w:t>
            </w:r>
            <w:r>
              <w:rPr>
                <w:rFonts w:ascii="Calibri" w:hAnsi="Calibri" w:cs="Calibri"/>
                <w:color w:val="000000"/>
              </w:rPr>
              <w:t xml:space="preserve"> select </w:t>
            </w:r>
            <w:proofErr w:type="gramStart"/>
            <w:r>
              <w:rPr>
                <w:rFonts w:ascii="Calibri" w:hAnsi="Calibri" w:cs="Calibri"/>
                <w:color w:val="000000"/>
              </w:rPr>
              <w:t>particular month</w:t>
            </w:r>
            <w:proofErr w:type="gramEnd"/>
            <w:r>
              <w:rPr>
                <w:rFonts w:ascii="Calibri" w:hAnsi="Calibri" w:cs="Calibri"/>
                <w:color w:val="000000"/>
              </w:rPr>
              <w:t xml:space="preserve"> and year </w:t>
            </w:r>
          </w:p>
        </w:tc>
      </w:tr>
      <w:tr w:rsidR="00247C36" w14:paraId="6B17E66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AFBBB68"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1618B" w14:textId="77777777" w:rsidR="00247C36" w:rsidRDefault="007B2224">
            <w:pPr>
              <w:pStyle w:val="NormalWeb"/>
              <w:spacing w:before="0" w:beforeAutospacing="0" w:after="0" w:afterAutospacing="0"/>
            </w:pPr>
            <w:r>
              <w:rPr>
                <w:rFonts w:ascii="Calibri" w:hAnsi="Calibri" w:cs="Calibri"/>
                <w:color w:val="000000"/>
              </w:rPr>
              <w:t>The system should return all transaction history of current month by default along with total due amount of that consumer</w:t>
            </w:r>
          </w:p>
        </w:tc>
      </w:tr>
      <w:tr w:rsidR="00247C36" w14:paraId="43B556E6"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EE5C74"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D849C" w14:textId="77777777" w:rsidR="00247C36" w:rsidRDefault="007B2224">
            <w:pPr>
              <w:pStyle w:val="NormalWeb"/>
              <w:spacing w:before="0" w:beforeAutospacing="0" w:after="0" w:afterAutospacing="0"/>
            </w:pPr>
            <w:r>
              <w:rPr>
                <w:rFonts w:ascii="Calibri" w:hAnsi="Calibri" w:cs="Calibri"/>
                <w:color w:val="000000"/>
              </w:rPr>
              <w:t xml:space="preserve">The system </w:t>
            </w:r>
            <w:proofErr w:type="gramStart"/>
            <w:r>
              <w:rPr>
                <w:rFonts w:ascii="Calibri" w:hAnsi="Calibri" w:cs="Calibri"/>
                <w:color w:val="000000"/>
              </w:rPr>
              <w:t>displays  all</w:t>
            </w:r>
            <w:proofErr w:type="gramEnd"/>
            <w:r>
              <w:rPr>
                <w:rFonts w:ascii="Calibri" w:hAnsi="Calibri" w:cs="Calibri"/>
                <w:color w:val="000000"/>
              </w:rPr>
              <w:t xml:space="preserve"> transaction history of current month by de</w:t>
            </w:r>
            <w:r>
              <w:rPr>
                <w:rFonts w:ascii="Calibri" w:hAnsi="Calibri" w:cs="Calibri"/>
                <w:color w:val="000000"/>
              </w:rPr>
              <w:t>fault along with total due amount of that consumer </w:t>
            </w:r>
          </w:p>
        </w:tc>
      </w:tr>
    </w:tbl>
    <w:p w14:paraId="1ED3838F" w14:textId="77777777" w:rsidR="00247C36" w:rsidRDefault="00247C36"/>
    <w:p w14:paraId="336ABBCC"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79986E1B" wp14:editId="67C50934">
            <wp:extent cx="5688330" cy="204406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06794" cy="2051223"/>
                    </a:xfrm>
                    <a:prstGeom prst="rect">
                      <a:avLst/>
                    </a:prstGeom>
                    <a:noFill/>
                    <a:ln>
                      <a:noFill/>
                    </a:ln>
                  </pic:spPr>
                </pic:pic>
              </a:graphicData>
            </a:graphic>
          </wp:inline>
        </w:drawing>
      </w:r>
    </w:p>
    <w:p w14:paraId="20B35974"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1B7B708A" w14:textId="77777777" w:rsidR="00247C36" w:rsidRDefault="007B2224">
      <w:pPr>
        <w:pStyle w:val="NormalWeb"/>
        <w:spacing w:before="0" w:beforeAutospacing="0" w:after="0" w:afterAutospacing="0"/>
        <w:jc w:val="center"/>
        <w:rPr>
          <w:rFonts w:ascii="Calibri" w:hAnsi="Calibri" w:cs="Calibri"/>
          <w:color w:val="000000"/>
        </w:rPr>
      </w:pPr>
      <w:bookmarkStart w:id="303" w:name="_Toc73284811"/>
      <w:r>
        <w:rPr>
          <w:rStyle w:val="FigureCaptionChar"/>
          <w:rFonts w:asciiTheme="minorHAnsi" w:hAnsiTheme="minorHAnsi"/>
          <w:bCs/>
          <w:iCs/>
          <w:lang w:eastAsia="en-IN"/>
        </w:rPr>
        <w:t>Figure 8.13</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Udhaari Records</w:t>
      </w:r>
      <w:bookmarkEnd w:id="303"/>
      <w:r>
        <w:rPr>
          <w:rStyle w:val="FigureCaptionChar"/>
          <w:rFonts w:asciiTheme="minorHAnsi" w:hAnsiTheme="minorHAnsi"/>
          <w:bCs/>
          <w:iCs/>
          <w:lang w:eastAsia="en-IN"/>
        </w:rPr>
        <w:br/>
      </w:r>
    </w:p>
    <w:p w14:paraId="699916DA" w14:textId="77777777" w:rsidR="00247C36" w:rsidRDefault="007B2224">
      <w:pPr>
        <w:spacing w:after="240"/>
        <w:rPr>
          <w:rFonts w:ascii="Calibri" w:hAnsi="Calibri" w:cs="Calibri"/>
          <w:color w:val="000000"/>
          <w:shd w:val="clear" w:color="auto" w:fill="FFFFFF"/>
        </w:rPr>
      </w:pPr>
      <w:r>
        <w:br/>
      </w:r>
      <w:r>
        <w:br/>
      </w:r>
      <w:r>
        <w:br/>
      </w:r>
    </w:p>
    <w:p w14:paraId="310E964B" w14:textId="77777777" w:rsidR="00247C36" w:rsidRDefault="007B2224" w:rsidP="007B2224">
      <w:pPr>
        <w:pStyle w:val="DocumentText"/>
        <w:numPr>
          <w:ilvl w:val="0"/>
          <w:numId w:val="99"/>
        </w:numPr>
      </w:pPr>
      <w:r>
        <w:rPr>
          <w:rFonts w:ascii="Calibri" w:hAnsi="Calibri" w:cs="Calibri"/>
          <w:color w:val="000000"/>
          <w:shd w:val="clear" w:color="auto" w:fill="FFFFFF"/>
        </w:rPr>
        <w:br w:type="page"/>
      </w:r>
      <w:r>
        <w:lastRenderedPageBreak/>
        <w:t>Test Case  - BackEnd14</w:t>
      </w:r>
    </w:p>
    <w:p w14:paraId="17A880B5" w14:textId="77777777" w:rsidR="00247C36" w:rsidRDefault="007B2224">
      <w:pPr>
        <w:pStyle w:val="DocumentText"/>
      </w:pPr>
      <w:r>
        <w:rPr>
          <w:u w:val="single"/>
        </w:rPr>
        <w:t xml:space="preserve">Test Case Description </w:t>
      </w:r>
      <w:r>
        <w:t>: To verify that vendor (shopkeeper) can view all transaction history of selected consumer</w:t>
      </w:r>
    </w:p>
    <w:p w14:paraId="365E61D7" w14:textId="77777777" w:rsidR="00247C36" w:rsidRDefault="007B2224">
      <w:pPr>
        <w:pStyle w:val="DocumentText"/>
      </w:pPr>
      <w:r>
        <w:rPr>
          <w:u w:val="single"/>
        </w:rPr>
        <w:t>Pre-condition</w:t>
      </w:r>
      <w:r>
        <w:t xml:space="preserve"> :Server is running</w:t>
      </w:r>
    </w:p>
    <w:p w14:paraId="5DDC56E3" w14:textId="77777777" w:rsidR="00247C36" w:rsidRDefault="00247C36">
      <w:pPr>
        <w:pStyle w:val="DocumentText"/>
      </w:pPr>
    </w:p>
    <w:p w14:paraId="68FE1DE0" w14:textId="77777777" w:rsidR="00247C36" w:rsidRDefault="007B2224">
      <w:pPr>
        <w:pStyle w:val="TableCaption"/>
      </w:pPr>
      <w:bookmarkStart w:id="304" w:name="_Toc73284721"/>
      <w:r>
        <w:t>Table 8.14</w:t>
      </w:r>
      <w:r>
        <w:t xml:space="preserve"> </w:t>
      </w:r>
      <w:r>
        <w:t>Transaction History</w:t>
      </w:r>
      <w:bookmarkEnd w:id="304"/>
    </w:p>
    <w:p w14:paraId="77CD0B4A"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611"/>
        <w:gridCol w:w="7310"/>
      </w:tblGrid>
      <w:tr w:rsidR="00247C36" w14:paraId="212436D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0370BD3"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D4D88" w14:textId="77777777" w:rsidR="00247C36" w:rsidRDefault="007B2224">
            <w:pPr>
              <w:pStyle w:val="NormalWeb"/>
              <w:spacing w:before="0" w:beforeAutospacing="0" w:after="0" w:afterAutospacing="0"/>
            </w:pPr>
            <w:r>
              <w:rPr>
                <w:rFonts w:ascii="Calibri" w:hAnsi="Calibri" w:cs="Calibri"/>
                <w:color w:val="000000"/>
              </w:rPr>
              <w:t>It should display all transaction history of selected consumer</w:t>
            </w:r>
          </w:p>
        </w:tc>
      </w:tr>
      <w:tr w:rsidR="00247C36" w14:paraId="3C0F6FE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59C209"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8F83" w14:textId="77777777" w:rsidR="00247C36" w:rsidRDefault="007B2224">
            <w:pPr>
              <w:pStyle w:val="NormalWeb"/>
              <w:spacing w:before="0" w:beforeAutospacing="0" w:after="0" w:afterAutospacing="0"/>
            </w:pPr>
            <w:r>
              <w:rPr>
                <w:rFonts w:ascii="Calibri" w:hAnsi="Calibri" w:cs="Calibri"/>
                <w:color w:val="000000"/>
              </w:rPr>
              <w:t>All transaction history along with purchase and payment card of selected consumer </w:t>
            </w:r>
          </w:p>
        </w:tc>
      </w:tr>
      <w:tr w:rsidR="00247C36" w14:paraId="7F6097CD"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45C10C"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BBD0F" w14:textId="77777777" w:rsidR="00247C36" w:rsidRDefault="007B2224">
            <w:pPr>
              <w:pStyle w:val="NormalWeb"/>
              <w:spacing w:before="0" w:beforeAutospacing="0" w:after="0" w:afterAutospacing="0"/>
            </w:pPr>
            <w:r>
              <w:rPr>
                <w:rFonts w:ascii="Calibri" w:hAnsi="Calibri" w:cs="Calibri"/>
                <w:color w:val="000000"/>
              </w:rPr>
              <w:t xml:space="preserve">The </w:t>
            </w:r>
            <w:r>
              <w:rPr>
                <w:rFonts w:ascii="Calibri" w:hAnsi="Calibri" w:cs="Calibri"/>
                <w:color w:val="000000"/>
              </w:rPr>
              <w:t>system should return all transaction history along with purchase and payment card of selected consumer </w:t>
            </w:r>
          </w:p>
        </w:tc>
      </w:tr>
      <w:tr w:rsidR="00247C36" w14:paraId="37D613F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AC8BE2"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F330B" w14:textId="77777777" w:rsidR="00247C36" w:rsidRDefault="007B2224">
            <w:pPr>
              <w:pStyle w:val="NormalWeb"/>
              <w:spacing w:before="0" w:beforeAutospacing="0" w:after="0" w:afterAutospacing="0"/>
            </w:pPr>
            <w:r>
              <w:rPr>
                <w:rFonts w:ascii="Calibri" w:hAnsi="Calibri" w:cs="Calibri"/>
                <w:color w:val="000000"/>
              </w:rPr>
              <w:t>The system displays all transaction history by default along with purchase and payment card of selected consumer  </w:t>
            </w:r>
          </w:p>
        </w:tc>
      </w:tr>
    </w:tbl>
    <w:p w14:paraId="2AC81AEF" w14:textId="77777777" w:rsidR="00247C36" w:rsidRDefault="00247C36"/>
    <w:p w14:paraId="59BE0B81"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0CFEF26D" wp14:editId="2BA6ED9B">
            <wp:extent cx="5709285" cy="187261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17633" cy="1875727"/>
                    </a:xfrm>
                    <a:prstGeom prst="rect">
                      <a:avLst/>
                    </a:prstGeom>
                    <a:noFill/>
                    <a:ln>
                      <a:noFill/>
                    </a:ln>
                  </pic:spPr>
                </pic:pic>
              </a:graphicData>
            </a:graphic>
          </wp:inline>
        </w:drawing>
      </w:r>
    </w:p>
    <w:p w14:paraId="6ACC350B" w14:textId="77777777" w:rsidR="00247C36" w:rsidRDefault="007B2224">
      <w:pPr>
        <w:pStyle w:val="NormalWeb"/>
        <w:spacing w:before="0" w:beforeAutospacing="0" w:after="0" w:afterAutospacing="0"/>
        <w:jc w:val="center"/>
        <w:rPr>
          <w:rFonts w:ascii="Calibri" w:hAnsi="Calibri" w:cs="Calibri"/>
          <w:color w:val="000000"/>
        </w:rPr>
      </w:pPr>
      <w:bookmarkStart w:id="305" w:name="_Toc73284812"/>
      <w:r>
        <w:rPr>
          <w:rStyle w:val="FigureCaptionChar"/>
          <w:rFonts w:asciiTheme="minorHAnsi" w:hAnsiTheme="minorHAnsi"/>
          <w:bCs/>
          <w:iCs/>
          <w:lang w:eastAsia="en-IN"/>
        </w:rPr>
        <w:t>Figure 8.14</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Transaction History</w:t>
      </w:r>
      <w:bookmarkEnd w:id="305"/>
      <w:r>
        <w:rPr>
          <w:rStyle w:val="FigureCaptionChar"/>
          <w:rFonts w:asciiTheme="minorHAnsi" w:hAnsiTheme="minorHAnsi"/>
          <w:bCs/>
          <w:iCs/>
          <w:lang w:eastAsia="en-IN"/>
        </w:rPr>
        <w:br/>
      </w:r>
    </w:p>
    <w:p w14:paraId="371BD764" w14:textId="77777777" w:rsidR="00247C36" w:rsidRDefault="007B2224">
      <w:pPr>
        <w:spacing w:after="240"/>
        <w:rPr>
          <w:rFonts w:ascii="Calibri" w:hAnsi="Calibri" w:cs="Calibri"/>
          <w:color w:val="000000"/>
          <w:shd w:val="clear" w:color="auto" w:fill="FFFFFF"/>
        </w:rPr>
      </w:pPr>
      <w:r>
        <w:br/>
      </w:r>
    </w:p>
    <w:p w14:paraId="4222DC7D" w14:textId="77777777" w:rsidR="00247C36" w:rsidRDefault="007B2224">
      <w:pPr>
        <w:spacing w:after="160" w:line="259" w:lineRule="auto"/>
        <w:rPr>
          <w:rFonts w:ascii="Calibri" w:hAnsi="Calibri" w:cs="Calibri"/>
          <w:color w:val="000000"/>
          <w:shd w:val="clear" w:color="auto" w:fill="FFFFFF"/>
        </w:rPr>
      </w:pPr>
      <w:r>
        <w:rPr>
          <w:rFonts w:ascii="Calibri" w:hAnsi="Calibri" w:cs="Calibri"/>
          <w:color w:val="000000"/>
          <w:shd w:val="clear" w:color="auto" w:fill="FFFFFF"/>
        </w:rPr>
        <w:br w:type="page"/>
      </w:r>
    </w:p>
    <w:p w14:paraId="4E7173FC" w14:textId="77777777" w:rsidR="00247C36" w:rsidRDefault="007B2224" w:rsidP="007B2224">
      <w:pPr>
        <w:pStyle w:val="DocumentText"/>
        <w:numPr>
          <w:ilvl w:val="0"/>
          <w:numId w:val="89"/>
        </w:numPr>
      </w:pPr>
      <w:r>
        <w:rPr>
          <w:shd w:val="clear" w:color="auto" w:fill="FFFFFF"/>
        </w:rPr>
        <w:lastRenderedPageBreak/>
        <w:t>Test Case  - BackEnd15</w:t>
      </w:r>
    </w:p>
    <w:p w14:paraId="717B7CCF" w14:textId="77777777" w:rsidR="00247C36" w:rsidRDefault="007B2224">
      <w:pPr>
        <w:pStyle w:val="DocumentText"/>
      </w:pPr>
      <w:r>
        <w:rPr>
          <w:u w:val="single"/>
        </w:rPr>
        <w:t>Test Case Description</w:t>
      </w:r>
      <w:r>
        <w:t xml:space="preserve"> : To verify that vendor (shopkeeper) can view purchase bill of selected consumer</w:t>
      </w:r>
    </w:p>
    <w:p w14:paraId="2970117A" w14:textId="77777777" w:rsidR="00247C36" w:rsidRDefault="007B2224">
      <w:pPr>
        <w:pStyle w:val="DocumentText"/>
      </w:pPr>
      <w:r>
        <w:rPr>
          <w:u w:val="single"/>
        </w:rPr>
        <w:t>Pre-condition</w:t>
      </w:r>
      <w:r>
        <w:t xml:space="preserve"> :Server is running</w:t>
      </w:r>
    </w:p>
    <w:p w14:paraId="4B5B4DF6" w14:textId="77777777" w:rsidR="00247C36" w:rsidRDefault="00247C36">
      <w:pPr>
        <w:pStyle w:val="TableCaption"/>
      </w:pPr>
    </w:p>
    <w:p w14:paraId="08CAABA4" w14:textId="77777777" w:rsidR="00247C36" w:rsidRDefault="007B2224">
      <w:pPr>
        <w:pStyle w:val="TableCaption"/>
      </w:pPr>
      <w:bookmarkStart w:id="306" w:name="_Toc73284722"/>
      <w:r>
        <w:t>Table 8.15</w:t>
      </w:r>
      <w:r>
        <w:t xml:space="preserve"> </w:t>
      </w:r>
      <w:r>
        <w:t>Purchase Transaction</w:t>
      </w:r>
      <w:bookmarkEnd w:id="306"/>
    </w:p>
    <w:p w14:paraId="62275AD0"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644"/>
        <w:gridCol w:w="7277"/>
      </w:tblGrid>
      <w:tr w:rsidR="00247C36" w14:paraId="5F802B75"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D3CC2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BF844" w14:textId="69DA8643" w:rsidR="00247C36" w:rsidRDefault="007B2224">
            <w:pPr>
              <w:pStyle w:val="NormalWeb"/>
              <w:spacing w:before="0" w:beforeAutospacing="0" w:after="0" w:afterAutospacing="0"/>
            </w:pPr>
            <w:r>
              <w:rPr>
                <w:rFonts w:ascii="Calibri" w:hAnsi="Calibri" w:cs="Calibri"/>
                <w:color w:val="000000"/>
              </w:rPr>
              <w:t xml:space="preserve">It should </w:t>
            </w:r>
            <w:r>
              <w:rPr>
                <w:rFonts w:ascii="Calibri" w:hAnsi="Calibri" w:cs="Calibri"/>
                <w:color w:val="000000"/>
              </w:rPr>
              <w:t>display purchase bill </w:t>
            </w:r>
            <w:r>
              <w:rPr>
                <w:rFonts w:ascii="Calibri" w:hAnsi="Calibri" w:cs="Calibri"/>
                <w:color w:val="000000"/>
              </w:rPr>
              <w:t>of selected consumer</w:t>
            </w:r>
          </w:p>
        </w:tc>
      </w:tr>
      <w:tr w:rsidR="00247C36" w14:paraId="53B4C87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31010C7"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08400" w14:textId="77777777" w:rsidR="00247C36" w:rsidRDefault="007B2224">
            <w:pPr>
              <w:pStyle w:val="NormalWeb"/>
              <w:spacing w:before="0" w:beforeAutospacing="0" w:after="0" w:afterAutospacing="0"/>
            </w:pPr>
            <w:r>
              <w:rPr>
                <w:rFonts w:ascii="Calibri" w:hAnsi="Calibri" w:cs="Calibri"/>
                <w:color w:val="000000"/>
              </w:rPr>
              <w:t>View all details and close button</w:t>
            </w:r>
          </w:p>
        </w:tc>
      </w:tr>
      <w:tr w:rsidR="00247C36" w14:paraId="0843AA34"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7A8C16"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1D8E" w14:textId="77777777" w:rsidR="00247C36" w:rsidRDefault="007B2224">
            <w:pPr>
              <w:pStyle w:val="NormalWeb"/>
              <w:spacing w:before="0" w:beforeAutospacing="0" w:after="0" w:afterAutospacing="0"/>
            </w:pPr>
            <w:r>
              <w:rPr>
                <w:rFonts w:ascii="Calibri" w:hAnsi="Calibri" w:cs="Calibri"/>
                <w:color w:val="000000"/>
              </w:rPr>
              <w:t>The system should return all purchase details of selected transaction id of consumer</w:t>
            </w:r>
          </w:p>
        </w:tc>
      </w:tr>
      <w:tr w:rsidR="00247C36" w14:paraId="6696C71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E549A9"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797C9" w14:textId="48BA06F6" w:rsidR="00247C36" w:rsidRDefault="007B2224">
            <w:pPr>
              <w:pStyle w:val="NormalWeb"/>
              <w:spacing w:before="0" w:beforeAutospacing="0" w:after="0" w:afterAutospacing="0"/>
            </w:pPr>
            <w:r>
              <w:rPr>
                <w:rFonts w:ascii="Calibri" w:hAnsi="Calibri" w:cs="Calibri"/>
                <w:color w:val="000000"/>
              </w:rPr>
              <w:t xml:space="preserve">The system displays purchase bill along with </w:t>
            </w:r>
            <w:r>
              <w:rPr>
                <w:rFonts w:ascii="Calibri" w:hAnsi="Calibri" w:cs="Calibri"/>
                <w:color w:val="000000"/>
              </w:rPr>
              <w:t>transaction id, date, product, price,</w:t>
            </w:r>
            <w:r w:rsidR="00B77D33">
              <w:rPr>
                <w:rFonts w:ascii="Calibri" w:hAnsi="Calibri" w:cs="Calibri"/>
                <w:color w:val="000000"/>
              </w:rPr>
              <w:t xml:space="preserve"> </w:t>
            </w:r>
            <w:proofErr w:type="gramStart"/>
            <w:r>
              <w:rPr>
                <w:rFonts w:ascii="Calibri" w:hAnsi="Calibri" w:cs="Calibri"/>
                <w:color w:val="000000"/>
              </w:rPr>
              <w:t>quantity</w:t>
            </w:r>
            <w:proofErr w:type="gramEnd"/>
            <w:r>
              <w:rPr>
                <w:rFonts w:ascii="Calibri" w:hAnsi="Calibri" w:cs="Calibri"/>
                <w:color w:val="000000"/>
              </w:rPr>
              <w:t xml:space="preserve"> and total price </w:t>
            </w:r>
          </w:p>
        </w:tc>
      </w:tr>
    </w:tbl>
    <w:p w14:paraId="4161C694" w14:textId="77777777" w:rsidR="00247C36" w:rsidRDefault="00247C36"/>
    <w:p w14:paraId="5F0BFF32"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3DF61B04" wp14:editId="25773BC6">
            <wp:extent cx="5709285" cy="19310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20893" cy="1935290"/>
                    </a:xfrm>
                    <a:prstGeom prst="rect">
                      <a:avLst/>
                    </a:prstGeom>
                    <a:noFill/>
                    <a:ln>
                      <a:noFill/>
                    </a:ln>
                  </pic:spPr>
                </pic:pic>
              </a:graphicData>
            </a:graphic>
          </wp:inline>
        </w:drawing>
      </w:r>
    </w:p>
    <w:p w14:paraId="6A49FC6D" w14:textId="77777777" w:rsidR="00247C36" w:rsidRDefault="007B2224">
      <w:pPr>
        <w:pStyle w:val="NormalWeb"/>
        <w:spacing w:before="0" w:beforeAutospacing="0" w:after="0" w:afterAutospacing="0"/>
        <w:jc w:val="center"/>
        <w:rPr>
          <w:rFonts w:ascii="Calibri" w:hAnsi="Calibri" w:cs="Calibri"/>
          <w:color w:val="000000"/>
        </w:rPr>
      </w:pPr>
      <w:bookmarkStart w:id="307" w:name="_Toc73284813"/>
      <w:r>
        <w:rPr>
          <w:rStyle w:val="FigureCaptionChar"/>
          <w:rFonts w:asciiTheme="minorHAnsi" w:hAnsiTheme="minorHAnsi"/>
          <w:bCs/>
          <w:iCs/>
          <w:lang w:eastAsia="en-IN"/>
        </w:rPr>
        <w:t>Figure 8.15</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Purchase Transaction</w:t>
      </w:r>
      <w:bookmarkEnd w:id="307"/>
      <w:r>
        <w:rPr>
          <w:rStyle w:val="FigureCaptionChar"/>
          <w:rFonts w:asciiTheme="minorHAnsi" w:hAnsiTheme="minorHAnsi"/>
          <w:bCs/>
          <w:iCs/>
          <w:lang w:eastAsia="en-IN"/>
        </w:rPr>
        <w:br/>
      </w:r>
    </w:p>
    <w:p w14:paraId="3365C494" w14:textId="77777777" w:rsidR="00247C36" w:rsidRDefault="007B2224">
      <w:pPr>
        <w:spacing w:after="240"/>
        <w:rPr>
          <w:rFonts w:ascii="Calibri" w:hAnsi="Calibri" w:cs="Calibri"/>
          <w:color w:val="000000"/>
          <w:shd w:val="clear" w:color="auto" w:fill="FFFFFF"/>
        </w:rPr>
      </w:pPr>
      <w:r>
        <w:br/>
      </w:r>
      <w:r>
        <w:br/>
      </w:r>
      <w:r>
        <w:br/>
      </w:r>
    </w:p>
    <w:p w14:paraId="62333994" w14:textId="77777777" w:rsidR="00247C36" w:rsidRDefault="007B2224">
      <w:pPr>
        <w:spacing w:after="160" w:line="259" w:lineRule="auto"/>
        <w:rPr>
          <w:rFonts w:ascii="Calibri" w:hAnsi="Calibri" w:cs="Calibri"/>
          <w:color w:val="000000"/>
          <w:shd w:val="clear" w:color="auto" w:fill="FFFFFF"/>
        </w:rPr>
      </w:pPr>
      <w:r>
        <w:rPr>
          <w:rFonts w:ascii="Calibri" w:hAnsi="Calibri" w:cs="Calibri"/>
          <w:color w:val="000000"/>
          <w:shd w:val="clear" w:color="auto" w:fill="FFFFFF"/>
        </w:rPr>
        <w:br w:type="page"/>
      </w:r>
    </w:p>
    <w:p w14:paraId="6234DE78" w14:textId="77777777" w:rsidR="00247C36" w:rsidRDefault="007B2224" w:rsidP="007B2224">
      <w:pPr>
        <w:pStyle w:val="DocumentText"/>
        <w:numPr>
          <w:ilvl w:val="0"/>
          <w:numId w:val="89"/>
        </w:numPr>
      </w:pPr>
      <w:r>
        <w:rPr>
          <w:shd w:val="clear" w:color="auto" w:fill="FFFFFF"/>
        </w:rPr>
        <w:lastRenderedPageBreak/>
        <w:t>Test Case  - BackEnd16</w:t>
      </w:r>
    </w:p>
    <w:p w14:paraId="21479D87" w14:textId="77777777" w:rsidR="00247C36" w:rsidRDefault="007B2224">
      <w:pPr>
        <w:pStyle w:val="DocumentText"/>
      </w:pPr>
      <w:r>
        <w:rPr>
          <w:u w:val="single"/>
        </w:rPr>
        <w:t>Test Case Description</w:t>
      </w:r>
      <w:r>
        <w:t xml:space="preserve"> : To verify that vendor can view all  purchase bill of selected consumer</w:t>
      </w:r>
    </w:p>
    <w:p w14:paraId="53730827" w14:textId="77777777" w:rsidR="00247C36" w:rsidRDefault="007B2224">
      <w:pPr>
        <w:pStyle w:val="DocumentText"/>
      </w:pPr>
      <w:r>
        <w:rPr>
          <w:u w:val="single"/>
        </w:rPr>
        <w:t>Pre-condition</w:t>
      </w:r>
      <w:r>
        <w:t xml:space="preserve"> :Server is running</w:t>
      </w:r>
    </w:p>
    <w:p w14:paraId="7F0C9E46" w14:textId="77777777" w:rsidR="00247C36" w:rsidRDefault="00247C36"/>
    <w:p w14:paraId="2220E907" w14:textId="77777777" w:rsidR="00247C36" w:rsidRDefault="007B2224">
      <w:pPr>
        <w:pStyle w:val="TableCaption"/>
      </w:pPr>
      <w:bookmarkStart w:id="308" w:name="_Toc73284723"/>
      <w:r>
        <w:t>Table 8.16</w:t>
      </w:r>
      <w:r>
        <w:t xml:space="preserve"> </w:t>
      </w:r>
      <w:r>
        <w:t>Purchase History</w:t>
      </w:r>
      <w:bookmarkEnd w:id="308"/>
    </w:p>
    <w:p w14:paraId="63988649"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531"/>
        <w:gridCol w:w="7390"/>
      </w:tblGrid>
      <w:tr w:rsidR="00247C36" w14:paraId="0E8D36C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648911"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B3641" w14:textId="77777777" w:rsidR="00247C36" w:rsidRDefault="007B2224">
            <w:pPr>
              <w:pStyle w:val="NormalWeb"/>
              <w:spacing w:before="0" w:beforeAutospacing="0" w:after="0" w:afterAutospacing="0"/>
            </w:pPr>
            <w:r>
              <w:rPr>
                <w:rFonts w:ascii="Calibri" w:hAnsi="Calibri" w:cs="Calibri"/>
                <w:color w:val="000000"/>
              </w:rPr>
              <w:t>It should display all purchase bill of selected consumer</w:t>
            </w:r>
          </w:p>
        </w:tc>
      </w:tr>
      <w:tr w:rsidR="00247C36" w14:paraId="2AAB8A84"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7C327C"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9AFB" w14:textId="77777777" w:rsidR="00247C36" w:rsidRDefault="007B2224">
            <w:pPr>
              <w:pStyle w:val="NormalWeb"/>
              <w:spacing w:before="0" w:beforeAutospacing="0" w:after="0" w:afterAutospacing="0"/>
            </w:pPr>
            <w:r>
              <w:rPr>
                <w:rFonts w:ascii="Calibri" w:hAnsi="Calibri" w:cs="Calibri"/>
                <w:color w:val="000000"/>
              </w:rPr>
              <w:t xml:space="preserve">View all purchase bill in card </w:t>
            </w:r>
            <w:r>
              <w:rPr>
                <w:rFonts w:ascii="Calibri" w:hAnsi="Calibri" w:cs="Calibri"/>
                <w:color w:val="000000"/>
              </w:rPr>
              <w:t>format</w:t>
            </w:r>
          </w:p>
        </w:tc>
      </w:tr>
      <w:tr w:rsidR="00247C36" w14:paraId="2FC5035B"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EDC30C"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55B6" w14:textId="77777777" w:rsidR="00247C36" w:rsidRDefault="007B2224">
            <w:pPr>
              <w:pStyle w:val="NormalWeb"/>
              <w:spacing w:before="0" w:beforeAutospacing="0" w:after="0" w:afterAutospacing="0"/>
            </w:pPr>
            <w:r>
              <w:rPr>
                <w:rFonts w:ascii="Calibri" w:hAnsi="Calibri" w:cs="Calibri"/>
                <w:color w:val="000000"/>
              </w:rPr>
              <w:t>The system should all purchase bill of selected consumer ordered by last bill will display first</w:t>
            </w:r>
          </w:p>
        </w:tc>
      </w:tr>
      <w:tr w:rsidR="00247C36" w14:paraId="5D3EAED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41E848A"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F6ABE" w14:textId="77777777" w:rsidR="00247C36" w:rsidRDefault="007B2224">
            <w:pPr>
              <w:pStyle w:val="NormalWeb"/>
              <w:spacing w:before="0" w:beforeAutospacing="0" w:after="0" w:afterAutospacing="0"/>
            </w:pPr>
            <w:r>
              <w:rPr>
                <w:rFonts w:ascii="Calibri" w:hAnsi="Calibri" w:cs="Calibri"/>
                <w:color w:val="000000"/>
              </w:rPr>
              <w:t xml:space="preserve">The system displays all purchase bill along with transaction </w:t>
            </w:r>
            <w:proofErr w:type="gramStart"/>
            <w:r>
              <w:rPr>
                <w:rFonts w:ascii="Calibri" w:hAnsi="Calibri" w:cs="Calibri"/>
                <w:color w:val="000000"/>
              </w:rPr>
              <w:t>id ,</w:t>
            </w:r>
            <w:proofErr w:type="gramEnd"/>
            <w:r>
              <w:rPr>
                <w:rFonts w:ascii="Calibri" w:hAnsi="Calibri" w:cs="Calibri"/>
                <w:color w:val="000000"/>
              </w:rPr>
              <w:t xml:space="preserve"> date, product , price , quantity and total price of se</w:t>
            </w:r>
            <w:r>
              <w:rPr>
                <w:rFonts w:ascii="Calibri" w:hAnsi="Calibri" w:cs="Calibri"/>
                <w:color w:val="000000"/>
              </w:rPr>
              <w:t>lected consumer ordered by last bill will display first</w:t>
            </w:r>
          </w:p>
        </w:tc>
      </w:tr>
    </w:tbl>
    <w:p w14:paraId="48C79586" w14:textId="77777777" w:rsidR="00247C36" w:rsidRDefault="00247C36"/>
    <w:p w14:paraId="2BC020D4" w14:textId="77777777" w:rsidR="00247C36" w:rsidRDefault="007B2224">
      <w:pPr>
        <w:pStyle w:val="Heading3"/>
        <w:spacing w:before="240" w:after="80"/>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6A3CF42B" wp14:editId="3F6FFC46">
            <wp:extent cx="5624195" cy="1872615"/>
            <wp:effectExtent l="0" t="0" r="14605" b="13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632515" cy="1875869"/>
                    </a:xfrm>
                    <a:prstGeom prst="rect">
                      <a:avLst/>
                    </a:prstGeom>
                    <a:noFill/>
                    <a:ln>
                      <a:noFill/>
                    </a:ln>
                  </pic:spPr>
                </pic:pic>
              </a:graphicData>
            </a:graphic>
          </wp:inline>
        </w:drawing>
      </w:r>
    </w:p>
    <w:p w14:paraId="04B8351E" w14:textId="77777777" w:rsidR="00247C36" w:rsidRDefault="007B2224">
      <w:pPr>
        <w:jc w:val="center"/>
      </w:pPr>
      <w:bookmarkStart w:id="309" w:name="_Toc73284814"/>
      <w:r>
        <w:rPr>
          <w:rStyle w:val="FigureCaptionChar"/>
          <w:rFonts w:asciiTheme="minorHAnsi" w:hAnsiTheme="minorHAnsi"/>
          <w:bCs/>
          <w:iCs/>
          <w:lang w:eastAsia="en-IN"/>
        </w:rPr>
        <w:t>Figure 8.16</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Purchase History</w:t>
      </w:r>
      <w:bookmarkEnd w:id="309"/>
    </w:p>
    <w:p w14:paraId="29DA7A0B" w14:textId="77777777" w:rsidR="00247C36" w:rsidRDefault="007B2224">
      <w:pPr>
        <w:spacing w:after="160" w:line="259" w:lineRule="auto"/>
        <w:rPr>
          <w:rFonts w:ascii="Calibri" w:hAnsi="Calibri" w:cs="Calibri"/>
          <w:color w:val="000000"/>
          <w:shd w:val="clear" w:color="auto" w:fill="FFFFFF"/>
        </w:rPr>
      </w:pPr>
      <w:r>
        <w:br/>
      </w:r>
    </w:p>
    <w:p w14:paraId="3D88D00A" w14:textId="77777777" w:rsidR="00247C36" w:rsidRDefault="00247C36">
      <w:pPr>
        <w:spacing w:after="160" w:line="259" w:lineRule="auto"/>
        <w:rPr>
          <w:rFonts w:ascii="Calibri" w:hAnsi="Calibri" w:cs="Calibri"/>
          <w:color w:val="000000"/>
          <w:shd w:val="clear" w:color="auto" w:fill="FFFFFF"/>
        </w:rPr>
      </w:pPr>
    </w:p>
    <w:p w14:paraId="44A1D385" w14:textId="77777777" w:rsidR="00247C36" w:rsidRDefault="00247C36">
      <w:pPr>
        <w:spacing w:after="160" w:line="259" w:lineRule="auto"/>
        <w:rPr>
          <w:rFonts w:ascii="Calibri" w:hAnsi="Calibri" w:cs="Calibri"/>
          <w:color w:val="000000"/>
          <w:shd w:val="clear" w:color="auto" w:fill="FFFFFF"/>
        </w:rPr>
      </w:pPr>
    </w:p>
    <w:p w14:paraId="3D9E1611" w14:textId="77777777" w:rsidR="00230FEE" w:rsidRDefault="00230FEE">
      <w:pPr>
        <w:spacing w:line="240" w:lineRule="auto"/>
        <w:rPr>
          <w:rFonts w:asciiTheme="minorHAnsi" w:hAnsiTheme="minorHAnsi" w:cstheme="minorHAnsi"/>
          <w:noProof/>
          <w:shd w:val="clear" w:color="auto" w:fill="FFFFFF"/>
        </w:rPr>
      </w:pPr>
      <w:r>
        <w:rPr>
          <w:shd w:val="clear" w:color="auto" w:fill="FFFFFF"/>
        </w:rPr>
        <w:br w:type="page"/>
      </w:r>
    </w:p>
    <w:p w14:paraId="0F3C5E86" w14:textId="698F6838" w:rsidR="00247C36" w:rsidRDefault="007B2224" w:rsidP="007B2224">
      <w:pPr>
        <w:pStyle w:val="DocumentText"/>
        <w:numPr>
          <w:ilvl w:val="0"/>
          <w:numId w:val="89"/>
        </w:numPr>
      </w:pPr>
      <w:r>
        <w:rPr>
          <w:shd w:val="clear" w:color="auto" w:fill="FFFFFF"/>
        </w:rPr>
        <w:lastRenderedPageBreak/>
        <w:t>Test Case  - BackEnd17</w:t>
      </w:r>
    </w:p>
    <w:p w14:paraId="1A02FFEB" w14:textId="77777777" w:rsidR="00247C36" w:rsidRDefault="007B2224">
      <w:pPr>
        <w:pStyle w:val="DocumentText"/>
      </w:pPr>
      <w:r>
        <w:rPr>
          <w:u w:val="single"/>
        </w:rPr>
        <w:t>Test Case Description</w:t>
      </w:r>
      <w:r>
        <w:t xml:space="preserve"> : To verify that vendor (shopkeeper) can view payment bill of selected consumer</w:t>
      </w:r>
    </w:p>
    <w:p w14:paraId="0020878F" w14:textId="77777777" w:rsidR="00247C36" w:rsidRDefault="007B2224">
      <w:pPr>
        <w:pStyle w:val="DocumentText"/>
      </w:pPr>
      <w:r>
        <w:rPr>
          <w:u w:val="single"/>
        </w:rPr>
        <w:t>Pre-condition</w:t>
      </w:r>
      <w:r>
        <w:t xml:space="preserve"> :Server is running</w:t>
      </w:r>
    </w:p>
    <w:p w14:paraId="7AFD1A5D" w14:textId="77777777" w:rsidR="00247C36" w:rsidRDefault="00247C36">
      <w:pPr>
        <w:pStyle w:val="NormalWeb"/>
        <w:spacing w:before="0" w:beforeAutospacing="0" w:after="0" w:afterAutospacing="0"/>
        <w:ind w:left="720"/>
      </w:pPr>
    </w:p>
    <w:p w14:paraId="5AE96270" w14:textId="77777777" w:rsidR="00247C36" w:rsidRDefault="007B2224">
      <w:pPr>
        <w:pStyle w:val="TableCaption"/>
      </w:pPr>
      <w:bookmarkStart w:id="310" w:name="_Toc73284724"/>
      <w:r>
        <w:t>Table 8.17</w:t>
      </w:r>
      <w:r>
        <w:t xml:space="preserve"> </w:t>
      </w:r>
      <w:r>
        <w:t>Payment Transaction</w:t>
      </w:r>
      <w:bookmarkEnd w:id="310"/>
    </w:p>
    <w:p w14:paraId="46724644" w14:textId="77777777" w:rsidR="00247C36" w:rsidRDefault="00247C36">
      <w:pPr>
        <w:pStyle w:val="NormalWeb"/>
        <w:spacing w:before="0" w:beforeAutospacing="0" w:after="0" w:afterAutospacing="0"/>
        <w:ind w:left="720"/>
      </w:pPr>
    </w:p>
    <w:tbl>
      <w:tblPr>
        <w:tblW w:w="8921" w:type="dxa"/>
        <w:tblCellMar>
          <w:top w:w="15" w:type="dxa"/>
          <w:left w:w="15" w:type="dxa"/>
          <w:bottom w:w="15" w:type="dxa"/>
          <w:right w:w="15" w:type="dxa"/>
        </w:tblCellMar>
        <w:tblLook w:val="04A0" w:firstRow="1" w:lastRow="0" w:firstColumn="1" w:lastColumn="0" w:noHBand="0" w:noVBand="1"/>
      </w:tblPr>
      <w:tblGrid>
        <w:gridCol w:w="1606"/>
        <w:gridCol w:w="7315"/>
      </w:tblGrid>
      <w:tr w:rsidR="00247C36" w14:paraId="59B79C9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8FE87E7"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083A8" w14:textId="77777777" w:rsidR="00247C36" w:rsidRDefault="007B2224">
            <w:pPr>
              <w:pStyle w:val="NormalWeb"/>
              <w:spacing w:before="0" w:beforeAutospacing="0" w:after="0" w:afterAutospacing="0"/>
            </w:pPr>
            <w:r>
              <w:rPr>
                <w:rFonts w:ascii="Calibri" w:hAnsi="Calibri" w:cs="Calibri"/>
                <w:color w:val="000000"/>
              </w:rPr>
              <w:t>It should display payment bill of selected consumer</w:t>
            </w:r>
          </w:p>
        </w:tc>
      </w:tr>
      <w:tr w:rsidR="00247C36" w14:paraId="64D5358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FF67E1"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11BD3" w14:textId="77777777" w:rsidR="00247C36" w:rsidRDefault="007B2224">
            <w:pPr>
              <w:pStyle w:val="NormalWeb"/>
              <w:spacing w:before="0" w:beforeAutospacing="0" w:after="0" w:afterAutospacing="0"/>
            </w:pPr>
            <w:r>
              <w:rPr>
                <w:rFonts w:ascii="Calibri" w:hAnsi="Calibri" w:cs="Calibri"/>
                <w:color w:val="000000"/>
              </w:rPr>
              <w:t xml:space="preserve">View all details and </w:t>
            </w:r>
            <w:r>
              <w:rPr>
                <w:rFonts w:ascii="Calibri" w:hAnsi="Calibri" w:cs="Calibri"/>
                <w:color w:val="000000"/>
              </w:rPr>
              <w:t>close button</w:t>
            </w:r>
          </w:p>
        </w:tc>
      </w:tr>
      <w:tr w:rsidR="00247C36" w14:paraId="2B80E066"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729D7B"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6F0B" w14:textId="77777777" w:rsidR="00247C36" w:rsidRDefault="007B2224">
            <w:pPr>
              <w:pStyle w:val="NormalWeb"/>
              <w:spacing w:before="0" w:beforeAutospacing="0" w:after="0" w:afterAutospacing="0"/>
            </w:pPr>
            <w:r>
              <w:rPr>
                <w:rFonts w:ascii="Calibri" w:hAnsi="Calibri" w:cs="Calibri"/>
                <w:color w:val="000000"/>
              </w:rPr>
              <w:t>The system should return all payment details of selected transaction id of consumer</w:t>
            </w:r>
          </w:p>
        </w:tc>
      </w:tr>
      <w:tr w:rsidR="00247C36" w14:paraId="77BF3E7A"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2D7602"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F31C" w14:textId="77777777" w:rsidR="00247C36" w:rsidRDefault="007B2224">
            <w:pPr>
              <w:pStyle w:val="NormalWeb"/>
              <w:spacing w:before="0" w:beforeAutospacing="0" w:after="0" w:afterAutospacing="0"/>
            </w:pPr>
            <w:r>
              <w:rPr>
                <w:rFonts w:ascii="Calibri" w:hAnsi="Calibri" w:cs="Calibri"/>
                <w:color w:val="000000"/>
              </w:rPr>
              <w:t xml:space="preserve">The system displays purchase bill along with transaction </w:t>
            </w:r>
            <w:proofErr w:type="gramStart"/>
            <w:r>
              <w:rPr>
                <w:rFonts w:ascii="Calibri" w:hAnsi="Calibri" w:cs="Calibri"/>
                <w:color w:val="000000"/>
              </w:rPr>
              <w:t>id ,</w:t>
            </w:r>
            <w:proofErr w:type="gramEnd"/>
            <w:r>
              <w:rPr>
                <w:rFonts w:ascii="Calibri" w:hAnsi="Calibri" w:cs="Calibri"/>
                <w:color w:val="000000"/>
              </w:rPr>
              <w:t xml:space="preserve"> date, total amount , paid amount and carry forward amount</w:t>
            </w:r>
          </w:p>
        </w:tc>
      </w:tr>
    </w:tbl>
    <w:p w14:paraId="7ECCCF32" w14:textId="77777777" w:rsidR="00247C36" w:rsidRDefault="00247C36"/>
    <w:p w14:paraId="12359B31"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462DDD6D" wp14:editId="689469D3">
            <wp:extent cx="5688330" cy="1996440"/>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00195" cy="2001099"/>
                    </a:xfrm>
                    <a:prstGeom prst="rect">
                      <a:avLst/>
                    </a:prstGeom>
                    <a:noFill/>
                    <a:ln>
                      <a:noFill/>
                    </a:ln>
                  </pic:spPr>
                </pic:pic>
              </a:graphicData>
            </a:graphic>
          </wp:inline>
        </w:drawing>
      </w:r>
    </w:p>
    <w:p w14:paraId="2D8F5B2D" w14:textId="77777777" w:rsidR="00247C36" w:rsidRDefault="007B2224">
      <w:pPr>
        <w:spacing w:after="240"/>
        <w:jc w:val="center"/>
      </w:pPr>
      <w:bookmarkStart w:id="311" w:name="_Toc73284815"/>
      <w:r>
        <w:rPr>
          <w:rStyle w:val="FigureCaptionChar"/>
          <w:rFonts w:asciiTheme="minorHAnsi" w:hAnsiTheme="minorHAnsi"/>
          <w:bCs/>
          <w:iCs/>
          <w:lang w:eastAsia="en-IN"/>
        </w:rPr>
        <w:t>Fig</w:t>
      </w:r>
      <w:r>
        <w:rPr>
          <w:rStyle w:val="FigureCaptionChar"/>
          <w:rFonts w:asciiTheme="minorHAnsi" w:hAnsiTheme="minorHAnsi"/>
          <w:bCs/>
          <w:iCs/>
          <w:lang w:eastAsia="en-IN"/>
        </w:rPr>
        <w:t>ure 8.17</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Payment Transaction</w:t>
      </w:r>
      <w:bookmarkEnd w:id="311"/>
      <w:r>
        <w:rPr>
          <w:rStyle w:val="FigureCaptionChar"/>
          <w:rFonts w:asciiTheme="minorHAnsi" w:hAnsiTheme="minorHAnsi"/>
          <w:bCs/>
          <w:iCs/>
          <w:lang w:eastAsia="en-IN"/>
        </w:rPr>
        <w:br/>
      </w:r>
      <w:r>
        <w:br/>
      </w:r>
      <w:r>
        <w:br/>
      </w:r>
      <w:r>
        <w:br/>
      </w:r>
    </w:p>
    <w:p w14:paraId="6FA9A5E9" w14:textId="77777777" w:rsidR="00247C36" w:rsidRDefault="007B2224">
      <w:pPr>
        <w:spacing w:after="240"/>
        <w:jc w:val="center"/>
      </w:pPr>
      <w:r>
        <w:br/>
      </w:r>
    </w:p>
    <w:p w14:paraId="5A4ED04E" w14:textId="77777777" w:rsidR="00247C36" w:rsidRDefault="007B2224" w:rsidP="007B2224">
      <w:pPr>
        <w:pStyle w:val="DocumentText"/>
        <w:numPr>
          <w:ilvl w:val="0"/>
          <w:numId w:val="89"/>
        </w:numPr>
      </w:pPr>
      <w:r>
        <w:rPr>
          <w:shd w:val="clear" w:color="auto" w:fill="FFFFFF"/>
        </w:rPr>
        <w:lastRenderedPageBreak/>
        <w:t>Test Case  - BackEnd18</w:t>
      </w:r>
    </w:p>
    <w:p w14:paraId="1C9A397F" w14:textId="77777777" w:rsidR="00247C36" w:rsidRDefault="007B2224">
      <w:pPr>
        <w:pStyle w:val="DocumentText"/>
      </w:pPr>
      <w:r>
        <w:rPr>
          <w:u w:val="single"/>
        </w:rPr>
        <w:t>Test Case Description</w:t>
      </w:r>
      <w:r>
        <w:t xml:space="preserve"> : To verify that vendor can view all  payment bill of selected consumer</w:t>
      </w:r>
    </w:p>
    <w:p w14:paraId="639C8BF6" w14:textId="77777777" w:rsidR="00247C36" w:rsidRDefault="007B2224">
      <w:pPr>
        <w:pStyle w:val="DocumentText"/>
      </w:pPr>
      <w:r>
        <w:rPr>
          <w:u w:val="single"/>
        </w:rPr>
        <w:t>Pre-condition</w:t>
      </w:r>
      <w:r>
        <w:t xml:space="preserve"> :Server is running</w:t>
      </w:r>
    </w:p>
    <w:p w14:paraId="07B23982" w14:textId="77777777" w:rsidR="00247C36" w:rsidRDefault="00247C36"/>
    <w:p w14:paraId="5B54DB3C" w14:textId="77777777" w:rsidR="00247C36" w:rsidRDefault="007B2224">
      <w:pPr>
        <w:pStyle w:val="TableCaption"/>
      </w:pPr>
      <w:bookmarkStart w:id="312" w:name="_Toc73284725"/>
      <w:r>
        <w:t>Table 8.18</w:t>
      </w:r>
      <w:r>
        <w:t xml:space="preserve"> </w:t>
      </w:r>
      <w:r>
        <w:t>Payment History</w:t>
      </w:r>
      <w:bookmarkEnd w:id="312"/>
    </w:p>
    <w:p w14:paraId="616B70AD"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519"/>
        <w:gridCol w:w="7402"/>
      </w:tblGrid>
      <w:tr w:rsidR="00247C36" w14:paraId="1BC0900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CE7B8E"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E735" w14:textId="77777777" w:rsidR="00247C36" w:rsidRDefault="007B2224">
            <w:pPr>
              <w:pStyle w:val="NormalWeb"/>
              <w:spacing w:before="0" w:beforeAutospacing="0" w:after="0" w:afterAutospacing="0"/>
            </w:pPr>
            <w:r>
              <w:rPr>
                <w:rFonts w:ascii="Calibri" w:hAnsi="Calibri" w:cs="Calibri"/>
                <w:color w:val="000000"/>
              </w:rPr>
              <w:t xml:space="preserve">It should display all </w:t>
            </w:r>
            <w:r>
              <w:rPr>
                <w:rFonts w:ascii="Calibri" w:hAnsi="Calibri" w:cs="Calibri"/>
                <w:color w:val="000000"/>
              </w:rPr>
              <w:t xml:space="preserve">payment </w:t>
            </w:r>
            <w:proofErr w:type="gramStart"/>
            <w:r>
              <w:rPr>
                <w:rFonts w:ascii="Calibri" w:hAnsi="Calibri" w:cs="Calibri"/>
                <w:color w:val="000000"/>
              </w:rPr>
              <w:t>bill  of</w:t>
            </w:r>
            <w:proofErr w:type="gramEnd"/>
            <w:r>
              <w:rPr>
                <w:rFonts w:ascii="Calibri" w:hAnsi="Calibri" w:cs="Calibri"/>
                <w:color w:val="000000"/>
              </w:rPr>
              <w:t xml:space="preserve"> selected consumer</w:t>
            </w:r>
          </w:p>
        </w:tc>
      </w:tr>
      <w:tr w:rsidR="00247C36" w14:paraId="198C6311"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5624A17"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1D42" w14:textId="77777777" w:rsidR="00247C36" w:rsidRDefault="007B2224">
            <w:pPr>
              <w:pStyle w:val="NormalWeb"/>
              <w:spacing w:before="0" w:beforeAutospacing="0" w:after="0" w:afterAutospacing="0"/>
            </w:pPr>
            <w:r>
              <w:rPr>
                <w:rFonts w:ascii="Calibri" w:hAnsi="Calibri" w:cs="Calibri"/>
                <w:color w:val="000000"/>
              </w:rPr>
              <w:t>View all details and close button</w:t>
            </w:r>
          </w:p>
        </w:tc>
      </w:tr>
      <w:tr w:rsidR="00247C36" w14:paraId="72E3021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C140D8"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164C0" w14:textId="77777777" w:rsidR="00247C36" w:rsidRDefault="007B2224">
            <w:pPr>
              <w:pStyle w:val="NormalWeb"/>
              <w:spacing w:before="0" w:beforeAutospacing="0" w:after="0" w:afterAutospacing="0"/>
            </w:pPr>
            <w:r>
              <w:rPr>
                <w:rFonts w:ascii="Calibri" w:hAnsi="Calibri" w:cs="Calibri"/>
                <w:color w:val="000000"/>
              </w:rPr>
              <w:t>The system should return all payment details of selected transaction id of consumer ordered by last bill will display first</w:t>
            </w:r>
          </w:p>
        </w:tc>
      </w:tr>
      <w:tr w:rsidR="00247C36" w14:paraId="3C33BCE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D56071"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18838" w14:textId="77777777" w:rsidR="00247C36" w:rsidRDefault="007B2224">
            <w:pPr>
              <w:pStyle w:val="NormalWeb"/>
              <w:spacing w:before="0" w:beforeAutospacing="0" w:after="0" w:afterAutospacing="0"/>
            </w:pPr>
            <w:r>
              <w:rPr>
                <w:rFonts w:ascii="Calibri" w:hAnsi="Calibri" w:cs="Calibri"/>
                <w:color w:val="000000"/>
              </w:rPr>
              <w:t xml:space="preserve">The system displays </w:t>
            </w:r>
            <w:r>
              <w:rPr>
                <w:rFonts w:ascii="Calibri" w:hAnsi="Calibri" w:cs="Calibri"/>
                <w:color w:val="000000"/>
              </w:rPr>
              <w:t>purchase bill along with transaction id, date, total amount, paid amount and carry forward amount of selected consumer ordered by last bill will display first</w:t>
            </w:r>
          </w:p>
        </w:tc>
      </w:tr>
    </w:tbl>
    <w:p w14:paraId="27E22390" w14:textId="77777777" w:rsidR="00247C36" w:rsidRDefault="00247C36"/>
    <w:p w14:paraId="297B0FA6" w14:textId="77777777" w:rsidR="00247C36" w:rsidRDefault="007B2224">
      <w:pPr>
        <w:pStyle w:val="NormalWeb"/>
        <w:spacing w:before="0" w:beforeAutospacing="0" w:after="0" w:afterAutospacing="0"/>
      </w:pPr>
      <w:r>
        <w:rPr>
          <w:rFonts w:ascii="Calibri" w:hAnsi="Calibri" w:cs="Calibri"/>
          <w:noProof/>
          <w:color w:val="000000"/>
        </w:rPr>
        <w:drawing>
          <wp:inline distT="0" distB="0" distL="0" distR="0" wp14:anchorId="20ACAB95" wp14:editId="1B3F2422">
            <wp:extent cx="5677535" cy="1971675"/>
            <wp:effectExtent l="0" t="0" r="184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683079" cy="1973972"/>
                    </a:xfrm>
                    <a:prstGeom prst="rect">
                      <a:avLst/>
                    </a:prstGeom>
                    <a:noFill/>
                    <a:ln>
                      <a:noFill/>
                    </a:ln>
                  </pic:spPr>
                </pic:pic>
              </a:graphicData>
            </a:graphic>
          </wp:inline>
        </w:drawing>
      </w:r>
    </w:p>
    <w:p w14:paraId="71141FF4" w14:textId="77777777" w:rsidR="00247C36" w:rsidRDefault="00247C36">
      <w:pPr>
        <w:spacing w:line="240" w:lineRule="auto"/>
        <w:jc w:val="center"/>
        <w:rPr>
          <w:rStyle w:val="FigureCaptionChar"/>
          <w:rFonts w:asciiTheme="minorHAnsi" w:hAnsiTheme="minorHAnsi"/>
          <w:bCs/>
          <w:iCs/>
          <w:lang w:eastAsia="en-IN"/>
        </w:rPr>
      </w:pPr>
    </w:p>
    <w:p w14:paraId="2C1ACCE0" w14:textId="77777777" w:rsidR="00247C36" w:rsidRDefault="007B2224">
      <w:pPr>
        <w:spacing w:line="240" w:lineRule="auto"/>
        <w:jc w:val="center"/>
      </w:pPr>
      <w:bookmarkStart w:id="313" w:name="_Toc73284816"/>
      <w:r>
        <w:rPr>
          <w:rStyle w:val="FigureCaptionChar"/>
          <w:rFonts w:asciiTheme="minorHAnsi" w:hAnsiTheme="minorHAnsi"/>
          <w:bCs/>
          <w:iCs/>
          <w:lang w:eastAsia="en-IN"/>
        </w:rPr>
        <w:t>Figure 8.18</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Payment History</w:t>
      </w:r>
      <w:bookmarkEnd w:id="313"/>
      <w:r>
        <w:rPr>
          <w:rStyle w:val="FigureCaptionChar"/>
          <w:rFonts w:asciiTheme="minorHAnsi" w:hAnsiTheme="minorHAnsi"/>
          <w:bCs/>
          <w:iCs/>
          <w:lang w:eastAsia="en-IN"/>
        </w:rPr>
        <w:br/>
      </w:r>
      <w:r>
        <w:br/>
      </w:r>
    </w:p>
    <w:p w14:paraId="1B328352" w14:textId="77777777" w:rsidR="00247C36" w:rsidRDefault="00247C36">
      <w:pPr>
        <w:spacing w:after="240"/>
        <w:jc w:val="center"/>
      </w:pPr>
    </w:p>
    <w:p w14:paraId="7BE4A160" w14:textId="77777777" w:rsidR="00247C36" w:rsidRDefault="00247C36">
      <w:pPr>
        <w:spacing w:after="240"/>
        <w:jc w:val="both"/>
      </w:pPr>
    </w:p>
    <w:p w14:paraId="0D0FCFBF" w14:textId="77777777" w:rsidR="00247C36" w:rsidRDefault="00247C36">
      <w:pPr>
        <w:spacing w:after="240"/>
        <w:jc w:val="both"/>
      </w:pPr>
    </w:p>
    <w:p w14:paraId="32A18D35" w14:textId="77777777" w:rsidR="00247C36" w:rsidRDefault="007B2224" w:rsidP="007B2224">
      <w:pPr>
        <w:pStyle w:val="DocumentText"/>
        <w:numPr>
          <w:ilvl w:val="0"/>
          <w:numId w:val="99"/>
        </w:numPr>
      </w:pPr>
      <w:r>
        <w:rPr>
          <w:shd w:val="clear" w:color="auto" w:fill="FFFFFF"/>
        </w:rPr>
        <w:lastRenderedPageBreak/>
        <w:t>Test Case  - BackEnd19</w:t>
      </w:r>
    </w:p>
    <w:p w14:paraId="7AB2F448" w14:textId="77777777" w:rsidR="00247C36" w:rsidRDefault="007B2224">
      <w:pPr>
        <w:pStyle w:val="DocumentText"/>
      </w:pPr>
      <w:r>
        <w:rPr>
          <w:u w:val="single"/>
        </w:rPr>
        <w:t>Test Case Description</w:t>
      </w:r>
      <w:r>
        <w:t xml:space="preserve"> : To verify that vendor (shopkeeper) can get threshold of selected consumer</w:t>
      </w:r>
    </w:p>
    <w:p w14:paraId="3E5259AE" w14:textId="77777777" w:rsidR="00247C36" w:rsidRDefault="007B2224">
      <w:pPr>
        <w:pStyle w:val="DocumentText"/>
      </w:pPr>
      <w:r>
        <w:rPr>
          <w:u w:val="single"/>
        </w:rPr>
        <w:t>Pre-condition</w:t>
      </w:r>
      <w:r>
        <w:t xml:space="preserve"> :Server is running</w:t>
      </w:r>
    </w:p>
    <w:p w14:paraId="784734DC" w14:textId="77777777" w:rsidR="00247C36" w:rsidRDefault="00247C36">
      <w:pPr>
        <w:pStyle w:val="TableCaption"/>
      </w:pPr>
    </w:p>
    <w:p w14:paraId="5EC3D528" w14:textId="77777777" w:rsidR="00247C36" w:rsidRDefault="007B2224">
      <w:pPr>
        <w:pStyle w:val="TableCaption"/>
      </w:pPr>
      <w:bookmarkStart w:id="314" w:name="_Toc73284726"/>
      <w:r>
        <w:t>Table 8.19</w:t>
      </w:r>
      <w:r>
        <w:t xml:space="preserve"> </w:t>
      </w:r>
      <w:r>
        <w:t>View Threshold</w:t>
      </w:r>
      <w:bookmarkEnd w:id="314"/>
    </w:p>
    <w:p w14:paraId="19D5357A"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842"/>
        <w:gridCol w:w="7079"/>
      </w:tblGrid>
      <w:tr w:rsidR="00247C36" w14:paraId="7DF647E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37149E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D3926" w14:textId="77777777" w:rsidR="00247C36" w:rsidRDefault="007B2224">
            <w:pPr>
              <w:pStyle w:val="NormalWeb"/>
              <w:spacing w:before="0" w:beforeAutospacing="0" w:after="0" w:afterAutospacing="0"/>
            </w:pPr>
            <w:r>
              <w:rPr>
                <w:rFonts w:ascii="Calibri" w:hAnsi="Calibri" w:cs="Calibri"/>
                <w:color w:val="000000"/>
              </w:rPr>
              <w:t>It should display threshold of selected consumer</w:t>
            </w:r>
          </w:p>
        </w:tc>
      </w:tr>
      <w:tr w:rsidR="00247C36" w14:paraId="7269AA6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C319F11"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03EE5" w14:textId="77777777" w:rsidR="00247C36" w:rsidRDefault="007B2224">
            <w:pPr>
              <w:pStyle w:val="NormalWeb"/>
              <w:spacing w:before="0" w:beforeAutospacing="0" w:after="0" w:afterAutospacing="0"/>
            </w:pPr>
            <w:r>
              <w:rPr>
                <w:rFonts w:ascii="Calibri" w:hAnsi="Calibri" w:cs="Calibri"/>
                <w:color w:val="000000"/>
              </w:rPr>
              <w:t xml:space="preserve">Vendor (shopkeeper) can get </w:t>
            </w:r>
            <w:r>
              <w:rPr>
                <w:rFonts w:ascii="Calibri" w:hAnsi="Calibri" w:cs="Calibri"/>
                <w:color w:val="000000"/>
              </w:rPr>
              <w:t>threshold of selected consumer</w:t>
            </w:r>
          </w:p>
        </w:tc>
      </w:tr>
      <w:tr w:rsidR="00247C36" w14:paraId="4BEE1EA7"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BC5CF5"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70DEE" w14:textId="77777777" w:rsidR="00247C36" w:rsidRDefault="007B2224">
            <w:pPr>
              <w:pStyle w:val="NormalWeb"/>
              <w:spacing w:before="0" w:beforeAutospacing="0" w:after="0" w:afterAutospacing="0"/>
            </w:pPr>
            <w:r>
              <w:rPr>
                <w:rFonts w:ascii="Calibri" w:hAnsi="Calibri" w:cs="Calibri"/>
                <w:color w:val="000000"/>
              </w:rPr>
              <w:t>The system should return threshold of selected consumer</w:t>
            </w:r>
          </w:p>
        </w:tc>
      </w:tr>
      <w:tr w:rsidR="00247C36" w14:paraId="4F43732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1AD98B"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5A0C" w14:textId="77777777" w:rsidR="00247C36" w:rsidRDefault="007B2224">
            <w:pPr>
              <w:pStyle w:val="NormalWeb"/>
              <w:spacing w:before="0" w:beforeAutospacing="0" w:after="0" w:afterAutospacing="0"/>
            </w:pPr>
            <w:r>
              <w:rPr>
                <w:rFonts w:ascii="Calibri" w:hAnsi="Calibri" w:cs="Calibri"/>
                <w:color w:val="000000"/>
              </w:rPr>
              <w:t>The system displays threshold of selected consumer</w:t>
            </w:r>
          </w:p>
        </w:tc>
      </w:tr>
    </w:tbl>
    <w:p w14:paraId="69A63FA4" w14:textId="77777777" w:rsidR="00247C36" w:rsidRDefault="00247C36"/>
    <w:p w14:paraId="29E45C8F"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6059FE3F" wp14:editId="777BA52E">
            <wp:extent cx="5677535" cy="20675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692519" cy="2073448"/>
                    </a:xfrm>
                    <a:prstGeom prst="rect">
                      <a:avLst/>
                    </a:prstGeom>
                    <a:noFill/>
                    <a:ln>
                      <a:noFill/>
                    </a:ln>
                  </pic:spPr>
                </pic:pic>
              </a:graphicData>
            </a:graphic>
          </wp:inline>
        </w:drawing>
      </w:r>
    </w:p>
    <w:p w14:paraId="38BF9598"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28DAB22D" w14:textId="77777777" w:rsidR="00247C36" w:rsidRDefault="007B2224">
      <w:pPr>
        <w:pStyle w:val="NormalWeb"/>
        <w:spacing w:before="0" w:beforeAutospacing="0" w:after="0" w:afterAutospacing="0"/>
        <w:jc w:val="center"/>
        <w:rPr>
          <w:rFonts w:ascii="Calibri" w:hAnsi="Calibri" w:cs="Calibri"/>
          <w:color w:val="000000"/>
          <w:lang w:val="en-US"/>
        </w:rPr>
      </w:pPr>
      <w:bookmarkStart w:id="315" w:name="_Toc73284817"/>
      <w:r>
        <w:rPr>
          <w:rStyle w:val="FigureCaptionChar"/>
          <w:rFonts w:asciiTheme="minorHAnsi" w:hAnsiTheme="minorHAnsi"/>
          <w:bCs/>
          <w:iCs/>
          <w:lang w:eastAsia="en-IN"/>
        </w:rPr>
        <w:t>Figure 8.19</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View Threshold</w:t>
      </w:r>
      <w:bookmarkEnd w:id="315"/>
      <w:r>
        <w:rPr>
          <w:rStyle w:val="FigureCaptionChar"/>
          <w:rFonts w:asciiTheme="minorHAnsi" w:hAnsiTheme="minorHAnsi"/>
          <w:bCs/>
          <w:iCs/>
          <w:lang w:eastAsia="en-IN"/>
        </w:rPr>
        <w:br/>
      </w:r>
    </w:p>
    <w:p w14:paraId="68F22689" w14:textId="77777777" w:rsidR="00247C36" w:rsidRDefault="007B2224">
      <w:pPr>
        <w:spacing w:after="240"/>
      </w:pPr>
      <w:r>
        <w:br/>
      </w:r>
      <w:r>
        <w:br/>
      </w:r>
      <w:r>
        <w:br/>
      </w:r>
      <w:r>
        <w:br/>
      </w:r>
    </w:p>
    <w:p w14:paraId="2CBD4CD5" w14:textId="77777777" w:rsidR="00247C36" w:rsidRDefault="007B2224">
      <w:pPr>
        <w:spacing w:line="240" w:lineRule="auto"/>
        <w:rPr>
          <w:rFonts w:asciiTheme="minorHAnsi" w:hAnsiTheme="minorHAnsi" w:cstheme="minorHAnsi"/>
          <w:shd w:val="clear" w:color="auto" w:fill="FFFFFF"/>
        </w:rPr>
      </w:pPr>
      <w:r>
        <w:rPr>
          <w:shd w:val="clear" w:color="auto" w:fill="FFFFFF"/>
        </w:rPr>
        <w:br w:type="page"/>
      </w:r>
    </w:p>
    <w:p w14:paraId="753952E7" w14:textId="77777777" w:rsidR="00247C36" w:rsidRDefault="007B2224" w:rsidP="007B2224">
      <w:pPr>
        <w:pStyle w:val="DocumentText"/>
        <w:numPr>
          <w:ilvl w:val="0"/>
          <w:numId w:val="89"/>
        </w:numPr>
      </w:pPr>
      <w:r>
        <w:rPr>
          <w:shd w:val="clear" w:color="auto" w:fill="FFFFFF"/>
        </w:rPr>
        <w:lastRenderedPageBreak/>
        <w:t>Test Case  - BackEnd20</w:t>
      </w:r>
    </w:p>
    <w:p w14:paraId="332E6BB8" w14:textId="77777777" w:rsidR="00247C36" w:rsidRDefault="007B2224">
      <w:pPr>
        <w:pStyle w:val="DocumentText"/>
      </w:pPr>
      <w:r>
        <w:rPr>
          <w:u w:val="single"/>
        </w:rPr>
        <w:t xml:space="preserve">Test Case </w:t>
      </w:r>
      <w:r>
        <w:rPr>
          <w:u w:val="single"/>
        </w:rPr>
        <w:t>Description</w:t>
      </w:r>
      <w:r>
        <w:t xml:space="preserve"> : To verify that vendor (shopkeeper) can view make payment page of selected consumer</w:t>
      </w:r>
    </w:p>
    <w:p w14:paraId="16E738CE" w14:textId="77777777" w:rsidR="00247C36" w:rsidRDefault="007B2224">
      <w:pPr>
        <w:pStyle w:val="DocumentText"/>
      </w:pPr>
      <w:r>
        <w:rPr>
          <w:u w:val="single"/>
        </w:rPr>
        <w:t>Pre-condition</w:t>
      </w:r>
      <w:r>
        <w:t xml:space="preserve"> :Server is running</w:t>
      </w:r>
    </w:p>
    <w:p w14:paraId="3F7AEAD6" w14:textId="77777777" w:rsidR="00247C36" w:rsidRDefault="00247C36">
      <w:pPr>
        <w:pStyle w:val="TableCaption"/>
      </w:pPr>
    </w:p>
    <w:p w14:paraId="698FEFD4" w14:textId="77777777" w:rsidR="00247C36" w:rsidRDefault="007B2224">
      <w:pPr>
        <w:pStyle w:val="TableCaption"/>
      </w:pPr>
      <w:bookmarkStart w:id="316" w:name="_Toc73284727"/>
      <w:r>
        <w:t>Table 8.20</w:t>
      </w:r>
      <w:r>
        <w:t xml:space="preserve"> </w:t>
      </w:r>
      <w:r>
        <w:t>Make Payment</w:t>
      </w:r>
      <w:bookmarkEnd w:id="316"/>
    </w:p>
    <w:p w14:paraId="51F07AEC"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527"/>
        <w:gridCol w:w="7394"/>
      </w:tblGrid>
      <w:tr w:rsidR="00247C36" w14:paraId="7365756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1A88096"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9AD99" w14:textId="77777777" w:rsidR="00247C36" w:rsidRDefault="007B2224">
            <w:pPr>
              <w:pStyle w:val="NormalWeb"/>
              <w:spacing w:before="0" w:beforeAutospacing="0" w:after="0" w:afterAutospacing="0"/>
            </w:pPr>
            <w:r>
              <w:rPr>
                <w:rFonts w:ascii="Calibri" w:hAnsi="Calibri" w:cs="Calibri"/>
                <w:color w:val="000000"/>
              </w:rPr>
              <w:t>Allows vendor (shopkeeper) to make payment of selected consumer</w:t>
            </w:r>
          </w:p>
        </w:tc>
      </w:tr>
      <w:tr w:rsidR="00247C36" w14:paraId="40B4D51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562B24"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1D06F" w14:textId="49CB83DE" w:rsidR="00247C36" w:rsidRDefault="007B2224">
            <w:pPr>
              <w:pStyle w:val="NormalWeb"/>
              <w:spacing w:before="0" w:beforeAutospacing="0" w:after="0" w:afterAutospacing="0"/>
            </w:pPr>
            <w:r>
              <w:rPr>
                <w:rFonts w:ascii="Calibri" w:hAnsi="Calibri" w:cs="Calibri"/>
                <w:color w:val="000000"/>
              </w:rPr>
              <w:t>date</w:t>
            </w:r>
            <w:r>
              <w:rPr>
                <w:rFonts w:ascii="Calibri" w:hAnsi="Calibri" w:cs="Calibri"/>
                <w:color w:val="000000"/>
              </w:rPr>
              <w:t>: ‘</w:t>
            </w:r>
            <w:r>
              <w:rPr>
                <w:rFonts w:ascii="Calibri" w:hAnsi="Calibri" w:cs="Calibri"/>
                <w:color w:val="000000"/>
              </w:rPr>
              <w:t>2021/05/12’</w:t>
            </w:r>
          </w:p>
          <w:p w14:paraId="6065E952" w14:textId="1F8EBC75" w:rsidR="00247C36" w:rsidRDefault="007B2224">
            <w:pPr>
              <w:pStyle w:val="NormalWeb"/>
              <w:spacing w:before="0" w:beforeAutospacing="0" w:after="0" w:afterAutospacing="0"/>
            </w:pPr>
            <w:proofErr w:type="spellStart"/>
            <w:r>
              <w:rPr>
                <w:rFonts w:ascii="Calibri" w:hAnsi="Calibri" w:cs="Calibri"/>
                <w:color w:val="000000"/>
              </w:rPr>
              <w:t>paying_amount</w:t>
            </w:r>
            <w:proofErr w:type="spellEnd"/>
            <w:r>
              <w:rPr>
                <w:rFonts w:ascii="Calibri" w:hAnsi="Calibri" w:cs="Calibri"/>
                <w:color w:val="000000"/>
              </w:rPr>
              <w:t>: 1200</w:t>
            </w:r>
          </w:p>
        </w:tc>
      </w:tr>
      <w:tr w:rsidR="00247C36" w14:paraId="2112ECFD"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5EDBB1"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F126E" w14:textId="23A9F099" w:rsidR="00247C36" w:rsidRDefault="007B2224">
            <w:pPr>
              <w:pStyle w:val="NormalWeb"/>
              <w:spacing w:before="0" w:beforeAutospacing="0" w:after="0" w:afterAutospacing="0"/>
            </w:pPr>
            <w:r>
              <w:rPr>
                <w:rFonts w:ascii="Calibri" w:hAnsi="Calibri" w:cs="Calibri"/>
                <w:color w:val="000000"/>
              </w:rPr>
              <w:t>The system should display all details of consumer and return </w:t>
            </w:r>
            <w:r>
              <w:rPr>
                <w:rFonts w:ascii="Calibri" w:hAnsi="Calibri" w:cs="Calibri"/>
                <w:color w:val="000000"/>
              </w:rPr>
              <w:t>true for valid input transactions</w:t>
            </w:r>
          </w:p>
        </w:tc>
      </w:tr>
      <w:tr w:rsidR="00247C36" w14:paraId="7F185054"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E1A7675"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4A76" w14:textId="50B31FD1" w:rsidR="00247C36" w:rsidRDefault="007B2224">
            <w:pPr>
              <w:pStyle w:val="NormalWeb"/>
              <w:spacing w:before="0" w:beforeAutospacing="0" w:after="0" w:afterAutospacing="0"/>
            </w:pPr>
            <w:r>
              <w:rPr>
                <w:rFonts w:ascii="Calibri" w:hAnsi="Calibri" w:cs="Calibri"/>
                <w:color w:val="000000"/>
              </w:rPr>
              <w:t>The system displays total due amount</w:t>
            </w:r>
            <w:r>
              <w:rPr>
                <w:rFonts w:ascii="Calibri" w:hAnsi="Calibri" w:cs="Calibri"/>
                <w:color w:val="000000"/>
              </w:rPr>
              <w:t>, partial due amount</w:t>
            </w:r>
            <w:r>
              <w:rPr>
                <w:rFonts w:ascii="Calibri" w:hAnsi="Calibri" w:cs="Calibri"/>
                <w:color w:val="000000"/>
              </w:rPr>
              <w:t>, paying date</w:t>
            </w:r>
            <w:r w:rsidR="00B77D33">
              <w:rPr>
                <w:rFonts w:ascii="Calibri" w:hAnsi="Calibri" w:cs="Calibri"/>
                <w:color w:val="000000"/>
              </w:rPr>
              <w:t xml:space="preserve">, </w:t>
            </w:r>
            <w:r>
              <w:rPr>
                <w:rFonts w:ascii="Calibri" w:hAnsi="Calibri" w:cs="Calibri"/>
                <w:color w:val="000000"/>
              </w:rPr>
              <w:t xml:space="preserve">paying </w:t>
            </w:r>
            <w:proofErr w:type="gramStart"/>
            <w:r>
              <w:rPr>
                <w:rFonts w:ascii="Calibri" w:hAnsi="Calibri" w:cs="Calibri"/>
                <w:color w:val="000000"/>
              </w:rPr>
              <w:t>amount</w:t>
            </w:r>
            <w:proofErr w:type="gramEnd"/>
            <w:r>
              <w:rPr>
                <w:rFonts w:ascii="Calibri" w:hAnsi="Calibri" w:cs="Calibri"/>
                <w:color w:val="000000"/>
              </w:rPr>
              <w:t xml:space="preserve"> and </w:t>
            </w:r>
            <w:r>
              <w:rPr>
                <w:rFonts w:ascii="Calibri" w:hAnsi="Calibri" w:cs="Calibri"/>
                <w:color w:val="000000"/>
              </w:rPr>
              <w:t>remaining amount of selected consumer and make payment button </w:t>
            </w:r>
          </w:p>
        </w:tc>
      </w:tr>
    </w:tbl>
    <w:p w14:paraId="62CEA0F2" w14:textId="77777777" w:rsidR="00247C36" w:rsidRDefault="00247C36"/>
    <w:p w14:paraId="2C015CA0"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5D7CBDEF" wp14:editId="158F6D24">
            <wp:extent cx="5677535" cy="30549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681611" cy="3057404"/>
                    </a:xfrm>
                    <a:prstGeom prst="rect">
                      <a:avLst/>
                    </a:prstGeom>
                    <a:noFill/>
                    <a:ln>
                      <a:noFill/>
                    </a:ln>
                  </pic:spPr>
                </pic:pic>
              </a:graphicData>
            </a:graphic>
          </wp:inline>
        </w:drawing>
      </w:r>
    </w:p>
    <w:p w14:paraId="4B4B3181"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1EB6F15D" w14:textId="77777777" w:rsidR="00247C36" w:rsidRDefault="007B2224">
      <w:pPr>
        <w:pStyle w:val="NormalWeb"/>
        <w:spacing w:before="0" w:beforeAutospacing="0" w:after="0" w:afterAutospacing="0"/>
        <w:jc w:val="center"/>
        <w:rPr>
          <w:rStyle w:val="FigureCaptionChar"/>
          <w:rFonts w:asciiTheme="minorHAnsi" w:hAnsiTheme="minorHAnsi"/>
          <w:bCs/>
          <w:iCs/>
          <w:lang w:eastAsia="en-IN"/>
        </w:rPr>
      </w:pPr>
      <w:bookmarkStart w:id="317" w:name="_Toc73284818"/>
      <w:r>
        <w:rPr>
          <w:rStyle w:val="FigureCaptionChar"/>
          <w:rFonts w:asciiTheme="minorHAnsi" w:hAnsiTheme="minorHAnsi"/>
          <w:bCs/>
          <w:iCs/>
          <w:lang w:eastAsia="en-IN"/>
        </w:rPr>
        <w:t>Figure 8.20</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Make Payment</w:t>
      </w:r>
      <w:bookmarkEnd w:id="317"/>
    </w:p>
    <w:p w14:paraId="6B564BE8" w14:textId="77777777" w:rsidR="00247C36" w:rsidRDefault="007B2224">
      <w:pPr>
        <w:pStyle w:val="NormalWeb"/>
        <w:spacing w:before="0" w:beforeAutospacing="0" w:after="0" w:afterAutospacing="0"/>
        <w:jc w:val="center"/>
        <w:rPr>
          <w:rFonts w:ascii="Calibri" w:hAnsi="Calibri" w:cs="Calibri"/>
          <w:color w:val="000000"/>
          <w:shd w:val="clear" w:color="auto" w:fill="FFFFFF"/>
        </w:rPr>
      </w:pPr>
      <w:r>
        <w:rPr>
          <w:rStyle w:val="FigureCaptionChar"/>
          <w:rFonts w:asciiTheme="minorHAnsi" w:hAnsiTheme="minorHAnsi"/>
          <w:bCs/>
          <w:iCs/>
          <w:lang w:eastAsia="en-IN"/>
        </w:rPr>
        <w:br/>
      </w:r>
    </w:p>
    <w:p w14:paraId="68AAFC4A" w14:textId="77777777" w:rsidR="00247C36" w:rsidRDefault="007B2224" w:rsidP="007B2224">
      <w:pPr>
        <w:pStyle w:val="DocumentText"/>
        <w:numPr>
          <w:ilvl w:val="0"/>
          <w:numId w:val="89"/>
        </w:numPr>
        <w:rPr>
          <w:shd w:val="clear" w:color="auto" w:fill="FFFFFF"/>
        </w:rPr>
      </w:pPr>
      <w:r>
        <w:rPr>
          <w:shd w:val="clear" w:color="auto" w:fill="FFFFFF"/>
        </w:rPr>
        <w:lastRenderedPageBreak/>
        <w:t>Test Case  - BackEnd21</w:t>
      </w:r>
    </w:p>
    <w:p w14:paraId="029D8A37" w14:textId="77777777" w:rsidR="00247C36" w:rsidRDefault="007B2224">
      <w:pPr>
        <w:pStyle w:val="DocumentText"/>
      </w:pPr>
      <w:r>
        <w:rPr>
          <w:u w:val="single"/>
        </w:rPr>
        <w:t xml:space="preserve">Test Case Description </w:t>
      </w:r>
      <w:r>
        <w:t>: To verify that vendor (shopkeeper) can change payment details of selected consumer</w:t>
      </w:r>
    </w:p>
    <w:p w14:paraId="70CBFF99" w14:textId="77777777" w:rsidR="00247C36" w:rsidRDefault="007B2224">
      <w:pPr>
        <w:pStyle w:val="DocumentText"/>
      </w:pPr>
      <w:r>
        <w:rPr>
          <w:u w:val="single"/>
        </w:rPr>
        <w:t>Pre-condition</w:t>
      </w:r>
      <w:r>
        <w:t xml:space="preserve"> : Server is running</w:t>
      </w:r>
    </w:p>
    <w:p w14:paraId="5D198373" w14:textId="77777777" w:rsidR="00247C36" w:rsidRDefault="00247C36">
      <w:pPr>
        <w:pStyle w:val="TableCaption"/>
      </w:pPr>
    </w:p>
    <w:p w14:paraId="36D4AEB7" w14:textId="77777777" w:rsidR="00247C36" w:rsidRDefault="007B2224">
      <w:pPr>
        <w:pStyle w:val="TableCaption"/>
      </w:pPr>
      <w:bookmarkStart w:id="318" w:name="_Toc73284728"/>
      <w:r>
        <w:t>Table 8.21</w:t>
      </w:r>
      <w:r>
        <w:t xml:space="preserve"> </w:t>
      </w:r>
      <w:r>
        <w:t>Change Payment Details</w:t>
      </w:r>
      <w:bookmarkEnd w:id="318"/>
    </w:p>
    <w:p w14:paraId="183F7774"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512"/>
        <w:gridCol w:w="7409"/>
      </w:tblGrid>
      <w:tr w:rsidR="00247C36" w14:paraId="61C05C05" w14:textId="77777777">
        <w:trPr>
          <w:trHeight w:val="52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D64FDE"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2D05E" w14:textId="77777777" w:rsidR="00247C36" w:rsidRDefault="007B2224">
            <w:pPr>
              <w:pStyle w:val="NormalWeb"/>
              <w:spacing w:before="0" w:beforeAutospacing="0" w:after="0" w:afterAutospacing="0"/>
            </w:pPr>
            <w:r>
              <w:rPr>
                <w:rFonts w:ascii="Calibri" w:hAnsi="Calibri" w:cs="Calibri"/>
                <w:color w:val="000000"/>
              </w:rPr>
              <w:t>Allows vendor (shopkeeper) to change payment details of selected consumer</w:t>
            </w:r>
          </w:p>
        </w:tc>
      </w:tr>
      <w:tr w:rsidR="00247C36" w14:paraId="07060DA9" w14:textId="77777777">
        <w:trPr>
          <w:trHeight w:val="2156"/>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B971CA9"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34800" w14:textId="02D87583" w:rsidR="00247C36" w:rsidRDefault="007B2224">
            <w:pPr>
              <w:pStyle w:val="NormalWeb"/>
              <w:spacing w:before="0" w:beforeAutospacing="0" w:after="0" w:afterAutospacing="0"/>
            </w:pPr>
            <w:proofErr w:type="spellStart"/>
            <w:r>
              <w:rPr>
                <w:rFonts w:ascii="Calibri" w:hAnsi="Calibri" w:cs="Calibri"/>
                <w:color w:val="000000"/>
              </w:rPr>
              <w:t>consumer_contact</w:t>
            </w:r>
            <w:proofErr w:type="spellEnd"/>
            <w:r>
              <w:rPr>
                <w:rFonts w:ascii="Calibri" w:hAnsi="Calibri" w:cs="Calibri"/>
                <w:color w:val="000000"/>
              </w:rPr>
              <w:t>: 9881779683 </w:t>
            </w:r>
          </w:p>
          <w:p w14:paraId="4D5E0237" w14:textId="4520DB3C" w:rsidR="00247C36" w:rsidRDefault="007B2224">
            <w:pPr>
              <w:pStyle w:val="NormalWeb"/>
              <w:spacing w:before="0" w:beforeAutospacing="0" w:after="0" w:afterAutospacing="0"/>
            </w:pPr>
            <w:r>
              <w:rPr>
                <w:rFonts w:ascii="Calibri" w:hAnsi="Calibri" w:cs="Calibri"/>
                <w:color w:val="000000"/>
              </w:rPr>
              <w:t>vendor (shopkeeper)_contact</w:t>
            </w:r>
            <w:r>
              <w:rPr>
                <w:rFonts w:ascii="Calibri" w:hAnsi="Calibri" w:cs="Calibri"/>
                <w:color w:val="000000"/>
              </w:rPr>
              <w:t>: 9880765432</w:t>
            </w:r>
          </w:p>
          <w:p w14:paraId="2A87C622" w14:textId="188772EE" w:rsidR="00247C36" w:rsidRDefault="007B2224">
            <w:pPr>
              <w:pStyle w:val="NormalWeb"/>
              <w:spacing w:before="0" w:beforeAutospacing="0" w:after="0" w:afterAutospacing="0"/>
            </w:pPr>
            <w:proofErr w:type="spellStart"/>
            <w:r>
              <w:rPr>
                <w:rFonts w:ascii="Calibri" w:hAnsi="Calibri" w:cs="Calibri"/>
                <w:color w:val="000000"/>
              </w:rPr>
              <w:t>total_amount</w:t>
            </w:r>
            <w:proofErr w:type="spellEnd"/>
            <w:r>
              <w:rPr>
                <w:rFonts w:ascii="Calibri" w:hAnsi="Calibri" w:cs="Calibri"/>
                <w:color w:val="000000"/>
              </w:rPr>
              <w:t>: 2500</w:t>
            </w:r>
          </w:p>
          <w:p w14:paraId="35C8CB23" w14:textId="7A15C837" w:rsidR="00247C36" w:rsidRDefault="007B2224">
            <w:pPr>
              <w:pStyle w:val="NormalWeb"/>
              <w:spacing w:before="0" w:beforeAutospacing="0" w:after="0" w:afterAutospacing="0"/>
            </w:pPr>
            <w:proofErr w:type="spellStart"/>
            <w:r>
              <w:rPr>
                <w:rFonts w:ascii="Calibri" w:hAnsi="Calibri" w:cs="Calibri"/>
                <w:color w:val="000000"/>
              </w:rPr>
              <w:t>paid_amount</w:t>
            </w:r>
            <w:proofErr w:type="spellEnd"/>
            <w:r>
              <w:rPr>
                <w:rFonts w:ascii="Calibri" w:hAnsi="Calibri" w:cs="Calibri"/>
                <w:color w:val="000000"/>
              </w:rPr>
              <w:t>:</w:t>
            </w:r>
            <w:r w:rsidR="00B77D33">
              <w:rPr>
                <w:rFonts w:ascii="Calibri" w:hAnsi="Calibri" w:cs="Calibri"/>
                <w:color w:val="000000"/>
              </w:rPr>
              <w:t xml:space="preserve"> </w:t>
            </w:r>
            <w:proofErr w:type="gramStart"/>
            <w:r>
              <w:rPr>
                <w:rFonts w:ascii="Calibri" w:hAnsi="Calibri" w:cs="Calibri"/>
                <w:color w:val="000000"/>
              </w:rPr>
              <w:t>1500</w:t>
            </w:r>
            <w:proofErr w:type="gramEnd"/>
          </w:p>
          <w:p w14:paraId="7325CDCF" w14:textId="043D6803" w:rsidR="00247C36" w:rsidRDefault="007B2224">
            <w:pPr>
              <w:pStyle w:val="NormalWeb"/>
              <w:spacing w:before="0" w:beforeAutospacing="0" w:after="0" w:afterAutospacing="0"/>
            </w:pPr>
            <w:proofErr w:type="spellStart"/>
            <w:r>
              <w:rPr>
                <w:rFonts w:ascii="Calibri" w:hAnsi="Calibri" w:cs="Calibri"/>
                <w:color w:val="000000"/>
              </w:rPr>
              <w:t>remaining_amount</w:t>
            </w:r>
            <w:proofErr w:type="spellEnd"/>
            <w:r w:rsidR="00B77D33">
              <w:rPr>
                <w:rFonts w:ascii="Calibri" w:hAnsi="Calibri" w:cs="Calibri"/>
                <w:color w:val="000000"/>
              </w:rPr>
              <w:t xml:space="preserve">: </w:t>
            </w:r>
            <w:r>
              <w:rPr>
                <w:rFonts w:ascii="Calibri" w:hAnsi="Calibri" w:cs="Calibri"/>
                <w:color w:val="000000"/>
              </w:rPr>
              <w:t>1000</w:t>
            </w:r>
          </w:p>
          <w:p w14:paraId="0C558513" w14:textId="2407C84C" w:rsidR="00247C36" w:rsidRDefault="007B2224">
            <w:pPr>
              <w:pStyle w:val="NormalWeb"/>
              <w:spacing w:before="0" w:beforeAutospacing="0" w:after="0" w:afterAutospacing="0"/>
            </w:pPr>
            <w:proofErr w:type="spellStart"/>
            <w:r>
              <w:rPr>
                <w:rFonts w:ascii="Calibri" w:hAnsi="Calibri" w:cs="Calibri"/>
                <w:color w:val="000000"/>
              </w:rPr>
              <w:t>transaction_date</w:t>
            </w:r>
            <w:proofErr w:type="spellEnd"/>
            <w:r>
              <w:rPr>
                <w:rFonts w:ascii="Calibri" w:hAnsi="Calibri" w:cs="Calibri"/>
                <w:color w:val="000000"/>
              </w:rPr>
              <w:t>:</w:t>
            </w:r>
            <w:r w:rsidR="00B77D33">
              <w:rPr>
                <w:rFonts w:ascii="Calibri" w:hAnsi="Calibri" w:cs="Calibri"/>
                <w:color w:val="000000"/>
              </w:rPr>
              <w:t xml:space="preserve"> </w:t>
            </w:r>
            <w:r>
              <w:rPr>
                <w:rFonts w:ascii="Calibri" w:hAnsi="Calibri" w:cs="Calibri"/>
                <w:color w:val="000000"/>
              </w:rPr>
              <w:t>’2021/05/12’</w:t>
            </w:r>
          </w:p>
          <w:p w14:paraId="47DEDB94" w14:textId="599BE2C0" w:rsidR="00247C36" w:rsidRDefault="007B2224">
            <w:pPr>
              <w:pStyle w:val="NormalWeb"/>
              <w:spacing w:before="0" w:beforeAutospacing="0" w:after="0" w:afterAutospacing="0"/>
            </w:pPr>
            <w:proofErr w:type="spellStart"/>
            <w:r>
              <w:rPr>
                <w:rFonts w:ascii="Calibri" w:hAnsi="Calibri" w:cs="Calibri"/>
                <w:color w:val="000000"/>
              </w:rPr>
              <w:t>transaction_time</w:t>
            </w:r>
            <w:proofErr w:type="spellEnd"/>
            <w:proofErr w:type="gramStart"/>
            <w:r>
              <w:rPr>
                <w:rFonts w:ascii="Calibri" w:hAnsi="Calibri" w:cs="Calibri"/>
                <w:color w:val="000000"/>
              </w:rPr>
              <w:t>:</w:t>
            </w:r>
            <w:r w:rsidR="00B77D33">
              <w:rPr>
                <w:rFonts w:ascii="Calibri" w:hAnsi="Calibri" w:cs="Calibri"/>
                <w:color w:val="000000"/>
              </w:rPr>
              <w:t xml:space="preserve"> </w:t>
            </w:r>
            <w:r>
              <w:rPr>
                <w:rFonts w:ascii="Calibri" w:hAnsi="Calibri" w:cs="Calibri"/>
                <w:color w:val="000000"/>
              </w:rPr>
              <w:t>’</w:t>
            </w:r>
            <w:proofErr w:type="gramEnd"/>
            <w:r>
              <w:rPr>
                <w:rFonts w:ascii="Calibri" w:hAnsi="Calibri" w:cs="Calibri"/>
                <w:color w:val="000000"/>
              </w:rPr>
              <w:t>15:30:49’</w:t>
            </w:r>
          </w:p>
          <w:p w14:paraId="4B9AA703" w14:textId="6C88478B" w:rsidR="00247C36" w:rsidRDefault="007B2224">
            <w:pPr>
              <w:pStyle w:val="NormalWeb"/>
              <w:spacing w:before="0" w:beforeAutospacing="0" w:after="0" w:afterAutospacing="0"/>
            </w:pPr>
            <w:proofErr w:type="spellStart"/>
            <w:r>
              <w:rPr>
                <w:rFonts w:ascii="Calibri" w:hAnsi="Calibri" w:cs="Calibri"/>
                <w:color w:val="000000"/>
              </w:rPr>
              <w:t>tr_id</w:t>
            </w:r>
            <w:proofErr w:type="spellEnd"/>
            <w:r>
              <w:rPr>
                <w:rFonts w:ascii="Calibri" w:hAnsi="Calibri" w:cs="Calibri"/>
                <w:color w:val="000000"/>
              </w:rPr>
              <w:t>:</w:t>
            </w:r>
            <w:r w:rsidR="00B77D33">
              <w:rPr>
                <w:rFonts w:ascii="Calibri" w:hAnsi="Calibri" w:cs="Calibri"/>
                <w:color w:val="000000"/>
              </w:rPr>
              <w:t xml:space="preserve"> </w:t>
            </w:r>
            <w:r>
              <w:rPr>
                <w:rFonts w:ascii="Calibri" w:hAnsi="Calibri" w:cs="Calibri"/>
                <w:color w:val="000000"/>
              </w:rPr>
              <w:t>1289576032</w:t>
            </w:r>
          </w:p>
        </w:tc>
      </w:tr>
      <w:tr w:rsidR="00247C36" w14:paraId="6099DE0D" w14:textId="77777777">
        <w:trPr>
          <w:trHeight w:val="52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46D1A2"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4E108" w14:textId="77777777" w:rsidR="00247C36" w:rsidRDefault="007B2224">
            <w:pPr>
              <w:pStyle w:val="NormalWeb"/>
              <w:spacing w:before="0" w:beforeAutospacing="0" w:after="0" w:afterAutospacing="0"/>
            </w:pPr>
            <w:r>
              <w:rPr>
                <w:rFonts w:ascii="Calibri" w:hAnsi="Calibri" w:cs="Calibri"/>
                <w:color w:val="000000"/>
              </w:rPr>
              <w:t>The system should display all details of consumer and return true for valid input change in data</w:t>
            </w:r>
          </w:p>
        </w:tc>
      </w:tr>
      <w:tr w:rsidR="00247C36" w14:paraId="19014B48" w14:textId="77777777">
        <w:trPr>
          <w:trHeight w:val="799"/>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E87304"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10F36" w14:textId="01332F05" w:rsidR="00247C36" w:rsidRDefault="007B2224">
            <w:pPr>
              <w:pStyle w:val="NormalWeb"/>
              <w:spacing w:before="0" w:beforeAutospacing="0" w:after="0" w:afterAutospacing="0"/>
            </w:pPr>
            <w:r>
              <w:rPr>
                <w:rFonts w:ascii="Calibri" w:hAnsi="Calibri" w:cs="Calibri"/>
                <w:color w:val="000000"/>
              </w:rPr>
              <w:t xml:space="preserve">The </w:t>
            </w:r>
            <w:r>
              <w:rPr>
                <w:rFonts w:ascii="Calibri" w:hAnsi="Calibri" w:cs="Calibri"/>
                <w:color w:val="000000"/>
              </w:rPr>
              <w:t>system post</w:t>
            </w:r>
            <w:r w:rsidR="00B77D33">
              <w:rPr>
                <w:rFonts w:ascii="Calibri" w:hAnsi="Calibri" w:cs="Calibri"/>
                <w:color w:val="000000"/>
              </w:rPr>
              <w:t xml:space="preserve">s the </w:t>
            </w:r>
            <w:r>
              <w:rPr>
                <w:rFonts w:ascii="Calibri" w:hAnsi="Calibri" w:cs="Calibri"/>
                <w:color w:val="000000"/>
              </w:rPr>
              <w:t>consumer contact, vendor</w:t>
            </w:r>
            <w:r w:rsidR="00B77D33">
              <w:rPr>
                <w:rFonts w:ascii="Calibri" w:hAnsi="Calibri" w:cs="Calibri"/>
                <w:color w:val="000000"/>
              </w:rPr>
              <w:t xml:space="preserve"> </w:t>
            </w:r>
            <w:r>
              <w:rPr>
                <w:rFonts w:ascii="Calibri" w:hAnsi="Calibri" w:cs="Calibri"/>
                <w:color w:val="000000"/>
              </w:rPr>
              <w:t xml:space="preserve">contact, total amount, paid amount, remaining </w:t>
            </w:r>
            <w:proofErr w:type="gramStart"/>
            <w:r>
              <w:rPr>
                <w:rFonts w:ascii="Calibri" w:hAnsi="Calibri" w:cs="Calibri"/>
                <w:color w:val="000000"/>
              </w:rPr>
              <w:t>amount ,</w:t>
            </w:r>
            <w:proofErr w:type="gramEnd"/>
            <w:r>
              <w:rPr>
                <w:rFonts w:ascii="Calibri" w:hAnsi="Calibri" w:cs="Calibri"/>
                <w:color w:val="000000"/>
              </w:rPr>
              <w:t xml:space="preserve"> transaction date , transaction time and </w:t>
            </w:r>
            <w:proofErr w:type="spellStart"/>
            <w:r>
              <w:rPr>
                <w:rFonts w:ascii="Calibri" w:hAnsi="Calibri" w:cs="Calibri"/>
                <w:color w:val="000000"/>
              </w:rPr>
              <w:t>tr_id</w:t>
            </w:r>
            <w:proofErr w:type="spellEnd"/>
            <w:r>
              <w:rPr>
                <w:rFonts w:ascii="Calibri" w:hAnsi="Calibri" w:cs="Calibri"/>
                <w:color w:val="000000"/>
              </w:rPr>
              <w:t xml:space="preserve"> into database</w:t>
            </w:r>
          </w:p>
        </w:tc>
      </w:tr>
    </w:tbl>
    <w:p w14:paraId="61B1D9A1" w14:textId="77777777" w:rsidR="00247C36" w:rsidRDefault="00247C36">
      <w:pPr>
        <w:pStyle w:val="NormalWeb"/>
        <w:spacing w:before="0" w:beforeAutospacing="0" w:after="0" w:afterAutospacing="0"/>
        <w:rPr>
          <w:rFonts w:ascii="Calibri" w:hAnsi="Calibri" w:cs="Calibri"/>
          <w:color w:val="000000"/>
        </w:rPr>
      </w:pPr>
    </w:p>
    <w:p w14:paraId="7EF6D279"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3A5AC676" wp14:editId="477C622D">
            <wp:extent cx="5702300" cy="20701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53384" cy="2088645"/>
                    </a:xfrm>
                    <a:prstGeom prst="rect">
                      <a:avLst/>
                    </a:prstGeom>
                    <a:noFill/>
                    <a:ln>
                      <a:noFill/>
                    </a:ln>
                  </pic:spPr>
                </pic:pic>
              </a:graphicData>
            </a:graphic>
          </wp:inline>
        </w:drawing>
      </w:r>
    </w:p>
    <w:p w14:paraId="5DF555C1"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27E7B93D" w14:textId="77777777" w:rsidR="00247C36" w:rsidRDefault="007B2224">
      <w:pPr>
        <w:pStyle w:val="NormalWeb"/>
        <w:spacing w:before="0" w:beforeAutospacing="0" w:after="0" w:afterAutospacing="0"/>
        <w:jc w:val="center"/>
        <w:rPr>
          <w:rStyle w:val="FigureCaptionChar"/>
          <w:rFonts w:asciiTheme="minorHAnsi" w:hAnsiTheme="minorHAnsi"/>
          <w:bCs/>
          <w:iCs/>
          <w:lang w:eastAsia="en-IN"/>
        </w:rPr>
      </w:pPr>
      <w:bookmarkStart w:id="319" w:name="_Toc73284819"/>
      <w:r>
        <w:rPr>
          <w:rStyle w:val="FigureCaptionChar"/>
          <w:rFonts w:asciiTheme="minorHAnsi" w:hAnsiTheme="minorHAnsi"/>
          <w:bCs/>
          <w:iCs/>
          <w:lang w:eastAsia="en-IN"/>
        </w:rPr>
        <w:t>Figure 8.21</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Change Payment Details</w:t>
      </w:r>
      <w:bookmarkEnd w:id="319"/>
      <w:r>
        <w:rPr>
          <w:rStyle w:val="FigureCaptionChar"/>
          <w:rFonts w:asciiTheme="minorHAnsi" w:hAnsiTheme="minorHAnsi"/>
          <w:bCs/>
          <w:iCs/>
          <w:lang w:eastAsia="en-IN"/>
        </w:rPr>
        <w:br/>
      </w:r>
    </w:p>
    <w:p w14:paraId="7FBA10C1"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2021B3C7" w14:textId="77777777" w:rsidR="00247C36" w:rsidRDefault="007B2224" w:rsidP="007B2224">
      <w:pPr>
        <w:pStyle w:val="DocumentText"/>
        <w:numPr>
          <w:ilvl w:val="0"/>
          <w:numId w:val="89"/>
        </w:numPr>
      </w:pPr>
      <w:r>
        <w:rPr>
          <w:shd w:val="clear" w:color="auto" w:fill="FFFFFF"/>
        </w:rPr>
        <w:lastRenderedPageBreak/>
        <w:t>Test Case  - BackEnd22</w:t>
      </w:r>
    </w:p>
    <w:p w14:paraId="47FA8FEA" w14:textId="77777777" w:rsidR="00247C36" w:rsidRDefault="007B2224">
      <w:pPr>
        <w:pStyle w:val="DocumentText"/>
      </w:pPr>
      <w:r>
        <w:rPr>
          <w:u w:val="single"/>
        </w:rPr>
        <w:t xml:space="preserve">Test Case </w:t>
      </w:r>
      <w:r>
        <w:rPr>
          <w:u w:val="single"/>
        </w:rPr>
        <w:t>Description</w:t>
      </w:r>
      <w:r>
        <w:t xml:space="preserve"> : To verify that vendor (shopkeeper) can update payment details of selected consumer</w:t>
      </w:r>
    </w:p>
    <w:p w14:paraId="726FEDCE" w14:textId="77777777" w:rsidR="00247C36" w:rsidRDefault="007B2224">
      <w:pPr>
        <w:pStyle w:val="DocumentText"/>
      </w:pPr>
      <w:r>
        <w:rPr>
          <w:u w:val="single"/>
        </w:rPr>
        <w:t>Pre-condition</w:t>
      </w:r>
      <w:r>
        <w:t xml:space="preserve"> :Server is running</w:t>
      </w:r>
    </w:p>
    <w:p w14:paraId="4B02E3F5" w14:textId="77777777" w:rsidR="00247C36" w:rsidRDefault="00247C36">
      <w:pPr>
        <w:pStyle w:val="TableCaption"/>
      </w:pPr>
    </w:p>
    <w:p w14:paraId="48F00C0A" w14:textId="77777777" w:rsidR="00247C36" w:rsidRDefault="007B2224">
      <w:pPr>
        <w:pStyle w:val="TableCaption"/>
      </w:pPr>
      <w:bookmarkStart w:id="320" w:name="_Toc73284729"/>
      <w:r>
        <w:t>Table 8.22</w:t>
      </w:r>
      <w:r>
        <w:t xml:space="preserve"> </w:t>
      </w:r>
      <w:r>
        <w:t>Update Payment Details</w:t>
      </w:r>
      <w:bookmarkEnd w:id="320"/>
    </w:p>
    <w:p w14:paraId="3C0AB3E6" w14:textId="77777777" w:rsidR="00247C36" w:rsidRDefault="00247C36">
      <w:pPr>
        <w:pStyle w:val="TableCaption"/>
      </w:pPr>
    </w:p>
    <w:tbl>
      <w:tblPr>
        <w:tblW w:w="8921" w:type="dxa"/>
        <w:tblCellMar>
          <w:top w:w="15" w:type="dxa"/>
          <w:left w:w="15" w:type="dxa"/>
          <w:bottom w:w="15" w:type="dxa"/>
          <w:right w:w="15" w:type="dxa"/>
        </w:tblCellMar>
        <w:tblLook w:val="04A0" w:firstRow="1" w:lastRow="0" w:firstColumn="1" w:lastColumn="0" w:noHBand="0" w:noVBand="1"/>
      </w:tblPr>
      <w:tblGrid>
        <w:gridCol w:w="1713"/>
        <w:gridCol w:w="7208"/>
      </w:tblGrid>
      <w:tr w:rsidR="00247C36" w14:paraId="59A1BAB5"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A45759"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7AE2D" w14:textId="77777777" w:rsidR="00247C36" w:rsidRDefault="007B2224">
            <w:pPr>
              <w:pStyle w:val="NormalWeb"/>
              <w:spacing w:before="0" w:beforeAutospacing="0" w:after="0" w:afterAutospacing="0"/>
            </w:pPr>
            <w:r>
              <w:rPr>
                <w:rFonts w:ascii="Calibri" w:hAnsi="Calibri" w:cs="Calibri"/>
                <w:color w:val="000000"/>
              </w:rPr>
              <w:t>Allows vendor (shopkeeper) to update payment details of selected consumer</w:t>
            </w:r>
          </w:p>
        </w:tc>
      </w:tr>
      <w:tr w:rsidR="00247C36" w14:paraId="76B15C1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C84863D"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E9119" w14:textId="77777777" w:rsidR="00247C36" w:rsidRDefault="007B2224">
            <w:pPr>
              <w:pStyle w:val="NormalWeb"/>
              <w:spacing w:before="0" w:beforeAutospacing="0" w:after="0" w:afterAutospacing="0"/>
            </w:pPr>
            <w:r>
              <w:rPr>
                <w:rFonts w:ascii="Calibri" w:hAnsi="Calibri" w:cs="Calibri"/>
                <w:color w:val="000000"/>
              </w:rPr>
              <w:t>Update payment details in database</w:t>
            </w:r>
          </w:p>
        </w:tc>
      </w:tr>
      <w:tr w:rsidR="00247C36" w14:paraId="164DFEF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271A34"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4FEC1" w14:textId="77777777" w:rsidR="00247C36" w:rsidRDefault="007B2224">
            <w:pPr>
              <w:pStyle w:val="NormalWeb"/>
              <w:spacing w:before="0" w:beforeAutospacing="0" w:after="0" w:afterAutospacing="0"/>
            </w:pPr>
            <w:r>
              <w:rPr>
                <w:rFonts w:ascii="Calibri" w:hAnsi="Calibri" w:cs="Calibri"/>
                <w:color w:val="000000"/>
              </w:rPr>
              <w:t>The system should update all details of consumer and return true for valid inputs</w:t>
            </w:r>
          </w:p>
        </w:tc>
      </w:tr>
      <w:tr w:rsidR="00247C36" w14:paraId="4E93E449"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3C17B0"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5845F" w14:textId="77777777" w:rsidR="00247C36" w:rsidRDefault="007B2224">
            <w:pPr>
              <w:pStyle w:val="NormalWeb"/>
              <w:spacing w:before="0" w:beforeAutospacing="0" w:after="0" w:afterAutospacing="0"/>
            </w:pPr>
            <w:r>
              <w:rPr>
                <w:rFonts w:ascii="Calibri" w:hAnsi="Calibri" w:cs="Calibri"/>
                <w:color w:val="000000"/>
              </w:rPr>
              <w:t xml:space="preserve">The system updates all details of consumer in database and </w:t>
            </w:r>
            <w:proofErr w:type="gramStart"/>
            <w:r>
              <w:rPr>
                <w:rFonts w:ascii="Calibri" w:hAnsi="Calibri" w:cs="Calibri"/>
                <w:color w:val="000000"/>
              </w:rPr>
              <w:t>return  true</w:t>
            </w:r>
            <w:proofErr w:type="gramEnd"/>
            <w:r>
              <w:rPr>
                <w:rFonts w:ascii="Calibri" w:hAnsi="Calibri" w:cs="Calibri"/>
                <w:color w:val="000000"/>
              </w:rPr>
              <w:t xml:space="preserve"> for valid inputs</w:t>
            </w:r>
          </w:p>
        </w:tc>
      </w:tr>
    </w:tbl>
    <w:p w14:paraId="1AA9B211" w14:textId="77777777" w:rsidR="00247C36" w:rsidRDefault="00247C36"/>
    <w:p w14:paraId="7B20FF14"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09CF32DD" wp14:editId="6CDF0BF1">
            <wp:extent cx="5634990" cy="2035175"/>
            <wp:effectExtent l="0" t="0" r="381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648802" cy="2040521"/>
                    </a:xfrm>
                    <a:prstGeom prst="rect">
                      <a:avLst/>
                    </a:prstGeom>
                    <a:noFill/>
                    <a:ln>
                      <a:noFill/>
                    </a:ln>
                  </pic:spPr>
                </pic:pic>
              </a:graphicData>
            </a:graphic>
          </wp:inline>
        </w:drawing>
      </w:r>
    </w:p>
    <w:p w14:paraId="3BE6985A"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186F98BA" w14:textId="77777777" w:rsidR="00247C36" w:rsidRDefault="007B2224">
      <w:pPr>
        <w:pStyle w:val="NormalWeb"/>
        <w:spacing w:before="0" w:beforeAutospacing="0" w:after="0" w:afterAutospacing="0"/>
        <w:jc w:val="center"/>
        <w:rPr>
          <w:rFonts w:ascii="Calibri" w:hAnsi="Calibri" w:cs="Calibri"/>
          <w:color w:val="000000"/>
        </w:rPr>
      </w:pPr>
      <w:bookmarkStart w:id="321" w:name="_Toc73284820"/>
      <w:r>
        <w:rPr>
          <w:rStyle w:val="FigureCaptionChar"/>
          <w:rFonts w:asciiTheme="minorHAnsi" w:hAnsiTheme="minorHAnsi"/>
          <w:bCs/>
          <w:iCs/>
          <w:lang w:eastAsia="en-IN"/>
        </w:rPr>
        <w:t>Figure 8.22</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Update Payment Details</w:t>
      </w:r>
      <w:bookmarkEnd w:id="321"/>
      <w:r>
        <w:rPr>
          <w:rStyle w:val="FigureCaptionChar"/>
          <w:rFonts w:asciiTheme="minorHAnsi" w:hAnsiTheme="minorHAnsi"/>
          <w:bCs/>
          <w:iCs/>
          <w:lang w:eastAsia="en-IN"/>
        </w:rPr>
        <w:br/>
      </w:r>
    </w:p>
    <w:p w14:paraId="0C42DDDB" w14:textId="77777777" w:rsidR="00247C36" w:rsidRDefault="007B2224">
      <w:pPr>
        <w:spacing w:after="240"/>
        <w:ind w:left="720" w:hanging="720"/>
      </w:pPr>
      <w:r>
        <w:br/>
      </w:r>
      <w:r>
        <w:br/>
      </w:r>
      <w:r>
        <w:br/>
      </w:r>
    </w:p>
    <w:p w14:paraId="7C45DC91" w14:textId="77777777" w:rsidR="00247C36" w:rsidRDefault="00247C36">
      <w:pPr>
        <w:spacing w:after="240"/>
        <w:ind w:left="720" w:hanging="720"/>
      </w:pPr>
    </w:p>
    <w:p w14:paraId="1F2BA7DB" w14:textId="77777777" w:rsidR="00247C36" w:rsidRDefault="007B2224" w:rsidP="007B2224">
      <w:pPr>
        <w:pStyle w:val="DocumentText"/>
        <w:numPr>
          <w:ilvl w:val="0"/>
          <w:numId w:val="89"/>
        </w:numPr>
      </w:pPr>
      <w:r>
        <w:rPr>
          <w:shd w:val="clear" w:color="auto" w:fill="FFFFFF"/>
        </w:rPr>
        <w:lastRenderedPageBreak/>
        <w:t>Test Case  - BackEnd23</w:t>
      </w:r>
    </w:p>
    <w:p w14:paraId="68D335BA" w14:textId="77777777" w:rsidR="00247C36" w:rsidRDefault="007B2224">
      <w:pPr>
        <w:pStyle w:val="DocumentText"/>
      </w:pPr>
      <w:r>
        <w:rPr>
          <w:u w:val="single"/>
        </w:rPr>
        <w:t>Test Case Description</w:t>
      </w:r>
      <w:r>
        <w:t xml:space="preserve"> : To verify that a registration page is provided to the consumer to register itself so that they can login</w:t>
      </w:r>
    </w:p>
    <w:p w14:paraId="09C1111E" w14:textId="77777777" w:rsidR="00247C36" w:rsidRDefault="007B2224">
      <w:pPr>
        <w:pStyle w:val="DocumentText"/>
      </w:pPr>
      <w:r>
        <w:rPr>
          <w:u w:val="single"/>
        </w:rPr>
        <w:t>Pre-condition</w:t>
      </w:r>
      <w:r>
        <w:t xml:space="preserve"> :Server is running</w:t>
      </w:r>
    </w:p>
    <w:p w14:paraId="4EBA58A1" w14:textId="77777777" w:rsidR="00247C36" w:rsidRDefault="00247C36">
      <w:pPr>
        <w:pStyle w:val="TableCaption"/>
      </w:pPr>
    </w:p>
    <w:p w14:paraId="5DE7032F" w14:textId="77777777" w:rsidR="00247C36" w:rsidRDefault="007B2224">
      <w:pPr>
        <w:pStyle w:val="TableCaption"/>
      </w:pPr>
      <w:bookmarkStart w:id="322" w:name="_Toc73284730"/>
      <w:r>
        <w:t>Table 8.23</w:t>
      </w:r>
      <w:r>
        <w:t xml:space="preserve"> </w:t>
      </w:r>
      <w:r>
        <w:t>Consumer Registration</w:t>
      </w:r>
      <w:bookmarkEnd w:id="322"/>
      <w:r>
        <w:br/>
      </w:r>
    </w:p>
    <w:tbl>
      <w:tblPr>
        <w:tblW w:w="8921" w:type="dxa"/>
        <w:tblCellMar>
          <w:top w:w="15" w:type="dxa"/>
          <w:left w:w="15" w:type="dxa"/>
          <w:bottom w:w="15" w:type="dxa"/>
          <w:right w:w="15" w:type="dxa"/>
        </w:tblCellMar>
        <w:tblLook w:val="04A0" w:firstRow="1" w:lastRow="0" w:firstColumn="1" w:lastColumn="0" w:noHBand="0" w:noVBand="1"/>
      </w:tblPr>
      <w:tblGrid>
        <w:gridCol w:w="1670"/>
        <w:gridCol w:w="7251"/>
      </w:tblGrid>
      <w:tr w:rsidR="00247C36" w14:paraId="2A5014D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2721518"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FE639" w14:textId="77777777" w:rsidR="00247C36" w:rsidRDefault="007B2224">
            <w:pPr>
              <w:pStyle w:val="NormalWeb"/>
              <w:spacing w:before="0" w:beforeAutospacing="0" w:after="0" w:afterAutospacing="0"/>
            </w:pPr>
            <w:proofErr w:type="gramStart"/>
            <w:r>
              <w:rPr>
                <w:rFonts w:ascii="Calibri" w:hAnsi="Calibri" w:cs="Calibri"/>
                <w:color w:val="000000"/>
              </w:rPr>
              <w:t>Consumer  provides</w:t>
            </w:r>
            <w:proofErr w:type="gramEnd"/>
            <w:r>
              <w:rPr>
                <w:rFonts w:ascii="Calibri" w:hAnsi="Calibri" w:cs="Calibri"/>
                <w:color w:val="000000"/>
              </w:rPr>
              <w:t xml:space="preserve"> Name, Contact Number, Address, Set </w:t>
            </w:r>
            <w:r>
              <w:rPr>
                <w:rFonts w:ascii="Calibri" w:hAnsi="Calibri" w:cs="Calibri"/>
                <w:color w:val="000000"/>
              </w:rPr>
              <w:t>Password and clicks register button</w:t>
            </w:r>
          </w:p>
        </w:tc>
      </w:tr>
      <w:tr w:rsidR="00247C36" w14:paraId="5B317AEF"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D3D524D"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B4305" w14:textId="77777777" w:rsidR="00247C36" w:rsidRDefault="007B2224">
            <w:pPr>
              <w:pStyle w:val="NormalWeb"/>
              <w:spacing w:before="0" w:beforeAutospacing="0" w:after="0" w:afterAutospacing="0"/>
            </w:pPr>
            <w:proofErr w:type="gramStart"/>
            <w:r>
              <w:rPr>
                <w:rFonts w:ascii="Calibri" w:hAnsi="Calibri" w:cs="Calibri"/>
                <w:color w:val="000000"/>
              </w:rPr>
              <w:t>Name :Dipika</w:t>
            </w:r>
            <w:proofErr w:type="gramEnd"/>
          </w:p>
          <w:p w14:paraId="3D96D1A3" w14:textId="77777777" w:rsidR="00247C36" w:rsidRDefault="007B2224">
            <w:pPr>
              <w:pStyle w:val="NormalWeb"/>
              <w:spacing w:before="0" w:beforeAutospacing="0" w:after="0" w:afterAutospacing="0"/>
            </w:pPr>
            <w:r>
              <w:rPr>
                <w:rFonts w:ascii="Calibri" w:hAnsi="Calibri" w:cs="Calibri"/>
                <w:color w:val="000000"/>
              </w:rPr>
              <w:t xml:space="preserve">Contact </w:t>
            </w:r>
            <w:proofErr w:type="gramStart"/>
            <w:r>
              <w:rPr>
                <w:rFonts w:ascii="Calibri" w:hAnsi="Calibri" w:cs="Calibri"/>
                <w:color w:val="000000"/>
              </w:rPr>
              <w:t>Number :</w:t>
            </w:r>
            <w:proofErr w:type="gramEnd"/>
            <w:r>
              <w:rPr>
                <w:rFonts w:ascii="Calibri" w:hAnsi="Calibri" w:cs="Calibri"/>
                <w:color w:val="000000"/>
              </w:rPr>
              <w:t xml:space="preserve"> 8894562213</w:t>
            </w:r>
          </w:p>
          <w:p w14:paraId="5DF5243E" w14:textId="77777777" w:rsidR="00247C36" w:rsidRDefault="007B2224">
            <w:pPr>
              <w:pStyle w:val="NormalWeb"/>
              <w:spacing w:before="0" w:beforeAutospacing="0" w:after="0" w:afterAutospacing="0"/>
            </w:pPr>
            <w:proofErr w:type="gramStart"/>
            <w:r>
              <w:rPr>
                <w:rFonts w:ascii="Calibri" w:hAnsi="Calibri" w:cs="Calibri"/>
                <w:color w:val="000000"/>
              </w:rPr>
              <w:t>Address :</w:t>
            </w:r>
            <w:proofErr w:type="gramEnd"/>
            <w:r>
              <w:rPr>
                <w:rFonts w:ascii="Calibri" w:hAnsi="Calibri" w:cs="Calibri"/>
                <w:color w:val="000000"/>
              </w:rPr>
              <w:t xml:space="preserve"> </w:t>
            </w:r>
            <w:proofErr w:type="spellStart"/>
            <w:r>
              <w:rPr>
                <w:rFonts w:ascii="Calibri" w:hAnsi="Calibri" w:cs="Calibri"/>
                <w:color w:val="000000"/>
              </w:rPr>
              <w:t>Panchavati</w:t>
            </w:r>
            <w:proofErr w:type="spellEnd"/>
            <w:r>
              <w:rPr>
                <w:rFonts w:ascii="Calibri" w:hAnsi="Calibri" w:cs="Calibri"/>
                <w:color w:val="000000"/>
              </w:rPr>
              <w:t xml:space="preserve"> Karanja , Nashik</w:t>
            </w:r>
          </w:p>
          <w:p w14:paraId="207C4A0C" w14:textId="77777777" w:rsidR="00247C36" w:rsidRDefault="007B2224">
            <w:pPr>
              <w:pStyle w:val="NormalWeb"/>
              <w:spacing w:before="0" w:beforeAutospacing="0" w:after="0" w:afterAutospacing="0"/>
            </w:pPr>
            <w:proofErr w:type="gramStart"/>
            <w:r>
              <w:rPr>
                <w:rFonts w:ascii="Calibri" w:hAnsi="Calibri" w:cs="Calibri"/>
                <w:color w:val="000000"/>
              </w:rPr>
              <w:t>Password :</w:t>
            </w:r>
            <w:proofErr w:type="gramEnd"/>
            <w:r>
              <w:rPr>
                <w:rFonts w:ascii="Calibri" w:hAnsi="Calibri" w:cs="Calibri"/>
                <w:color w:val="000000"/>
              </w:rPr>
              <w:t xml:space="preserve"> dipika123</w:t>
            </w:r>
          </w:p>
        </w:tc>
      </w:tr>
      <w:tr w:rsidR="00247C36" w14:paraId="2ED248B5" w14:textId="77777777">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461518"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3ED45" w14:textId="77777777" w:rsidR="00247C36" w:rsidRDefault="007B2224">
            <w:pPr>
              <w:pStyle w:val="NormalWeb"/>
              <w:spacing w:before="0" w:beforeAutospacing="0" w:after="0" w:afterAutospacing="0"/>
            </w:pPr>
            <w:r>
              <w:rPr>
                <w:rFonts w:ascii="Calibri" w:hAnsi="Calibri" w:cs="Calibri"/>
                <w:color w:val="000000"/>
              </w:rPr>
              <w:t>The system allows the user to successfully register</w:t>
            </w:r>
          </w:p>
        </w:tc>
      </w:tr>
      <w:tr w:rsidR="00247C36" w14:paraId="1F78E9E4" w14:textId="77777777">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43C1D05"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3DC8" w14:textId="77777777" w:rsidR="00247C36" w:rsidRDefault="007B2224">
            <w:pPr>
              <w:pStyle w:val="NormalWeb"/>
              <w:spacing w:before="240" w:beforeAutospacing="0" w:after="240" w:afterAutospacing="0"/>
            </w:pPr>
            <w:r>
              <w:rPr>
                <w:rFonts w:ascii="Calibri" w:hAnsi="Calibri" w:cs="Calibri"/>
                <w:color w:val="000000"/>
              </w:rPr>
              <w:t xml:space="preserve">The system </w:t>
            </w:r>
            <w:r>
              <w:rPr>
                <w:rFonts w:ascii="Calibri" w:hAnsi="Calibri" w:cs="Calibri"/>
                <w:color w:val="000000"/>
              </w:rPr>
              <w:t>verifies the entered credentials with validation, if valid allows the user to register.</w:t>
            </w:r>
          </w:p>
        </w:tc>
      </w:tr>
    </w:tbl>
    <w:p w14:paraId="7CB18732" w14:textId="77777777" w:rsidR="00247C36" w:rsidRDefault="00247C36">
      <w:pPr>
        <w:spacing w:after="240"/>
      </w:pPr>
    </w:p>
    <w:p w14:paraId="419C9248"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43DA1D94" wp14:editId="21AD8884">
            <wp:extent cx="5688330" cy="223202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696136" cy="2235633"/>
                    </a:xfrm>
                    <a:prstGeom prst="rect">
                      <a:avLst/>
                    </a:prstGeom>
                    <a:noFill/>
                    <a:ln>
                      <a:noFill/>
                    </a:ln>
                  </pic:spPr>
                </pic:pic>
              </a:graphicData>
            </a:graphic>
          </wp:inline>
        </w:drawing>
      </w:r>
    </w:p>
    <w:p w14:paraId="2EA4BD95"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0109C66A" w14:textId="77777777" w:rsidR="00247C36" w:rsidRDefault="007B2224">
      <w:pPr>
        <w:pStyle w:val="NormalWeb"/>
        <w:spacing w:before="0" w:beforeAutospacing="0" w:after="0" w:afterAutospacing="0"/>
        <w:jc w:val="center"/>
      </w:pPr>
      <w:bookmarkStart w:id="323" w:name="_Toc73284821"/>
      <w:r>
        <w:rPr>
          <w:rStyle w:val="FigureCaptionChar"/>
          <w:rFonts w:asciiTheme="minorHAnsi" w:hAnsiTheme="minorHAnsi"/>
          <w:bCs/>
          <w:iCs/>
          <w:lang w:eastAsia="en-IN"/>
        </w:rPr>
        <w:t>Figure 8.23</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Consumer Registration</w:t>
      </w:r>
      <w:bookmarkEnd w:id="323"/>
      <w:r>
        <w:rPr>
          <w:rStyle w:val="FigureCaptionChar"/>
          <w:rFonts w:asciiTheme="minorHAnsi" w:hAnsiTheme="minorHAnsi"/>
          <w:bCs/>
          <w:iCs/>
          <w:lang w:eastAsia="en-IN"/>
        </w:rPr>
        <w:br/>
      </w:r>
      <w:r>
        <w:br/>
      </w:r>
    </w:p>
    <w:p w14:paraId="6F0D7658" w14:textId="77777777" w:rsidR="00247C36" w:rsidRDefault="007B2224" w:rsidP="007B2224">
      <w:pPr>
        <w:pStyle w:val="DocumentText"/>
        <w:numPr>
          <w:ilvl w:val="0"/>
          <w:numId w:val="99"/>
        </w:numPr>
      </w:pPr>
      <w:r>
        <w:rPr>
          <w:rFonts w:ascii="Calibri" w:hAnsi="Calibri" w:cs="Calibri"/>
          <w:color w:val="000000"/>
          <w:shd w:val="clear" w:color="auto" w:fill="FFFFFF"/>
        </w:rPr>
        <w:br w:type="page"/>
      </w:r>
      <w:r>
        <w:rPr>
          <w:shd w:val="clear" w:color="auto" w:fill="FFFFFF"/>
        </w:rPr>
        <w:lastRenderedPageBreak/>
        <w:t>Test Case  - BackEnd24</w:t>
      </w:r>
    </w:p>
    <w:p w14:paraId="728203C1" w14:textId="77777777" w:rsidR="00247C36" w:rsidRDefault="007B2224">
      <w:pPr>
        <w:pStyle w:val="DocumentText"/>
      </w:pPr>
      <w:r>
        <w:rPr>
          <w:u w:val="single"/>
        </w:rPr>
        <w:t>Test Case Description</w:t>
      </w:r>
      <w:r>
        <w:t xml:space="preserve"> : To verify that a login page is provided to the consumer to login.  Pre-condition :Server is running</w:t>
      </w:r>
    </w:p>
    <w:p w14:paraId="00D6FD2D" w14:textId="77777777" w:rsidR="00247C36" w:rsidRDefault="007B2224">
      <w:pPr>
        <w:pStyle w:val="DocumentText"/>
      </w:pPr>
      <w:r>
        <w:rPr>
          <w:u w:val="single"/>
        </w:rPr>
        <w:t>Pre-condition</w:t>
      </w:r>
      <w:r>
        <w:t xml:space="preserve"> :Server is running</w:t>
      </w:r>
    </w:p>
    <w:p w14:paraId="52BB56C7" w14:textId="77777777" w:rsidR="00247C36" w:rsidRDefault="00247C36">
      <w:pPr>
        <w:pStyle w:val="TableCaption"/>
      </w:pPr>
    </w:p>
    <w:p w14:paraId="77FCE94E" w14:textId="77777777" w:rsidR="00247C36" w:rsidRDefault="007B2224">
      <w:pPr>
        <w:pStyle w:val="TableCaption"/>
      </w:pPr>
      <w:bookmarkStart w:id="324" w:name="_Toc73284731"/>
      <w:r>
        <w:t>Table 8.24</w:t>
      </w:r>
      <w:r>
        <w:t xml:space="preserve"> </w:t>
      </w:r>
      <w:r>
        <w:t>Consumer Login</w:t>
      </w:r>
      <w:bookmarkEnd w:id="324"/>
    </w:p>
    <w:p w14:paraId="3C8F58E9" w14:textId="77777777" w:rsidR="00247C36" w:rsidRDefault="007B2224">
      <w:pPr>
        <w:pStyle w:val="TableCaption"/>
      </w:pPr>
      <w:bookmarkStart w:id="325" w:name="_Toc19393"/>
      <w:bookmarkStart w:id="326" w:name="_Toc24455"/>
      <w:bookmarkStart w:id="327" w:name="_Toc17952"/>
      <w:r>
        <w:rPr>
          <w:rFonts w:ascii="Calibri" w:hAnsi="Calibri" w:cs="Calibri"/>
          <w:color w:val="000000"/>
        </w:rPr>
        <w:t> </w:t>
      </w:r>
      <w:bookmarkEnd w:id="325"/>
      <w:bookmarkEnd w:id="326"/>
      <w:bookmarkEnd w:id="327"/>
    </w:p>
    <w:tbl>
      <w:tblPr>
        <w:tblW w:w="8921" w:type="dxa"/>
        <w:tblCellMar>
          <w:top w:w="15" w:type="dxa"/>
          <w:left w:w="15" w:type="dxa"/>
          <w:bottom w:w="15" w:type="dxa"/>
          <w:right w:w="15" w:type="dxa"/>
        </w:tblCellMar>
        <w:tblLook w:val="04A0" w:firstRow="1" w:lastRow="0" w:firstColumn="1" w:lastColumn="0" w:noHBand="0" w:noVBand="1"/>
      </w:tblPr>
      <w:tblGrid>
        <w:gridCol w:w="1616"/>
        <w:gridCol w:w="7305"/>
      </w:tblGrid>
      <w:tr w:rsidR="00247C36" w14:paraId="0CF5D06C"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52BAFC"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C354F" w14:textId="77777777" w:rsidR="00247C36" w:rsidRDefault="007B2224">
            <w:pPr>
              <w:pStyle w:val="NormalWeb"/>
              <w:spacing w:before="0" w:beforeAutospacing="0" w:after="0" w:afterAutospacing="0"/>
            </w:pPr>
            <w:r>
              <w:rPr>
                <w:rFonts w:ascii="Calibri" w:hAnsi="Calibri" w:cs="Calibri"/>
                <w:color w:val="000000"/>
              </w:rPr>
              <w:t xml:space="preserve">consumer provides Contact Number </w:t>
            </w:r>
            <w:proofErr w:type="gramStart"/>
            <w:r>
              <w:rPr>
                <w:rFonts w:ascii="Calibri" w:hAnsi="Calibri" w:cs="Calibri"/>
                <w:color w:val="000000"/>
              </w:rPr>
              <w:t>and  Password</w:t>
            </w:r>
            <w:proofErr w:type="gramEnd"/>
            <w:r>
              <w:rPr>
                <w:rFonts w:ascii="Calibri" w:hAnsi="Calibri" w:cs="Calibri"/>
                <w:color w:val="000000"/>
              </w:rPr>
              <w:t xml:space="preserve"> and clicks login </w:t>
            </w:r>
            <w:r>
              <w:rPr>
                <w:rFonts w:ascii="Calibri" w:hAnsi="Calibri" w:cs="Calibri"/>
                <w:color w:val="000000"/>
              </w:rPr>
              <w:t>button</w:t>
            </w:r>
          </w:p>
        </w:tc>
      </w:tr>
      <w:tr w:rsidR="00247C36" w14:paraId="1DD92D45"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4985F7"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5408E" w14:textId="77777777" w:rsidR="00247C36" w:rsidRDefault="007B2224">
            <w:pPr>
              <w:pStyle w:val="NormalWeb"/>
              <w:spacing w:before="0" w:beforeAutospacing="0" w:after="0" w:afterAutospacing="0"/>
            </w:pPr>
            <w:r>
              <w:rPr>
                <w:rFonts w:ascii="Calibri" w:hAnsi="Calibri" w:cs="Calibri"/>
                <w:color w:val="000000"/>
              </w:rPr>
              <w:t xml:space="preserve">Contact </w:t>
            </w:r>
            <w:proofErr w:type="gramStart"/>
            <w:r>
              <w:rPr>
                <w:rFonts w:ascii="Calibri" w:hAnsi="Calibri" w:cs="Calibri"/>
                <w:color w:val="000000"/>
              </w:rPr>
              <w:t>Number :</w:t>
            </w:r>
            <w:proofErr w:type="gramEnd"/>
            <w:r>
              <w:rPr>
                <w:rFonts w:ascii="Calibri" w:hAnsi="Calibri" w:cs="Calibri"/>
                <w:color w:val="000000"/>
              </w:rPr>
              <w:t xml:space="preserve"> 8894562213</w:t>
            </w:r>
          </w:p>
          <w:p w14:paraId="16AA49AD" w14:textId="77777777" w:rsidR="00247C36" w:rsidRDefault="007B2224">
            <w:pPr>
              <w:pStyle w:val="NormalWeb"/>
              <w:spacing w:before="0" w:beforeAutospacing="0" w:after="0" w:afterAutospacing="0"/>
            </w:pPr>
            <w:proofErr w:type="gramStart"/>
            <w:r>
              <w:rPr>
                <w:rFonts w:ascii="Calibri" w:hAnsi="Calibri" w:cs="Calibri"/>
                <w:color w:val="000000"/>
              </w:rPr>
              <w:t>Password :</w:t>
            </w:r>
            <w:proofErr w:type="gramEnd"/>
            <w:r>
              <w:rPr>
                <w:rFonts w:ascii="Calibri" w:hAnsi="Calibri" w:cs="Calibri"/>
                <w:color w:val="000000"/>
              </w:rPr>
              <w:t xml:space="preserve"> dipika123</w:t>
            </w:r>
          </w:p>
        </w:tc>
      </w:tr>
      <w:tr w:rsidR="00247C36" w14:paraId="159603B8" w14:textId="77777777">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FAA651E"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5FA74" w14:textId="77777777" w:rsidR="00247C36" w:rsidRDefault="007B2224">
            <w:pPr>
              <w:pStyle w:val="NormalWeb"/>
              <w:spacing w:before="0" w:beforeAutospacing="0" w:after="0" w:afterAutospacing="0"/>
            </w:pPr>
            <w:r>
              <w:rPr>
                <w:rFonts w:ascii="Calibri" w:hAnsi="Calibri" w:cs="Calibri"/>
                <w:color w:val="000000"/>
              </w:rPr>
              <w:t xml:space="preserve">The system allows the </w:t>
            </w:r>
            <w:proofErr w:type="gramStart"/>
            <w:r>
              <w:rPr>
                <w:rFonts w:ascii="Calibri" w:hAnsi="Calibri" w:cs="Calibri"/>
                <w:color w:val="000000"/>
              </w:rPr>
              <w:t>consumer  to</w:t>
            </w:r>
            <w:proofErr w:type="gramEnd"/>
            <w:r>
              <w:rPr>
                <w:rFonts w:ascii="Calibri" w:hAnsi="Calibri" w:cs="Calibri"/>
                <w:color w:val="000000"/>
              </w:rPr>
              <w:t xml:space="preserve"> successfully login.</w:t>
            </w:r>
          </w:p>
        </w:tc>
      </w:tr>
      <w:tr w:rsidR="00247C36" w14:paraId="0311ADBA" w14:textId="77777777">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195993"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E2AED" w14:textId="77777777" w:rsidR="00247C36" w:rsidRDefault="007B2224">
            <w:pPr>
              <w:pStyle w:val="NormalWeb"/>
              <w:spacing w:before="240" w:beforeAutospacing="0" w:after="240" w:afterAutospacing="0"/>
            </w:pPr>
            <w:r>
              <w:rPr>
                <w:rFonts w:ascii="Calibri" w:hAnsi="Calibri" w:cs="Calibri"/>
                <w:color w:val="000000"/>
              </w:rPr>
              <w:t xml:space="preserve">The system verifies the entered credentials with validation, if valid allows the </w:t>
            </w:r>
            <w:proofErr w:type="gramStart"/>
            <w:r>
              <w:rPr>
                <w:rFonts w:ascii="Calibri" w:hAnsi="Calibri" w:cs="Calibri"/>
                <w:color w:val="000000"/>
              </w:rPr>
              <w:t>consumer  to</w:t>
            </w:r>
            <w:proofErr w:type="gramEnd"/>
            <w:r>
              <w:rPr>
                <w:rFonts w:ascii="Calibri" w:hAnsi="Calibri" w:cs="Calibri"/>
                <w:color w:val="000000"/>
              </w:rPr>
              <w:t xml:space="preserve"> </w:t>
            </w:r>
            <w:r>
              <w:rPr>
                <w:rFonts w:ascii="Calibri" w:hAnsi="Calibri" w:cs="Calibri"/>
                <w:color w:val="000000"/>
              </w:rPr>
              <w:t>access the dashboard.</w:t>
            </w:r>
          </w:p>
        </w:tc>
      </w:tr>
    </w:tbl>
    <w:p w14:paraId="58427410" w14:textId="77777777" w:rsidR="00247C36" w:rsidRDefault="00247C36"/>
    <w:p w14:paraId="086B6C33"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195AE9F3" wp14:editId="4FCDD961">
            <wp:extent cx="5698490" cy="21348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09259" cy="2139277"/>
                    </a:xfrm>
                    <a:prstGeom prst="rect">
                      <a:avLst/>
                    </a:prstGeom>
                    <a:noFill/>
                    <a:ln>
                      <a:noFill/>
                    </a:ln>
                  </pic:spPr>
                </pic:pic>
              </a:graphicData>
            </a:graphic>
          </wp:inline>
        </w:drawing>
      </w:r>
    </w:p>
    <w:p w14:paraId="1C22979A"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761EB5D3" w14:textId="77777777" w:rsidR="00247C36" w:rsidRDefault="007B2224">
      <w:pPr>
        <w:pStyle w:val="NormalWeb"/>
        <w:spacing w:before="0" w:beforeAutospacing="0" w:after="0" w:afterAutospacing="0"/>
        <w:jc w:val="center"/>
        <w:rPr>
          <w:rFonts w:ascii="Calibri" w:hAnsi="Calibri" w:cs="Calibri"/>
          <w:color w:val="000000"/>
          <w:lang w:val="en-US"/>
        </w:rPr>
      </w:pPr>
      <w:bookmarkStart w:id="328" w:name="_Toc73284822"/>
      <w:r>
        <w:rPr>
          <w:rStyle w:val="FigureCaptionChar"/>
          <w:rFonts w:asciiTheme="minorHAnsi" w:hAnsiTheme="minorHAnsi"/>
          <w:bCs/>
          <w:iCs/>
          <w:lang w:eastAsia="en-IN"/>
        </w:rPr>
        <w:t>Figure 8.24</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Consumer Login</w:t>
      </w:r>
      <w:bookmarkEnd w:id="328"/>
      <w:r>
        <w:rPr>
          <w:rStyle w:val="FigureCaptionChar"/>
          <w:rFonts w:asciiTheme="minorHAnsi" w:hAnsiTheme="minorHAnsi"/>
          <w:bCs/>
          <w:iCs/>
          <w:lang w:eastAsia="en-IN"/>
        </w:rPr>
        <w:br/>
      </w:r>
    </w:p>
    <w:p w14:paraId="1332596A" w14:textId="77777777" w:rsidR="00247C36" w:rsidRDefault="007B2224">
      <w:pPr>
        <w:spacing w:after="240"/>
      </w:pPr>
      <w:r>
        <w:br/>
      </w:r>
    </w:p>
    <w:p w14:paraId="0D9CF16E" w14:textId="77777777" w:rsidR="00247C36" w:rsidRDefault="00247C36">
      <w:pPr>
        <w:spacing w:after="240"/>
      </w:pPr>
    </w:p>
    <w:p w14:paraId="58E6CC18" w14:textId="77777777" w:rsidR="00247C36" w:rsidRDefault="007B2224" w:rsidP="007B2224">
      <w:pPr>
        <w:pStyle w:val="DocumentText"/>
        <w:numPr>
          <w:ilvl w:val="0"/>
          <w:numId w:val="89"/>
        </w:numPr>
      </w:pPr>
      <w:r>
        <w:lastRenderedPageBreak/>
        <w:t>T</w:t>
      </w:r>
      <w:r>
        <w:rPr>
          <w:shd w:val="clear" w:color="auto" w:fill="FFFFFF"/>
        </w:rPr>
        <w:t>est Case  - BackEnd25</w:t>
      </w:r>
    </w:p>
    <w:p w14:paraId="2930AB55" w14:textId="77777777" w:rsidR="00247C36" w:rsidRDefault="007B2224">
      <w:pPr>
        <w:pStyle w:val="DocumentText"/>
      </w:pPr>
      <w:r>
        <w:rPr>
          <w:u w:val="single"/>
        </w:rPr>
        <w:t>Test Case Description</w:t>
      </w:r>
      <w:r>
        <w:t xml:space="preserve"> : To verify that a dashboard page is provided to the consumer after successful login</w:t>
      </w:r>
    </w:p>
    <w:p w14:paraId="4B29A3F6" w14:textId="77777777" w:rsidR="00247C36" w:rsidRDefault="007B2224">
      <w:pPr>
        <w:pStyle w:val="DocumentText"/>
      </w:pPr>
      <w:r>
        <w:rPr>
          <w:u w:val="single"/>
        </w:rPr>
        <w:t>Pre-condition</w:t>
      </w:r>
      <w:r>
        <w:t xml:space="preserve"> :Server is running</w:t>
      </w:r>
    </w:p>
    <w:p w14:paraId="1783E42B" w14:textId="77777777" w:rsidR="00247C36" w:rsidRDefault="00247C36">
      <w:pPr>
        <w:pStyle w:val="TableCaption"/>
      </w:pPr>
    </w:p>
    <w:p w14:paraId="39D50A42" w14:textId="77777777" w:rsidR="00247C36" w:rsidRDefault="007B2224">
      <w:pPr>
        <w:pStyle w:val="TableCaption"/>
      </w:pPr>
      <w:bookmarkStart w:id="329" w:name="_Toc73284732"/>
      <w:r>
        <w:t>Table 8.25</w:t>
      </w:r>
      <w:r>
        <w:t xml:space="preserve"> </w:t>
      </w:r>
      <w:r>
        <w:t>Consumer Dashboard</w:t>
      </w:r>
      <w:bookmarkEnd w:id="329"/>
    </w:p>
    <w:p w14:paraId="3CF74824"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554"/>
        <w:gridCol w:w="7367"/>
      </w:tblGrid>
      <w:tr w:rsidR="00247C36" w14:paraId="7CED62A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5974F76"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05F86" w14:textId="77777777" w:rsidR="00247C36" w:rsidRDefault="007B2224">
            <w:pPr>
              <w:pStyle w:val="NormalWeb"/>
              <w:spacing w:before="0" w:beforeAutospacing="0" w:after="0" w:afterAutospacing="0"/>
            </w:pPr>
            <w:r>
              <w:rPr>
                <w:rFonts w:ascii="Calibri" w:hAnsi="Calibri" w:cs="Calibri"/>
                <w:color w:val="000000"/>
              </w:rPr>
              <w:t>consumer is at dashboard page </w:t>
            </w:r>
          </w:p>
        </w:tc>
      </w:tr>
      <w:tr w:rsidR="00247C36" w14:paraId="0719530E"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EFA698"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6F8F3" w14:textId="77777777" w:rsidR="00247C36" w:rsidRDefault="007B2224">
            <w:pPr>
              <w:pStyle w:val="NormalWeb"/>
              <w:spacing w:before="0" w:beforeAutospacing="0" w:after="0" w:afterAutospacing="0"/>
            </w:pPr>
            <w:r>
              <w:rPr>
                <w:rFonts w:ascii="Calibri" w:hAnsi="Calibri" w:cs="Calibri"/>
                <w:color w:val="000000"/>
              </w:rPr>
              <w:t xml:space="preserve">consumer can see array of vendors with their shop </w:t>
            </w:r>
            <w:proofErr w:type="gramStart"/>
            <w:r>
              <w:rPr>
                <w:rFonts w:ascii="Calibri" w:hAnsi="Calibri" w:cs="Calibri"/>
                <w:color w:val="000000"/>
              </w:rPr>
              <w:t>name ,</w:t>
            </w:r>
            <w:proofErr w:type="gramEnd"/>
            <w:r>
              <w:rPr>
                <w:rFonts w:ascii="Calibri" w:hAnsi="Calibri" w:cs="Calibri"/>
                <w:color w:val="000000"/>
              </w:rPr>
              <w:t xml:space="preserve"> contact and due amount</w:t>
            </w:r>
          </w:p>
        </w:tc>
      </w:tr>
      <w:tr w:rsidR="00247C36" w14:paraId="0F4B8FA8" w14:textId="77777777">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93EC37"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9F9A8" w14:textId="77777777" w:rsidR="00247C36" w:rsidRDefault="007B2224">
            <w:pPr>
              <w:pStyle w:val="NormalWeb"/>
              <w:spacing w:before="0" w:beforeAutospacing="0" w:after="0" w:afterAutospacing="0"/>
            </w:pPr>
            <w:r>
              <w:rPr>
                <w:rFonts w:ascii="Calibri" w:hAnsi="Calibri" w:cs="Calibri"/>
                <w:color w:val="000000"/>
              </w:rPr>
              <w:t xml:space="preserve">The system allows the consumer to search and display list of </w:t>
            </w:r>
            <w:proofErr w:type="gramStart"/>
            <w:r>
              <w:rPr>
                <w:rFonts w:ascii="Calibri" w:hAnsi="Calibri" w:cs="Calibri"/>
                <w:color w:val="000000"/>
              </w:rPr>
              <w:t>vendor</w:t>
            </w:r>
            <w:proofErr w:type="gramEnd"/>
            <w:r>
              <w:rPr>
                <w:rFonts w:ascii="Calibri" w:hAnsi="Calibri" w:cs="Calibri"/>
                <w:color w:val="000000"/>
              </w:rPr>
              <w:t xml:space="preserve"> (shopkeeper)</w:t>
            </w:r>
          </w:p>
        </w:tc>
      </w:tr>
      <w:tr w:rsidR="00247C36" w14:paraId="0EEC947D" w14:textId="77777777">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D2C98A"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AA51A" w14:textId="77777777" w:rsidR="00247C36" w:rsidRDefault="007B2224">
            <w:pPr>
              <w:pStyle w:val="NormalWeb"/>
              <w:spacing w:before="240" w:beforeAutospacing="0" w:after="240" w:afterAutospacing="0"/>
            </w:pPr>
            <w:r>
              <w:rPr>
                <w:rFonts w:ascii="Calibri" w:hAnsi="Calibri" w:cs="Calibri"/>
                <w:color w:val="000000"/>
              </w:rPr>
              <w:t xml:space="preserve">System by default display list of all vendors. Consumer can search for </w:t>
            </w:r>
            <w:proofErr w:type="gramStart"/>
            <w:r>
              <w:rPr>
                <w:rFonts w:ascii="Calibri" w:hAnsi="Calibri" w:cs="Calibri"/>
                <w:color w:val="000000"/>
              </w:rPr>
              <w:t>particular vendor</w:t>
            </w:r>
            <w:proofErr w:type="gramEnd"/>
            <w:r>
              <w:rPr>
                <w:rFonts w:ascii="Calibri" w:hAnsi="Calibri" w:cs="Calibri"/>
                <w:color w:val="000000"/>
              </w:rPr>
              <w:t xml:space="preserve"> (shopkeeper) and the system displays an array of vendors based on search. </w:t>
            </w:r>
          </w:p>
        </w:tc>
      </w:tr>
    </w:tbl>
    <w:p w14:paraId="2509422C" w14:textId="77777777" w:rsidR="00247C36" w:rsidRDefault="00247C36"/>
    <w:p w14:paraId="6F3C65C0"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271950BB" wp14:editId="113ADE64">
            <wp:extent cx="5709285" cy="258064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13864" cy="2582529"/>
                    </a:xfrm>
                    <a:prstGeom prst="rect">
                      <a:avLst/>
                    </a:prstGeom>
                    <a:noFill/>
                    <a:ln>
                      <a:noFill/>
                    </a:ln>
                  </pic:spPr>
                </pic:pic>
              </a:graphicData>
            </a:graphic>
          </wp:inline>
        </w:drawing>
      </w:r>
    </w:p>
    <w:p w14:paraId="7B1879CC"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75057B78" w14:textId="77777777" w:rsidR="00247C36" w:rsidRDefault="007B2224">
      <w:pPr>
        <w:pStyle w:val="NormalWeb"/>
        <w:spacing w:before="0" w:beforeAutospacing="0" w:after="0" w:afterAutospacing="0"/>
        <w:jc w:val="center"/>
        <w:rPr>
          <w:rStyle w:val="FigureCaptionChar"/>
          <w:rFonts w:asciiTheme="minorHAnsi" w:hAnsiTheme="minorHAnsi"/>
          <w:bCs/>
          <w:iCs/>
          <w:lang w:eastAsia="en-IN"/>
        </w:rPr>
      </w:pPr>
      <w:bookmarkStart w:id="330" w:name="_Toc73284823"/>
      <w:r>
        <w:rPr>
          <w:rStyle w:val="FigureCaptionChar"/>
          <w:rFonts w:asciiTheme="minorHAnsi" w:hAnsiTheme="minorHAnsi"/>
          <w:bCs/>
          <w:iCs/>
          <w:lang w:eastAsia="en-IN"/>
        </w:rPr>
        <w:t>Figure 8.25</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Consumer Dashboard</w:t>
      </w:r>
      <w:bookmarkEnd w:id="330"/>
      <w:r>
        <w:rPr>
          <w:rStyle w:val="FigureCaptionChar"/>
          <w:rFonts w:asciiTheme="minorHAnsi" w:hAnsiTheme="minorHAnsi"/>
          <w:bCs/>
          <w:iCs/>
          <w:lang w:eastAsia="en-IN"/>
        </w:rPr>
        <w:br/>
      </w:r>
    </w:p>
    <w:p w14:paraId="6E5EAE3E" w14:textId="77777777" w:rsidR="00247C36" w:rsidRDefault="007B2224">
      <w:pPr>
        <w:pStyle w:val="NormalWeb"/>
        <w:spacing w:before="0" w:beforeAutospacing="0" w:after="0" w:afterAutospacing="0"/>
        <w:jc w:val="center"/>
      </w:pPr>
      <w:r>
        <w:br/>
      </w:r>
    </w:p>
    <w:p w14:paraId="414F5FE8" w14:textId="77777777" w:rsidR="00247C36" w:rsidRDefault="007B2224" w:rsidP="007B2224">
      <w:pPr>
        <w:pStyle w:val="DocumentText"/>
        <w:numPr>
          <w:ilvl w:val="0"/>
          <w:numId w:val="89"/>
        </w:numPr>
      </w:pPr>
      <w:r>
        <w:rPr>
          <w:shd w:val="clear" w:color="auto" w:fill="FFFFFF"/>
        </w:rPr>
        <w:lastRenderedPageBreak/>
        <w:t>Test Case  - BackEnd26</w:t>
      </w:r>
    </w:p>
    <w:p w14:paraId="1D1F29F7" w14:textId="77777777" w:rsidR="00247C36" w:rsidRDefault="007B2224">
      <w:pPr>
        <w:pStyle w:val="DocumentText"/>
      </w:pPr>
      <w:r>
        <w:rPr>
          <w:u w:val="single"/>
        </w:rPr>
        <w:t>Test Case Description</w:t>
      </w:r>
      <w:r>
        <w:t xml:space="preserve"> : To ver</w:t>
      </w:r>
      <w:r>
        <w:t>ify that a My Account  page  is provided to the consumer on selecting vendor (shopkeeper)  from dashboard</w:t>
      </w:r>
    </w:p>
    <w:p w14:paraId="4F99A4AC" w14:textId="77777777" w:rsidR="00247C36" w:rsidRDefault="007B2224">
      <w:pPr>
        <w:pStyle w:val="DocumentText"/>
      </w:pPr>
      <w:r>
        <w:rPr>
          <w:u w:val="single"/>
        </w:rPr>
        <w:t>Pre-condition</w:t>
      </w:r>
      <w:r>
        <w:t xml:space="preserve"> :Server is running</w:t>
      </w:r>
    </w:p>
    <w:p w14:paraId="544F4050" w14:textId="77777777" w:rsidR="00247C36" w:rsidRDefault="00247C36">
      <w:pPr>
        <w:pStyle w:val="TableCaption"/>
      </w:pPr>
    </w:p>
    <w:p w14:paraId="7F631121" w14:textId="77777777" w:rsidR="00247C36" w:rsidRDefault="007B2224">
      <w:pPr>
        <w:pStyle w:val="TableCaption"/>
      </w:pPr>
      <w:bookmarkStart w:id="331" w:name="_Toc73284733"/>
      <w:r>
        <w:t>Table 8.26</w:t>
      </w:r>
      <w:r>
        <w:t xml:space="preserve"> </w:t>
      </w:r>
      <w:r>
        <w:t>My Account</w:t>
      </w:r>
      <w:bookmarkEnd w:id="331"/>
    </w:p>
    <w:p w14:paraId="1695178D" w14:textId="77777777" w:rsidR="00247C36" w:rsidRDefault="007B2224">
      <w:pPr>
        <w:pStyle w:val="NormalWeb"/>
        <w:spacing w:before="0" w:beforeAutospacing="0" w:after="0" w:afterAutospacing="0"/>
        <w:ind w:left="720"/>
      </w:pPr>
      <w:r>
        <w:rPr>
          <w:rFonts w:ascii="Calibri" w:hAnsi="Calibri" w:cs="Calibri"/>
          <w:color w:val="000000"/>
        </w:rPr>
        <w:t> </w:t>
      </w:r>
    </w:p>
    <w:tbl>
      <w:tblPr>
        <w:tblW w:w="8921" w:type="dxa"/>
        <w:tblCellMar>
          <w:top w:w="15" w:type="dxa"/>
          <w:left w:w="15" w:type="dxa"/>
          <w:bottom w:w="15" w:type="dxa"/>
          <w:right w:w="15" w:type="dxa"/>
        </w:tblCellMar>
        <w:tblLook w:val="04A0" w:firstRow="1" w:lastRow="0" w:firstColumn="1" w:lastColumn="0" w:noHBand="0" w:noVBand="1"/>
      </w:tblPr>
      <w:tblGrid>
        <w:gridCol w:w="1480"/>
        <w:gridCol w:w="7441"/>
      </w:tblGrid>
      <w:tr w:rsidR="00247C36" w14:paraId="66B694C3"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B539BC" w14:textId="77777777" w:rsidR="00247C36" w:rsidRDefault="007B2224">
            <w:pPr>
              <w:pStyle w:val="NormalWeb"/>
              <w:spacing w:before="0" w:beforeAutospacing="0" w:after="0" w:afterAutospacing="0"/>
              <w:jc w:val="center"/>
            </w:pPr>
            <w:r>
              <w:rPr>
                <w:rFonts w:ascii="Calibri" w:hAnsi="Calibri" w:cs="Calibri"/>
                <w:b/>
                <w:bCs/>
                <w:color w:val="741B47"/>
              </w:rPr>
              <w:t>Step Description</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4E65E" w14:textId="77777777" w:rsidR="00247C36" w:rsidRDefault="007B2224">
            <w:pPr>
              <w:pStyle w:val="NormalWeb"/>
              <w:spacing w:before="0" w:beforeAutospacing="0" w:after="0" w:afterAutospacing="0"/>
            </w:pPr>
            <w:r>
              <w:rPr>
                <w:rFonts w:ascii="Calibri" w:hAnsi="Calibri" w:cs="Calibri"/>
                <w:color w:val="000000"/>
              </w:rPr>
              <w:t>Consumer clicks on vendor (shopkeeper) and rendered to My Account page</w:t>
            </w:r>
          </w:p>
        </w:tc>
      </w:tr>
      <w:tr w:rsidR="00247C36" w14:paraId="76980112"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75FD59" w14:textId="77777777" w:rsidR="00247C36" w:rsidRDefault="007B2224">
            <w:pPr>
              <w:pStyle w:val="NormalWeb"/>
              <w:spacing w:before="0" w:beforeAutospacing="0" w:after="0" w:afterAutospacing="0"/>
              <w:jc w:val="center"/>
            </w:pPr>
            <w:r>
              <w:rPr>
                <w:rFonts w:ascii="Calibri" w:hAnsi="Calibri" w:cs="Calibri"/>
                <w:b/>
                <w:bCs/>
                <w:color w:val="741B47"/>
              </w:rPr>
              <w:t>Test Data</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4E027" w14:textId="7EE9538C" w:rsidR="00247C36" w:rsidRDefault="007B2224">
            <w:pPr>
              <w:pStyle w:val="NormalWeb"/>
              <w:spacing w:before="0" w:beforeAutospacing="0" w:after="0" w:afterAutospacing="0"/>
            </w:pPr>
            <w:r>
              <w:rPr>
                <w:rFonts w:ascii="Calibri" w:hAnsi="Calibri" w:cs="Calibri"/>
                <w:color w:val="000000"/>
              </w:rPr>
              <w:t>Display details of consumer such as name</w:t>
            </w:r>
            <w:r>
              <w:rPr>
                <w:rFonts w:ascii="Calibri" w:hAnsi="Calibri" w:cs="Calibri"/>
                <w:color w:val="000000"/>
              </w:rPr>
              <w:t>, address</w:t>
            </w:r>
            <w:r>
              <w:rPr>
                <w:rFonts w:ascii="Calibri" w:hAnsi="Calibri" w:cs="Calibri"/>
                <w:color w:val="000000"/>
              </w:rPr>
              <w:t>, contact number</w:t>
            </w:r>
            <w:r>
              <w:rPr>
                <w:rFonts w:ascii="Calibri" w:hAnsi="Calibri" w:cs="Calibri"/>
                <w:color w:val="000000"/>
              </w:rPr>
              <w:t>, status</w:t>
            </w:r>
            <w:r w:rsidR="00B77D33">
              <w:rPr>
                <w:rFonts w:ascii="Calibri" w:hAnsi="Calibri" w:cs="Calibri"/>
                <w:color w:val="000000"/>
              </w:rPr>
              <w:t xml:space="preserve">, </w:t>
            </w:r>
            <w:r>
              <w:rPr>
                <w:rFonts w:ascii="Calibri" w:hAnsi="Calibri" w:cs="Calibri"/>
                <w:color w:val="000000"/>
              </w:rPr>
              <w:t>threshold</w:t>
            </w:r>
            <w:r w:rsidR="00B77D33">
              <w:rPr>
                <w:rFonts w:ascii="Calibri" w:hAnsi="Calibri" w:cs="Calibri"/>
                <w:color w:val="000000"/>
              </w:rPr>
              <w:t>,</w:t>
            </w:r>
            <w:r>
              <w:rPr>
                <w:rFonts w:ascii="Calibri" w:hAnsi="Calibri" w:cs="Calibri"/>
                <w:color w:val="000000"/>
              </w:rPr>
              <w:t xml:space="preserve"> account start date</w:t>
            </w:r>
            <w:r>
              <w:rPr>
                <w:rFonts w:ascii="Calibri" w:hAnsi="Calibri" w:cs="Calibri"/>
                <w:color w:val="000000"/>
              </w:rPr>
              <w:t>, billing start date</w:t>
            </w:r>
            <w:r>
              <w:rPr>
                <w:rFonts w:ascii="Calibri" w:hAnsi="Calibri" w:cs="Calibri"/>
                <w:color w:val="000000"/>
              </w:rPr>
              <w:t>, bill due date, last paid amount</w:t>
            </w:r>
            <w:r>
              <w:rPr>
                <w:rFonts w:ascii="Calibri" w:hAnsi="Calibri" w:cs="Calibri"/>
                <w:color w:val="000000"/>
              </w:rPr>
              <w:t>,</w:t>
            </w:r>
            <w:r w:rsidR="00B77D33">
              <w:rPr>
                <w:rFonts w:ascii="Calibri" w:hAnsi="Calibri" w:cs="Calibri"/>
                <w:color w:val="000000"/>
              </w:rPr>
              <w:t xml:space="preserve"> </w:t>
            </w:r>
            <w:r>
              <w:rPr>
                <w:rFonts w:ascii="Calibri" w:hAnsi="Calibri" w:cs="Calibri"/>
                <w:color w:val="000000"/>
              </w:rPr>
              <w:t xml:space="preserve">total due </w:t>
            </w:r>
            <w:proofErr w:type="gramStart"/>
            <w:r>
              <w:rPr>
                <w:rFonts w:ascii="Calibri" w:hAnsi="Calibri" w:cs="Calibri"/>
                <w:color w:val="000000"/>
              </w:rPr>
              <w:t>amount</w:t>
            </w:r>
            <w:proofErr w:type="gramEnd"/>
            <w:r>
              <w:rPr>
                <w:rFonts w:ascii="Calibri" w:hAnsi="Calibri" w:cs="Calibri"/>
                <w:color w:val="000000"/>
              </w:rPr>
              <w:t xml:space="preserve"> and partial due amount</w:t>
            </w:r>
          </w:p>
        </w:tc>
      </w:tr>
      <w:tr w:rsidR="00247C36" w14:paraId="7B7E57D0"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06E05A0" w14:textId="77777777" w:rsidR="00247C36" w:rsidRDefault="007B2224">
            <w:pPr>
              <w:pStyle w:val="NormalWeb"/>
              <w:spacing w:before="0" w:beforeAutospacing="0" w:after="0" w:afterAutospacing="0"/>
              <w:jc w:val="center"/>
            </w:pPr>
            <w:r>
              <w:rPr>
                <w:rFonts w:ascii="Calibri" w:hAnsi="Calibri" w:cs="Calibri"/>
                <w:b/>
                <w:bCs/>
                <w:color w:val="741B47"/>
              </w:rPr>
              <w:t>Expected Result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AF27" w14:textId="77777777" w:rsidR="00247C36" w:rsidRDefault="007B2224">
            <w:pPr>
              <w:pStyle w:val="NormalWeb"/>
              <w:spacing w:before="0" w:beforeAutospacing="0" w:after="0" w:afterAutospacing="0"/>
            </w:pPr>
            <w:r>
              <w:rPr>
                <w:rFonts w:ascii="Calibri" w:hAnsi="Calibri" w:cs="Calibri"/>
                <w:color w:val="000000"/>
              </w:rPr>
              <w:t>The System should displ</w:t>
            </w:r>
            <w:r>
              <w:rPr>
                <w:rFonts w:ascii="Calibri" w:hAnsi="Calibri" w:cs="Calibri"/>
                <w:color w:val="000000"/>
              </w:rPr>
              <w:t>ay all account details of consumer </w:t>
            </w:r>
          </w:p>
        </w:tc>
      </w:tr>
      <w:tr w:rsidR="00247C36" w14:paraId="1A09A768" w14:textId="77777777">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8FBAEF0" w14:textId="77777777" w:rsidR="00247C36" w:rsidRDefault="007B2224">
            <w:pPr>
              <w:pStyle w:val="NormalWeb"/>
              <w:spacing w:before="0" w:beforeAutospacing="0" w:after="0" w:afterAutospacing="0"/>
              <w:jc w:val="center"/>
            </w:pPr>
            <w:r>
              <w:rPr>
                <w:rFonts w:ascii="Calibri" w:hAnsi="Calibri" w:cs="Calibri"/>
                <w:b/>
                <w:bCs/>
                <w:color w:val="741B47"/>
              </w:rPr>
              <w:t>Actual Result</w:t>
            </w:r>
          </w:p>
        </w:tc>
        <w:tc>
          <w:tcPr>
            <w:tcW w:w="7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0814" w14:textId="0D29B792" w:rsidR="00247C36" w:rsidRDefault="007B2224">
            <w:pPr>
              <w:pStyle w:val="NormalWeb"/>
              <w:spacing w:before="0" w:beforeAutospacing="0" w:after="0" w:afterAutospacing="0"/>
            </w:pPr>
            <w:r>
              <w:rPr>
                <w:rFonts w:ascii="Calibri" w:hAnsi="Calibri" w:cs="Calibri"/>
                <w:color w:val="000000"/>
              </w:rPr>
              <w:t>The System returns all </w:t>
            </w:r>
            <w:r>
              <w:rPr>
                <w:rFonts w:ascii="Calibri" w:hAnsi="Calibri" w:cs="Calibri"/>
                <w:color w:val="000000"/>
              </w:rPr>
              <w:t>details such as name</w:t>
            </w:r>
            <w:r>
              <w:rPr>
                <w:rFonts w:ascii="Calibri" w:hAnsi="Calibri" w:cs="Calibri"/>
                <w:color w:val="000000"/>
              </w:rPr>
              <w:t>, address</w:t>
            </w:r>
            <w:r>
              <w:rPr>
                <w:rFonts w:ascii="Calibri" w:hAnsi="Calibri" w:cs="Calibri"/>
                <w:color w:val="000000"/>
              </w:rPr>
              <w:t>, contact number</w:t>
            </w:r>
            <w:r>
              <w:rPr>
                <w:rFonts w:ascii="Calibri" w:hAnsi="Calibri" w:cs="Calibri"/>
                <w:color w:val="000000"/>
              </w:rPr>
              <w:t>, status</w:t>
            </w:r>
            <w:r>
              <w:rPr>
                <w:rFonts w:ascii="Calibri" w:hAnsi="Calibri" w:cs="Calibri"/>
                <w:color w:val="000000"/>
              </w:rPr>
              <w:t>, threshold</w:t>
            </w:r>
            <w:r>
              <w:rPr>
                <w:rFonts w:ascii="Calibri" w:hAnsi="Calibri" w:cs="Calibri"/>
                <w:color w:val="000000"/>
              </w:rPr>
              <w:t>, account start date</w:t>
            </w:r>
            <w:r>
              <w:rPr>
                <w:rFonts w:ascii="Calibri" w:hAnsi="Calibri" w:cs="Calibri"/>
                <w:color w:val="000000"/>
              </w:rPr>
              <w:t>, billing start date</w:t>
            </w:r>
            <w:r>
              <w:rPr>
                <w:rFonts w:ascii="Calibri" w:hAnsi="Calibri" w:cs="Calibri"/>
                <w:color w:val="000000"/>
              </w:rPr>
              <w:t>, bill due date, last paid amount</w:t>
            </w:r>
            <w:r>
              <w:rPr>
                <w:rFonts w:ascii="Calibri" w:hAnsi="Calibri" w:cs="Calibri"/>
                <w:color w:val="000000"/>
              </w:rPr>
              <w:t>,</w:t>
            </w:r>
            <w:r w:rsidR="00B77D33">
              <w:rPr>
                <w:rFonts w:ascii="Calibri" w:hAnsi="Calibri" w:cs="Calibri"/>
                <w:color w:val="000000"/>
              </w:rPr>
              <w:t xml:space="preserve"> </w:t>
            </w:r>
            <w:r>
              <w:rPr>
                <w:rFonts w:ascii="Calibri" w:hAnsi="Calibri" w:cs="Calibri"/>
                <w:color w:val="000000"/>
              </w:rPr>
              <w:t xml:space="preserve">total due </w:t>
            </w:r>
            <w:proofErr w:type="gramStart"/>
            <w:r>
              <w:rPr>
                <w:rFonts w:ascii="Calibri" w:hAnsi="Calibri" w:cs="Calibri"/>
                <w:color w:val="000000"/>
              </w:rPr>
              <w:t>amount</w:t>
            </w:r>
            <w:proofErr w:type="gramEnd"/>
            <w:r>
              <w:rPr>
                <w:rFonts w:ascii="Calibri" w:hAnsi="Calibri" w:cs="Calibri"/>
                <w:color w:val="000000"/>
              </w:rPr>
              <w:t xml:space="preserve"> and partial due </w:t>
            </w:r>
            <w:r>
              <w:rPr>
                <w:rFonts w:ascii="Calibri" w:hAnsi="Calibri" w:cs="Calibri"/>
                <w:color w:val="000000"/>
              </w:rPr>
              <w:t>amount for selected consumer</w:t>
            </w:r>
          </w:p>
        </w:tc>
      </w:tr>
    </w:tbl>
    <w:p w14:paraId="7F6806D6" w14:textId="77777777" w:rsidR="00247C36" w:rsidRDefault="00247C36"/>
    <w:p w14:paraId="54DB3993" w14:textId="77777777" w:rsidR="00247C36" w:rsidRDefault="007B2224">
      <w:pPr>
        <w:pStyle w:val="NormalWeb"/>
        <w:spacing w:before="0" w:beforeAutospacing="0" w:after="0" w:afterAutospacing="0"/>
        <w:rPr>
          <w:rFonts w:ascii="Calibri" w:hAnsi="Calibri" w:cs="Calibri"/>
          <w:color w:val="000000"/>
        </w:rPr>
      </w:pPr>
      <w:r>
        <w:rPr>
          <w:rFonts w:ascii="Calibri" w:hAnsi="Calibri" w:cs="Calibri"/>
          <w:noProof/>
          <w:color w:val="000000"/>
        </w:rPr>
        <w:drawing>
          <wp:inline distT="0" distB="0" distL="0" distR="0" wp14:anchorId="1A726E9C" wp14:editId="330A06B4">
            <wp:extent cx="5720080" cy="21158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29601" cy="2119838"/>
                    </a:xfrm>
                    <a:prstGeom prst="rect">
                      <a:avLst/>
                    </a:prstGeom>
                    <a:noFill/>
                    <a:ln>
                      <a:noFill/>
                    </a:ln>
                  </pic:spPr>
                </pic:pic>
              </a:graphicData>
            </a:graphic>
          </wp:inline>
        </w:drawing>
      </w:r>
    </w:p>
    <w:p w14:paraId="793CA3BA" w14:textId="77777777" w:rsidR="00247C36" w:rsidRDefault="00247C36">
      <w:pPr>
        <w:pStyle w:val="NormalWeb"/>
        <w:spacing w:before="0" w:beforeAutospacing="0" w:after="0" w:afterAutospacing="0"/>
        <w:jc w:val="center"/>
        <w:rPr>
          <w:rStyle w:val="FigureCaptionChar"/>
          <w:rFonts w:asciiTheme="minorHAnsi" w:hAnsiTheme="minorHAnsi"/>
          <w:bCs/>
          <w:iCs/>
          <w:lang w:eastAsia="en-IN"/>
        </w:rPr>
      </w:pPr>
    </w:p>
    <w:p w14:paraId="266202EB" w14:textId="77777777" w:rsidR="00247C36" w:rsidRDefault="007B2224">
      <w:pPr>
        <w:pStyle w:val="NormalWeb"/>
        <w:spacing w:before="0" w:beforeAutospacing="0" w:after="0" w:afterAutospacing="0"/>
        <w:jc w:val="center"/>
        <w:rPr>
          <w:rFonts w:ascii="Calibri" w:hAnsi="Calibri" w:cs="Calibri"/>
          <w:color w:val="000000"/>
        </w:rPr>
      </w:pPr>
      <w:bookmarkStart w:id="332" w:name="_Toc73284824"/>
      <w:r>
        <w:rPr>
          <w:rStyle w:val="FigureCaptionChar"/>
          <w:rFonts w:asciiTheme="minorHAnsi" w:hAnsiTheme="minorHAnsi"/>
          <w:bCs/>
          <w:iCs/>
          <w:lang w:eastAsia="en-IN"/>
        </w:rPr>
        <w:t>Figure 8.26</w:t>
      </w:r>
      <w:r>
        <w:rPr>
          <w:rStyle w:val="FigureCaptionChar"/>
          <w:rFonts w:asciiTheme="minorHAnsi" w:hAnsiTheme="minorHAnsi"/>
          <w:bCs/>
          <w:iCs/>
          <w:lang w:eastAsia="en-IN"/>
        </w:rPr>
        <w:t xml:space="preserve"> </w:t>
      </w:r>
      <w:r>
        <w:rPr>
          <w:rStyle w:val="FigureCaptionChar"/>
          <w:rFonts w:asciiTheme="minorHAnsi" w:hAnsiTheme="minorHAnsi"/>
          <w:bCs/>
          <w:iCs/>
          <w:lang w:eastAsia="en-IN"/>
        </w:rPr>
        <w:t>My Account</w:t>
      </w:r>
      <w:bookmarkEnd w:id="332"/>
      <w:r>
        <w:rPr>
          <w:rStyle w:val="FigureCaptionChar"/>
          <w:rFonts w:asciiTheme="minorHAnsi" w:hAnsiTheme="minorHAnsi"/>
          <w:bCs/>
          <w:iCs/>
          <w:lang w:eastAsia="en-IN"/>
        </w:rPr>
        <w:br/>
      </w:r>
    </w:p>
    <w:p w14:paraId="1916BE07" w14:textId="77777777" w:rsidR="00247C36" w:rsidRDefault="007B2224">
      <w:pPr>
        <w:pStyle w:val="DocumentText"/>
      </w:pPr>
      <w:r>
        <w:br/>
      </w:r>
    </w:p>
    <w:p w14:paraId="1884BF0E" w14:textId="77777777" w:rsidR="00247C36" w:rsidRDefault="007B2224">
      <w:pPr>
        <w:pStyle w:val="HeadingsL3"/>
      </w:pPr>
      <w:r>
        <w:br w:type="page"/>
      </w:r>
      <w:bookmarkStart w:id="333" w:name="_Toc73284618"/>
      <w:r>
        <w:lastRenderedPageBreak/>
        <w:t>Defect Tracking and analysis</w:t>
      </w:r>
      <w:bookmarkEnd w:id="333"/>
    </w:p>
    <w:p w14:paraId="37A22B84" w14:textId="77777777" w:rsidR="00247C36" w:rsidRDefault="007B2224">
      <w:pPr>
        <w:pStyle w:val="DocumentText"/>
        <w:rPr>
          <w:rStyle w:val="cf01"/>
        </w:rPr>
      </w:pPr>
      <w:r>
        <w:rPr>
          <w:rStyle w:val="cf01"/>
        </w:rPr>
        <w:t xml:space="preserve">It includes all the defects found during testing. Description of the defect., analysis of what the defect was, which module/area the defect was found in, what </w:t>
      </w:r>
      <w:r>
        <w:rPr>
          <w:rStyle w:val="cf01"/>
        </w:rPr>
        <w:t>impact it had, what’s the finding from investigation, what was the cause of the defect and the resolution.</w:t>
      </w:r>
    </w:p>
    <w:p w14:paraId="636C3FF7" w14:textId="77777777" w:rsidR="00247C36" w:rsidRDefault="00247C36">
      <w:pPr>
        <w:pStyle w:val="TableCaption"/>
      </w:pPr>
    </w:p>
    <w:p w14:paraId="4ADEDED7" w14:textId="77777777" w:rsidR="00247C36" w:rsidRDefault="007B2224">
      <w:pPr>
        <w:pStyle w:val="TableCaption"/>
      </w:pPr>
      <w:bookmarkStart w:id="334" w:name="_Toc73284734"/>
      <w:r>
        <w:t>Table 9</w:t>
      </w:r>
      <w:r>
        <w:t xml:space="preserve"> </w:t>
      </w:r>
      <w:r>
        <w:t>Defects, Cause &amp; Resolution</w:t>
      </w:r>
      <w:bookmarkEnd w:id="334"/>
    </w:p>
    <w:p w14:paraId="6317BE76" w14:textId="77777777" w:rsidR="00247C36" w:rsidRDefault="00247C36">
      <w:pPr>
        <w:pStyle w:val="TableCaption"/>
      </w:pPr>
    </w:p>
    <w:tbl>
      <w:tblPr>
        <w:tblW w:w="8931" w:type="dxa"/>
        <w:tblInd w:w="-10" w:type="dxa"/>
        <w:tblLook w:val="04A0" w:firstRow="1" w:lastRow="0" w:firstColumn="1" w:lastColumn="0" w:noHBand="0" w:noVBand="1"/>
      </w:tblPr>
      <w:tblGrid>
        <w:gridCol w:w="1273"/>
        <w:gridCol w:w="2838"/>
        <w:gridCol w:w="2552"/>
        <w:gridCol w:w="2268"/>
      </w:tblGrid>
      <w:tr w:rsidR="00247C36" w14:paraId="5B5FEC64" w14:textId="77777777">
        <w:tc>
          <w:tcPr>
            <w:tcW w:w="1273"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F2A556"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Sr.</w:t>
            </w:r>
          </w:p>
          <w:p w14:paraId="17BDA05F"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No</w:t>
            </w:r>
            <w:r>
              <w:rPr>
                <w:b/>
                <w:bCs/>
                <w:lang w:eastAsia="en-US"/>
              </w:rPr>
              <w:t>.</w:t>
            </w:r>
          </w:p>
        </w:tc>
        <w:tc>
          <w:tcPr>
            <w:tcW w:w="28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0BE24F7"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Defects</w:t>
            </w:r>
          </w:p>
        </w:tc>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9D0A5E"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Cause</w:t>
            </w:r>
          </w:p>
        </w:tc>
        <w:tc>
          <w:tcPr>
            <w:tcW w:w="226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8A3B4E8" w14:textId="77777777" w:rsidR="00247C36" w:rsidRDefault="007B2224">
            <w:pPr>
              <w:pStyle w:val="NormalWeb"/>
              <w:spacing w:before="0" w:beforeAutospacing="0" w:after="0" w:afterAutospacing="0" w:line="256" w:lineRule="auto"/>
              <w:jc w:val="center"/>
              <w:rPr>
                <w:rFonts w:asciiTheme="minorHAnsi" w:hAnsiTheme="minorHAnsi" w:cstheme="minorHAnsi"/>
                <w:lang w:eastAsia="en-US"/>
              </w:rPr>
            </w:pPr>
            <w:r>
              <w:rPr>
                <w:rFonts w:asciiTheme="minorHAnsi" w:hAnsiTheme="minorHAnsi" w:cstheme="minorHAnsi"/>
                <w:b/>
                <w:bCs/>
                <w:color w:val="741B47"/>
                <w:lang w:eastAsia="en-US"/>
              </w:rPr>
              <w:t>Resolution</w:t>
            </w:r>
          </w:p>
        </w:tc>
      </w:tr>
      <w:tr w:rsidR="00247C36" w14:paraId="7A85C07A" w14:textId="77777777">
        <w:trPr>
          <w:trHeight w:val="478"/>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C9671" w14:textId="77777777" w:rsidR="00247C36" w:rsidRDefault="00247C36" w:rsidP="007B2224">
            <w:pPr>
              <w:pStyle w:val="ListParagraph"/>
              <w:numPr>
                <w:ilvl w:val="0"/>
                <w:numId w:val="100"/>
              </w:numPr>
              <w:rPr>
                <w:rFonts w:asciiTheme="minorHAnsi" w:hAnsiTheme="minorHAnsi" w:cstheme="minorHAnsi"/>
              </w:rPr>
            </w:pPr>
          </w:p>
        </w:tc>
        <w:tc>
          <w:tcPr>
            <w:tcW w:w="2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25E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Module – </w:t>
            </w:r>
            <w:proofErr w:type="spellStart"/>
            <w:r>
              <w:rPr>
                <w:rFonts w:asciiTheme="minorHAnsi" w:hAnsiTheme="minorHAnsi" w:cstheme="minorHAnsi"/>
                <w:lang w:eastAsia="en-US"/>
              </w:rPr>
              <w:t>Account_details</w:t>
            </w:r>
            <w:proofErr w:type="spellEnd"/>
            <w:r>
              <w:rPr>
                <w:rFonts w:asciiTheme="minorHAnsi" w:hAnsiTheme="minorHAnsi" w:cstheme="minorHAnsi"/>
                <w:lang w:eastAsia="en-US"/>
              </w:rPr>
              <w:t xml:space="preserve">, </w:t>
            </w:r>
            <w:proofErr w:type="spellStart"/>
            <w:r>
              <w:rPr>
                <w:rFonts w:asciiTheme="minorHAnsi" w:hAnsiTheme="minorHAnsi" w:cstheme="minorHAnsi"/>
                <w:lang w:eastAsia="en-US"/>
              </w:rPr>
              <w:t>Udhaari_records</w:t>
            </w:r>
            <w:proofErr w:type="spellEnd"/>
            <w:r>
              <w:rPr>
                <w:rFonts w:asciiTheme="minorHAnsi" w:hAnsiTheme="minorHAnsi" w:cstheme="minorHAnsi"/>
                <w:lang w:eastAsia="en-US"/>
              </w:rPr>
              <w:t xml:space="preserve"> &amp; </w:t>
            </w:r>
            <w:proofErr w:type="spellStart"/>
            <w:proofErr w:type="gramStart"/>
            <w:r>
              <w:rPr>
                <w:rFonts w:asciiTheme="minorHAnsi" w:hAnsiTheme="minorHAnsi" w:cstheme="minorHAnsi"/>
                <w:lang w:eastAsia="en-US"/>
              </w:rPr>
              <w:t>My</w:t>
            </w:r>
            <w:proofErr w:type="gramEnd"/>
            <w:r>
              <w:rPr>
                <w:rFonts w:asciiTheme="minorHAnsi" w:hAnsiTheme="minorHAnsi" w:cstheme="minorHAnsi"/>
                <w:lang w:eastAsia="en-US"/>
              </w:rPr>
              <w:t>_udhaari</w:t>
            </w:r>
            <w:proofErr w:type="spellEnd"/>
          </w:p>
          <w:p w14:paraId="17CFA36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Date to be </w:t>
            </w:r>
            <w:r>
              <w:rPr>
                <w:rFonts w:asciiTheme="minorHAnsi" w:hAnsiTheme="minorHAnsi" w:cstheme="minorHAnsi"/>
                <w:lang w:eastAsia="en-US"/>
              </w:rPr>
              <w:t>entered in the database unmatched during deployment</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8A0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Local database time zone set differed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6E4D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Changes done in the online database by setting local </w:t>
            </w:r>
            <w:proofErr w:type="spellStart"/>
            <w:r>
              <w:rPr>
                <w:rFonts w:asciiTheme="minorHAnsi" w:hAnsiTheme="minorHAnsi" w:cstheme="minorHAnsi"/>
                <w:lang w:eastAsia="en-US"/>
              </w:rPr>
              <w:t>timezone</w:t>
            </w:r>
            <w:proofErr w:type="spellEnd"/>
          </w:p>
        </w:tc>
      </w:tr>
      <w:tr w:rsidR="00247C36" w14:paraId="687BCE97" w14:textId="77777777">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073F" w14:textId="77777777" w:rsidR="00247C36" w:rsidRDefault="00247C36" w:rsidP="007B2224">
            <w:pPr>
              <w:pStyle w:val="ListParagraph"/>
              <w:numPr>
                <w:ilvl w:val="0"/>
                <w:numId w:val="100"/>
              </w:numPr>
              <w:rPr>
                <w:rFonts w:asciiTheme="minorHAnsi" w:hAnsiTheme="minorHAnsi" w:cstheme="minorHAnsi"/>
              </w:rPr>
            </w:pPr>
          </w:p>
        </w:tc>
        <w:tc>
          <w:tcPr>
            <w:tcW w:w="2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0F0B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Module – </w:t>
            </w:r>
            <w:proofErr w:type="spellStart"/>
            <w:r>
              <w:rPr>
                <w:rFonts w:asciiTheme="minorHAnsi" w:hAnsiTheme="minorHAnsi" w:cstheme="minorHAnsi"/>
                <w:lang w:eastAsia="en-US"/>
              </w:rPr>
              <w:t>Udhaari_records</w:t>
            </w:r>
            <w:proofErr w:type="spellEnd"/>
          </w:p>
          <w:p w14:paraId="43DEE3C3"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Recent transaction sorted based on transaction ID</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766C"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When sorted using date gave</w:t>
            </w:r>
            <w:r>
              <w:rPr>
                <w:rFonts w:asciiTheme="minorHAnsi" w:hAnsiTheme="minorHAnsi" w:cstheme="minorHAnsi"/>
                <w:lang w:eastAsia="en-US"/>
              </w:rPr>
              <w:t xml:space="preserve"> unexpected result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FEB1E"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Transaction ID generated based on date/time hence sorts recent transaction ID in descending order</w:t>
            </w:r>
          </w:p>
        </w:tc>
      </w:tr>
      <w:tr w:rsidR="00247C36" w14:paraId="20B41938" w14:textId="77777777">
        <w:trPr>
          <w:trHeight w:val="403"/>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157E3" w14:textId="77777777" w:rsidR="00247C36" w:rsidRDefault="00247C36" w:rsidP="007B2224">
            <w:pPr>
              <w:pStyle w:val="ListParagraph"/>
              <w:numPr>
                <w:ilvl w:val="0"/>
                <w:numId w:val="100"/>
              </w:numPr>
              <w:rPr>
                <w:rFonts w:asciiTheme="minorHAnsi" w:hAnsiTheme="minorHAnsi" w:cstheme="minorHAnsi"/>
              </w:rPr>
            </w:pPr>
          </w:p>
        </w:tc>
        <w:tc>
          <w:tcPr>
            <w:tcW w:w="2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581EB"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Modules – All modules that include values to be taken as </w:t>
            </w:r>
            <w:proofErr w:type="gramStart"/>
            <w:r>
              <w:rPr>
                <w:rFonts w:asciiTheme="minorHAnsi" w:hAnsiTheme="minorHAnsi" w:cstheme="minorHAnsi"/>
                <w:lang w:eastAsia="en-US"/>
              </w:rPr>
              <w:t>input</w:t>
            </w:r>
            <w:proofErr w:type="gramEnd"/>
          </w:p>
          <w:p w14:paraId="42D6084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State variables not cleared after use</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B249"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The state variables once submitted does not get cleared automatically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C6538"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As the task gets completed the state variables are re-initialized with their initial states</w:t>
            </w:r>
          </w:p>
        </w:tc>
      </w:tr>
      <w:tr w:rsidR="00247C36" w14:paraId="7F9FAA7B" w14:textId="77777777">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84732" w14:textId="77777777" w:rsidR="00247C36" w:rsidRDefault="00247C36" w:rsidP="007B2224">
            <w:pPr>
              <w:pStyle w:val="ListParagraph"/>
              <w:numPr>
                <w:ilvl w:val="0"/>
                <w:numId w:val="100"/>
              </w:numPr>
              <w:rPr>
                <w:rFonts w:asciiTheme="minorHAnsi" w:hAnsiTheme="minorHAnsi" w:cstheme="minorHAnsi"/>
              </w:rPr>
            </w:pPr>
          </w:p>
        </w:tc>
        <w:tc>
          <w:tcPr>
            <w:tcW w:w="2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1870"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Module – </w:t>
            </w:r>
            <w:proofErr w:type="spellStart"/>
            <w:r>
              <w:rPr>
                <w:rFonts w:asciiTheme="minorHAnsi" w:hAnsiTheme="minorHAnsi" w:cstheme="minorHAnsi"/>
                <w:lang w:eastAsia="en-US"/>
              </w:rPr>
              <w:t>Vendor_register</w:t>
            </w:r>
            <w:proofErr w:type="spellEnd"/>
            <w:r>
              <w:rPr>
                <w:rFonts w:asciiTheme="minorHAnsi" w:hAnsiTheme="minorHAnsi" w:cstheme="minorHAnsi"/>
                <w:lang w:eastAsia="en-US"/>
              </w:rPr>
              <w:t xml:space="preserve">, </w:t>
            </w:r>
            <w:proofErr w:type="spellStart"/>
            <w:r>
              <w:rPr>
                <w:rFonts w:asciiTheme="minorHAnsi" w:hAnsiTheme="minorHAnsi" w:cstheme="minorHAnsi"/>
                <w:lang w:eastAsia="en-US"/>
              </w:rPr>
              <w:t>Consumer_register</w:t>
            </w:r>
            <w:proofErr w:type="spellEnd"/>
            <w:r>
              <w:rPr>
                <w:rFonts w:asciiTheme="minorHAnsi" w:hAnsiTheme="minorHAnsi" w:cstheme="minorHAnsi"/>
                <w:lang w:eastAsia="en-US"/>
              </w:rPr>
              <w:t xml:space="preserve">, </w:t>
            </w:r>
            <w:proofErr w:type="spellStart"/>
            <w:r>
              <w:rPr>
                <w:rFonts w:asciiTheme="minorHAnsi" w:hAnsiTheme="minorHAnsi" w:cstheme="minorHAnsi"/>
                <w:lang w:eastAsia="en-US"/>
              </w:rPr>
              <w:t>Add_</w:t>
            </w:r>
            <w:proofErr w:type="gramStart"/>
            <w:r>
              <w:rPr>
                <w:rFonts w:asciiTheme="minorHAnsi" w:hAnsiTheme="minorHAnsi" w:cstheme="minorHAnsi"/>
                <w:lang w:eastAsia="en-US"/>
              </w:rPr>
              <w:t>consumer</w:t>
            </w:r>
            <w:proofErr w:type="spellEnd"/>
            <w:proofErr w:type="gramEnd"/>
          </w:p>
          <w:p w14:paraId="1E866146"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 xml:space="preserve">At a time only one user </w:t>
            </w:r>
            <w:r>
              <w:rPr>
                <w:rFonts w:asciiTheme="minorHAnsi" w:hAnsiTheme="minorHAnsi" w:cstheme="minorHAnsi"/>
                <w:lang w:eastAsia="en-US"/>
              </w:rPr>
              <w:t xml:space="preserve">allowed to </w:t>
            </w:r>
            <w:proofErr w:type="gramStart"/>
            <w:r>
              <w:rPr>
                <w:rFonts w:asciiTheme="minorHAnsi" w:hAnsiTheme="minorHAnsi" w:cstheme="minorHAnsi"/>
                <w:lang w:eastAsia="en-US"/>
              </w:rPr>
              <w:t>register/added</w:t>
            </w:r>
            <w:proofErr w:type="gramEnd"/>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E7314"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Navigate to previous screen enabled after submission hence screen changes after submission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18607" w14:textId="77777777" w:rsidR="00247C36" w:rsidRDefault="007B2224">
            <w:pPr>
              <w:pStyle w:val="NormalWeb"/>
              <w:spacing w:before="0" w:beforeAutospacing="0" w:after="0" w:afterAutospacing="0" w:line="256" w:lineRule="auto"/>
              <w:rPr>
                <w:rFonts w:asciiTheme="minorHAnsi" w:hAnsiTheme="minorHAnsi" w:cstheme="minorHAnsi"/>
                <w:lang w:eastAsia="en-US"/>
              </w:rPr>
            </w:pPr>
            <w:r>
              <w:rPr>
                <w:rFonts w:asciiTheme="minorHAnsi" w:hAnsiTheme="minorHAnsi" w:cstheme="minorHAnsi"/>
                <w:lang w:eastAsia="en-US"/>
              </w:rPr>
              <w:t>Introduced back button wherever required so user can register/add as many users required at an instance</w:t>
            </w:r>
          </w:p>
        </w:tc>
      </w:tr>
      <w:tr w:rsidR="00247C36" w14:paraId="6638F090" w14:textId="77777777">
        <w:trPr>
          <w:trHeight w:val="25"/>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C3F46" w14:textId="77777777" w:rsidR="00247C36" w:rsidRDefault="00247C36" w:rsidP="007B2224">
            <w:pPr>
              <w:pStyle w:val="ListParagraph"/>
              <w:numPr>
                <w:ilvl w:val="0"/>
                <w:numId w:val="100"/>
              </w:numPr>
              <w:rPr>
                <w:rFonts w:asciiTheme="minorHAnsi" w:hAnsiTheme="minorHAnsi" w:cstheme="minorHAnsi"/>
              </w:rPr>
            </w:pPr>
          </w:p>
        </w:tc>
        <w:tc>
          <w:tcPr>
            <w:tcW w:w="2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42D62" w14:textId="77777777" w:rsidR="00247C36" w:rsidRDefault="007B2224">
            <w:pPr>
              <w:pStyle w:val="NormalWeb"/>
              <w:rPr>
                <w:rFonts w:asciiTheme="minorHAnsi" w:hAnsiTheme="minorHAnsi" w:cstheme="minorHAnsi"/>
              </w:rPr>
            </w:pPr>
            <w:r>
              <w:rPr>
                <w:rFonts w:asciiTheme="minorHAnsi" w:hAnsiTheme="minorHAnsi" w:cstheme="minorHAnsi"/>
              </w:rPr>
              <w:t xml:space="preserve">Module - </w:t>
            </w:r>
            <w:proofErr w:type="spellStart"/>
            <w:r>
              <w:rPr>
                <w:rFonts w:asciiTheme="minorHAnsi" w:hAnsiTheme="minorHAnsi" w:cstheme="minorHAnsi"/>
              </w:rPr>
              <w:t>Add_products</w:t>
            </w:r>
            <w:proofErr w:type="spellEnd"/>
            <w:r>
              <w:rPr>
                <w:rFonts w:asciiTheme="minorHAnsi" w:hAnsiTheme="minorHAnsi" w:cstheme="minorHAnsi"/>
              </w:rPr>
              <w:t> </w:t>
            </w:r>
          </w:p>
          <w:p w14:paraId="0E7DD0FC" w14:textId="77777777" w:rsidR="00247C36" w:rsidRDefault="007B2224">
            <w:pPr>
              <w:pStyle w:val="NormalWeb"/>
              <w:rPr>
                <w:rFonts w:asciiTheme="minorHAnsi" w:hAnsiTheme="minorHAnsi" w:cstheme="minorHAnsi"/>
              </w:rPr>
            </w:pPr>
            <w:r>
              <w:rPr>
                <w:rFonts w:asciiTheme="minorHAnsi" w:hAnsiTheme="minorHAnsi" w:cstheme="minorHAnsi"/>
              </w:rPr>
              <w:t>Once vendo</w:t>
            </w:r>
            <w:r>
              <w:rPr>
                <w:rFonts w:asciiTheme="minorHAnsi" w:hAnsiTheme="minorHAnsi" w:cstheme="minorHAnsi"/>
              </w:rPr>
              <w:t>r add product it cannot be deleted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718DC" w14:textId="77777777" w:rsidR="00247C36" w:rsidRDefault="007B2224">
            <w:pPr>
              <w:pStyle w:val="NormalWeb"/>
              <w:rPr>
                <w:rFonts w:asciiTheme="minorHAnsi" w:hAnsiTheme="minorHAnsi" w:cstheme="minorHAnsi"/>
              </w:rPr>
            </w:pPr>
            <w:r>
              <w:rPr>
                <w:rFonts w:asciiTheme="minorHAnsi" w:hAnsiTheme="minorHAnsi" w:cstheme="minorHAnsi"/>
              </w:rPr>
              <w:t>No option to delete purchased product once added in the add products table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16412" w14:textId="77777777" w:rsidR="00247C36" w:rsidRDefault="007B2224">
            <w:pPr>
              <w:pStyle w:val="NormalWeb"/>
              <w:rPr>
                <w:rFonts w:asciiTheme="minorHAnsi" w:hAnsiTheme="minorHAnsi" w:cstheme="minorHAnsi"/>
              </w:rPr>
            </w:pPr>
            <w:r>
              <w:rPr>
                <w:rFonts w:asciiTheme="minorHAnsi" w:hAnsiTheme="minorHAnsi" w:cstheme="minorHAnsi"/>
              </w:rPr>
              <w:t xml:space="preserve">Option provided to delete </w:t>
            </w:r>
            <w:proofErr w:type="gramStart"/>
            <w:r>
              <w:rPr>
                <w:rFonts w:asciiTheme="minorHAnsi" w:hAnsiTheme="minorHAnsi" w:cstheme="minorHAnsi"/>
              </w:rPr>
              <w:t>particular product</w:t>
            </w:r>
            <w:proofErr w:type="gramEnd"/>
            <w:r>
              <w:rPr>
                <w:rFonts w:asciiTheme="minorHAnsi" w:hAnsiTheme="minorHAnsi" w:cstheme="minorHAnsi"/>
              </w:rPr>
              <w:t xml:space="preserve"> on each row</w:t>
            </w:r>
          </w:p>
        </w:tc>
      </w:tr>
    </w:tbl>
    <w:p w14:paraId="6EEF8E49" w14:textId="3C2147FA" w:rsidR="00247C36" w:rsidRDefault="00247C36">
      <w:pPr>
        <w:spacing w:line="240" w:lineRule="auto"/>
        <w:rPr>
          <w:rFonts w:asciiTheme="majorHAnsi" w:hAnsiTheme="majorHAnsi"/>
          <w:b/>
          <w:color w:val="000070"/>
          <w:sz w:val="36"/>
        </w:rPr>
      </w:pPr>
      <w:bookmarkStart w:id="335" w:name="_Toc32389"/>
    </w:p>
    <w:p w14:paraId="66AC8CDE" w14:textId="31768B6D" w:rsidR="00247C36" w:rsidRDefault="007B2224">
      <w:pPr>
        <w:pStyle w:val="HeadingL1"/>
        <w:outlineLvl w:val="0"/>
      </w:pPr>
      <w:bookmarkStart w:id="336" w:name="_Toc73284619"/>
      <w:r>
        <w:t>Deployment &amp; Implementation</w:t>
      </w:r>
      <w:bookmarkEnd w:id="335"/>
      <w:bookmarkEnd w:id="336"/>
    </w:p>
    <w:p w14:paraId="04A515EA" w14:textId="77777777" w:rsidR="00247C36" w:rsidRDefault="00247C36">
      <w:pPr>
        <w:spacing w:line="240" w:lineRule="auto"/>
        <w:rPr>
          <w:rFonts w:eastAsia="Times New Roman" w:cs="Times New Roman"/>
          <w:szCs w:val="24"/>
          <w:lang w:val="en-IN" w:eastAsia="en-IN"/>
        </w:rPr>
      </w:pPr>
    </w:p>
    <w:p w14:paraId="4C466FC0" w14:textId="77777777" w:rsidR="00247C36" w:rsidRDefault="007B2224">
      <w:pPr>
        <w:pStyle w:val="DocumentText"/>
        <w:rPr>
          <w:sz w:val="30"/>
          <w:szCs w:val="30"/>
          <w:lang w:val="en-IN" w:eastAsia="en-IN"/>
        </w:rPr>
      </w:pPr>
      <w:r>
        <w:rPr>
          <w:color w:val="202124"/>
          <w:shd w:val="clear" w:color="auto" w:fill="FFFFFF"/>
        </w:rPr>
        <w:t xml:space="preserve">This part refers to the process of making </w:t>
      </w:r>
      <w:r>
        <w:rPr>
          <w:color w:val="202124"/>
          <w:shd w:val="clear" w:color="auto" w:fill="FFFFFF"/>
        </w:rPr>
        <w:t>the application work on a target device, whether it be a test server, production environment or a user's computer or mobile device.</w:t>
      </w:r>
      <w:r>
        <w:rPr>
          <w:sz w:val="30"/>
          <w:szCs w:val="30"/>
          <w:lang w:val="en-IN" w:eastAsia="en-IN"/>
        </w:rPr>
        <w:tab/>
      </w:r>
    </w:p>
    <w:p w14:paraId="4539E600" w14:textId="77777777" w:rsidR="00247C36" w:rsidRDefault="007B2224">
      <w:pPr>
        <w:pStyle w:val="DocumentText"/>
        <w:rPr>
          <w:lang w:val="en-IN" w:eastAsia="en-IN"/>
        </w:rPr>
      </w:pPr>
      <w:r>
        <w:rPr>
          <w:lang w:val="en-IN" w:eastAsia="en-IN"/>
        </w:rPr>
        <w:t>The project is setup and deployed as follows,</w:t>
      </w:r>
    </w:p>
    <w:p w14:paraId="59397241" w14:textId="77777777" w:rsidR="00247C36" w:rsidRDefault="007B2224">
      <w:pPr>
        <w:pStyle w:val="DocumentText"/>
        <w:numPr>
          <w:ilvl w:val="0"/>
          <w:numId w:val="65"/>
        </w:numPr>
        <w:rPr>
          <w:lang w:val="en-IN" w:eastAsia="en-IN"/>
        </w:rPr>
      </w:pPr>
      <w:r>
        <w:rPr>
          <w:lang w:val="en-IN" w:eastAsia="en-IN"/>
        </w:rPr>
        <w:t xml:space="preserve">Setup all the files in the project directory for the heroku build </w:t>
      </w:r>
      <w:r>
        <w:rPr>
          <w:lang w:val="en-IN" w:eastAsia="en-IN"/>
        </w:rPr>
        <w:t>structure</w:t>
      </w:r>
    </w:p>
    <w:p w14:paraId="0BE102CE" w14:textId="77777777" w:rsidR="00247C36" w:rsidRDefault="007B2224">
      <w:pPr>
        <w:pStyle w:val="DocumentText"/>
        <w:numPr>
          <w:ilvl w:val="0"/>
          <w:numId w:val="65"/>
        </w:numPr>
        <w:rPr>
          <w:lang w:val="en-IN" w:eastAsia="en-IN"/>
        </w:rPr>
      </w:pPr>
      <w:r>
        <w:rPr>
          <w:color w:val="030303"/>
          <w:shd w:val="clear" w:color="auto" w:fill="F9F9F9"/>
          <w:lang w:val="en-IN" w:eastAsia="en-IN"/>
        </w:rPr>
        <w:t>Configure main Server file</w:t>
      </w:r>
    </w:p>
    <w:p w14:paraId="52354E7C" w14:textId="77777777" w:rsidR="00247C36" w:rsidRDefault="007B2224">
      <w:pPr>
        <w:pStyle w:val="DocumentText"/>
        <w:numPr>
          <w:ilvl w:val="0"/>
          <w:numId w:val="65"/>
        </w:numPr>
        <w:rPr>
          <w:lang w:val="en-IN" w:eastAsia="en-IN"/>
        </w:rPr>
      </w:pPr>
      <w:r>
        <w:rPr>
          <w:color w:val="030303"/>
          <w:shd w:val="clear" w:color="auto" w:fill="F9F9F9"/>
          <w:lang w:val="en-IN" w:eastAsia="en-IN"/>
        </w:rPr>
        <w:t>Configure Database Connection</w:t>
      </w:r>
    </w:p>
    <w:p w14:paraId="6210C6FB" w14:textId="77777777" w:rsidR="00247C36" w:rsidRDefault="007B2224">
      <w:pPr>
        <w:pStyle w:val="DocumentText"/>
        <w:numPr>
          <w:ilvl w:val="0"/>
          <w:numId w:val="65"/>
        </w:numPr>
        <w:rPr>
          <w:color w:val="030303"/>
          <w:lang w:val="en-IN" w:eastAsia="en-IN"/>
        </w:rPr>
      </w:pPr>
      <w:r>
        <w:rPr>
          <w:color w:val="030303"/>
          <w:shd w:val="clear" w:color="auto" w:fill="F9F9F9"/>
          <w:lang w:val="en-IN" w:eastAsia="en-IN"/>
        </w:rPr>
        <w:t>Configure production and local connectivity using process.env</w:t>
      </w:r>
    </w:p>
    <w:p w14:paraId="38AE8684" w14:textId="77777777" w:rsidR="00247C36" w:rsidRDefault="007B2224">
      <w:pPr>
        <w:pStyle w:val="DocumentText"/>
        <w:numPr>
          <w:ilvl w:val="0"/>
          <w:numId w:val="65"/>
        </w:numPr>
        <w:rPr>
          <w:lang w:val="en-IN" w:eastAsia="en-IN"/>
        </w:rPr>
      </w:pPr>
      <w:r>
        <w:rPr>
          <w:color w:val="030303"/>
          <w:shd w:val="clear" w:color="auto" w:fill="F9F9F9"/>
          <w:lang w:val="en-IN" w:eastAsia="en-IN"/>
        </w:rPr>
        <w:t>Setup Scripts in package.json</w:t>
      </w:r>
    </w:p>
    <w:p w14:paraId="1A6B4F0C" w14:textId="77777777" w:rsidR="00247C36" w:rsidRDefault="007B2224">
      <w:pPr>
        <w:pStyle w:val="DocumentText"/>
        <w:numPr>
          <w:ilvl w:val="0"/>
          <w:numId w:val="65"/>
        </w:numPr>
        <w:rPr>
          <w:color w:val="030303"/>
          <w:lang w:val="en-IN" w:eastAsia="en-IN"/>
        </w:rPr>
      </w:pPr>
      <w:r>
        <w:rPr>
          <w:color w:val="030303"/>
          <w:shd w:val="clear" w:color="auto" w:fill="F9F9F9"/>
          <w:lang w:val="en-IN" w:eastAsia="en-IN"/>
        </w:rPr>
        <w:t>Set heroku start and post-build </w:t>
      </w:r>
    </w:p>
    <w:p w14:paraId="21C431B7" w14:textId="77777777" w:rsidR="00247C36" w:rsidRDefault="007B2224">
      <w:pPr>
        <w:pStyle w:val="DocumentText"/>
        <w:numPr>
          <w:ilvl w:val="0"/>
          <w:numId w:val="65"/>
        </w:numPr>
        <w:rPr>
          <w:lang w:val="en-IN" w:eastAsia="en-IN"/>
        </w:rPr>
      </w:pPr>
      <w:r>
        <w:rPr>
          <w:color w:val="030303"/>
          <w:shd w:val="clear" w:color="auto" w:fill="F9F9F9"/>
          <w:lang w:val="en-IN" w:eastAsia="en-IN"/>
        </w:rPr>
        <w:t>Set up engines in package.json and add catchall method</w:t>
      </w:r>
    </w:p>
    <w:p w14:paraId="7EB3EF5A" w14:textId="77777777" w:rsidR="00247C36" w:rsidRDefault="007B2224">
      <w:pPr>
        <w:pStyle w:val="DocumentText"/>
        <w:numPr>
          <w:ilvl w:val="0"/>
          <w:numId w:val="65"/>
        </w:numPr>
        <w:rPr>
          <w:color w:val="030303"/>
          <w:lang w:val="en-IN" w:eastAsia="en-IN"/>
        </w:rPr>
      </w:pPr>
      <w:r>
        <w:rPr>
          <w:color w:val="030303"/>
          <w:shd w:val="clear" w:color="auto" w:fill="F9F9F9"/>
          <w:lang w:val="en-IN" w:eastAsia="en-IN"/>
        </w:rPr>
        <w:t>Install H</w:t>
      </w:r>
      <w:r>
        <w:rPr>
          <w:color w:val="030303"/>
          <w:shd w:val="clear" w:color="auto" w:fill="F9F9F9"/>
          <w:lang w:val="en-IN" w:eastAsia="en-IN"/>
        </w:rPr>
        <w:t>eroku CLI</w:t>
      </w:r>
    </w:p>
    <w:p w14:paraId="57F24089" w14:textId="77777777" w:rsidR="00247C36" w:rsidRDefault="007B2224">
      <w:pPr>
        <w:pStyle w:val="DocumentText"/>
        <w:numPr>
          <w:ilvl w:val="0"/>
          <w:numId w:val="65"/>
        </w:numPr>
        <w:rPr>
          <w:lang w:val="en-IN" w:eastAsia="en-IN"/>
        </w:rPr>
      </w:pPr>
      <w:r>
        <w:rPr>
          <w:color w:val="030303"/>
          <w:shd w:val="clear" w:color="auto" w:fill="F9F9F9"/>
          <w:lang w:val="en-IN" w:eastAsia="en-IN"/>
        </w:rPr>
        <w:t>Deploy to Heroku</w:t>
      </w:r>
    </w:p>
    <w:p w14:paraId="03A2B6E4" w14:textId="77777777" w:rsidR="00247C36" w:rsidRDefault="007B2224" w:rsidP="007B2224">
      <w:pPr>
        <w:pStyle w:val="DocumentText"/>
        <w:numPr>
          <w:ilvl w:val="0"/>
          <w:numId w:val="101"/>
        </w:numPr>
        <w:outlineLvl w:val="0"/>
        <w:rPr>
          <w:color w:val="030303"/>
          <w:lang w:val="en-IN" w:eastAsia="en-IN"/>
        </w:rPr>
      </w:pPr>
      <w:bookmarkStart w:id="337" w:name="_Toc16058"/>
      <w:r>
        <w:rPr>
          <w:color w:val="030303"/>
          <w:shd w:val="clear" w:color="auto" w:fill="F9F9F9"/>
          <w:lang w:val="en-IN" w:eastAsia="en-IN"/>
        </w:rPr>
        <w:t>Login to heroku </w:t>
      </w:r>
      <w:bookmarkEnd w:id="337"/>
    </w:p>
    <w:p w14:paraId="144F0A9E" w14:textId="77777777" w:rsidR="00247C36" w:rsidRDefault="007B2224" w:rsidP="007B2224">
      <w:pPr>
        <w:pStyle w:val="DocumentText"/>
        <w:numPr>
          <w:ilvl w:val="0"/>
          <w:numId w:val="101"/>
        </w:numPr>
        <w:outlineLvl w:val="0"/>
        <w:rPr>
          <w:color w:val="030303"/>
          <w:lang w:val="en-IN" w:eastAsia="en-IN"/>
        </w:rPr>
      </w:pPr>
      <w:bookmarkStart w:id="338" w:name="_Toc28123"/>
      <w:r>
        <w:rPr>
          <w:color w:val="030303"/>
          <w:shd w:val="clear" w:color="auto" w:fill="F9F9F9"/>
          <w:lang w:val="en-IN" w:eastAsia="en-IN"/>
        </w:rPr>
        <w:t>Create new project on heroku</w:t>
      </w:r>
      <w:bookmarkEnd w:id="338"/>
    </w:p>
    <w:p w14:paraId="3757154F" w14:textId="77777777" w:rsidR="00247C36" w:rsidRDefault="007B2224" w:rsidP="007B2224">
      <w:pPr>
        <w:pStyle w:val="DocumentText"/>
        <w:numPr>
          <w:ilvl w:val="0"/>
          <w:numId w:val="101"/>
        </w:numPr>
        <w:rPr>
          <w:color w:val="030303"/>
          <w:lang w:val="en-IN" w:eastAsia="en-IN"/>
        </w:rPr>
      </w:pPr>
      <w:r>
        <w:rPr>
          <w:color w:val="030303"/>
          <w:shd w:val="clear" w:color="auto" w:fill="F9F9F9"/>
          <w:lang w:val="en-IN" w:eastAsia="en-IN"/>
        </w:rPr>
        <w:t>Add add-on : Heroku Postgres (Hobby Dev - Free version) </w:t>
      </w:r>
    </w:p>
    <w:p w14:paraId="22D93D3C" w14:textId="77777777" w:rsidR="00247C36" w:rsidRDefault="007B2224">
      <w:pPr>
        <w:pStyle w:val="DocumentText"/>
        <w:ind w:left="1440" w:firstLine="720"/>
        <w:rPr>
          <w:color w:val="030303"/>
          <w:lang w:val="en-IN" w:eastAsia="en-IN"/>
        </w:rPr>
      </w:pPr>
      <w:r>
        <w:rPr>
          <w:color w:val="030303"/>
          <w:shd w:val="clear" w:color="auto" w:fill="F9F9F9"/>
          <w:lang w:val="en-IN" w:eastAsia="en-IN"/>
        </w:rPr>
        <w:t>Configure database - create tables</w:t>
      </w:r>
    </w:p>
    <w:p w14:paraId="030EEFDB" w14:textId="77777777" w:rsidR="00247C36" w:rsidRDefault="007B2224" w:rsidP="007B2224">
      <w:pPr>
        <w:pStyle w:val="DocumentText"/>
        <w:numPr>
          <w:ilvl w:val="0"/>
          <w:numId w:val="102"/>
        </w:numPr>
        <w:rPr>
          <w:color w:val="030303"/>
          <w:lang w:val="en-IN" w:eastAsia="en-IN"/>
        </w:rPr>
      </w:pPr>
      <w:r>
        <w:rPr>
          <w:color w:val="030303"/>
          <w:shd w:val="clear" w:color="auto" w:fill="F9F9F9"/>
          <w:lang w:val="en-IN" w:eastAsia="en-IN"/>
        </w:rPr>
        <w:t>Go to deploy section in created section on heroku </w:t>
      </w:r>
    </w:p>
    <w:p w14:paraId="6F145BDA" w14:textId="77777777" w:rsidR="00247C36" w:rsidRDefault="007B2224">
      <w:pPr>
        <w:pStyle w:val="DocumentText"/>
        <w:ind w:left="2160"/>
        <w:rPr>
          <w:color w:val="030303"/>
          <w:lang w:val="en-IN" w:eastAsia="en-IN"/>
        </w:rPr>
      </w:pPr>
      <w:r>
        <w:rPr>
          <w:color w:val="030303"/>
          <w:shd w:val="clear" w:color="auto" w:fill="F9F9F9"/>
          <w:lang w:val="en-IN" w:eastAsia="en-IN"/>
        </w:rPr>
        <w:t>Connect to Git account</w:t>
      </w:r>
    </w:p>
    <w:p w14:paraId="7B14BC58" w14:textId="77777777" w:rsidR="00247C36" w:rsidRDefault="007B2224">
      <w:pPr>
        <w:pStyle w:val="DocumentText"/>
        <w:ind w:left="2160"/>
        <w:rPr>
          <w:color w:val="030303"/>
          <w:lang w:val="en-IN" w:eastAsia="en-IN"/>
        </w:rPr>
      </w:pPr>
      <w:r>
        <w:rPr>
          <w:color w:val="030303"/>
          <w:shd w:val="clear" w:color="auto" w:fill="F9F9F9"/>
          <w:lang w:val="en-IN" w:eastAsia="en-IN"/>
        </w:rPr>
        <w:t xml:space="preserve">Select Your </w:t>
      </w:r>
      <w:r>
        <w:rPr>
          <w:color w:val="030303"/>
          <w:shd w:val="clear" w:color="auto" w:fill="F9F9F9"/>
          <w:lang w:val="en-IN" w:eastAsia="en-IN"/>
        </w:rPr>
        <w:t>Project repository</w:t>
      </w:r>
    </w:p>
    <w:p w14:paraId="658A805D" w14:textId="77777777" w:rsidR="00247C36" w:rsidRDefault="007B2224">
      <w:pPr>
        <w:pStyle w:val="DocumentText"/>
        <w:ind w:left="2160"/>
        <w:rPr>
          <w:color w:val="030303"/>
          <w:lang w:val="en-IN" w:eastAsia="en-IN"/>
        </w:rPr>
      </w:pPr>
      <w:r>
        <w:rPr>
          <w:color w:val="030303"/>
          <w:shd w:val="clear" w:color="auto" w:fill="F9F9F9"/>
          <w:lang w:val="en-IN" w:eastAsia="en-IN"/>
        </w:rPr>
        <w:t>Git push heroku master</w:t>
      </w:r>
    </w:p>
    <w:p w14:paraId="0D6B6E7E" w14:textId="77777777" w:rsidR="00247C36" w:rsidRDefault="007B2224">
      <w:pPr>
        <w:pStyle w:val="DocumentText"/>
        <w:ind w:left="2160"/>
        <w:rPr>
          <w:color w:val="030303"/>
          <w:lang w:val="en-IN" w:eastAsia="en-IN"/>
        </w:rPr>
      </w:pPr>
      <w:r>
        <w:rPr>
          <w:color w:val="030303"/>
          <w:shd w:val="clear" w:color="auto" w:fill="F9F9F9"/>
          <w:lang w:val="en-IN" w:eastAsia="en-IN"/>
        </w:rPr>
        <w:t>Project is deployed</w:t>
      </w:r>
    </w:p>
    <w:p w14:paraId="6D7A912B" w14:textId="77777777" w:rsidR="00247C36" w:rsidRDefault="00247C36">
      <w:pPr>
        <w:pStyle w:val="DocumentText"/>
      </w:pPr>
    </w:p>
    <w:p w14:paraId="121FFDB5" w14:textId="77777777" w:rsidR="00247C36" w:rsidRDefault="007B2224">
      <w:pPr>
        <w:spacing w:after="160" w:line="259" w:lineRule="auto"/>
        <w:rPr>
          <w:rFonts w:asciiTheme="majorHAnsi" w:hAnsiTheme="majorHAnsi"/>
          <w:b/>
          <w:sz w:val="36"/>
        </w:rPr>
      </w:pPr>
      <w:r>
        <w:br w:type="page"/>
      </w:r>
    </w:p>
    <w:p w14:paraId="7054CF8F" w14:textId="77777777" w:rsidR="00247C36" w:rsidRDefault="007B2224">
      <w:pPr>
        <w:pStyle w:val="HeadingL1"/>
      </w:pPr>
      <w:bookmarkStart w:id="339" w:name="_Toc73284620"/>
      <w:r>
        <w:lastRenderedPageBreak/>
        <w:t>Limitations &amp; Future Enhancements</w:t>
      </w:r>
      <w:bookmarkEnd w:id="339"/>
    </w:p>
    <w:p w14:paraId="00AB93BE" w14:textId="77777777" w:rsidR="00247C36" w:rsidRDefault="007B2224">
      <w:pPr>
        <w:pStyle w:val="HeadingsL3"/>
      </w:pPr>
      <w:bookmarkStart w:id="340" w:name="_Toc73284621"/>
      <w:r>
        <w:t>Limitations</w:t>
      </w:r>
      <w:bookmarkEnd w:id="340"/>
      <w:r>
        <w:t xml:space="preserve"> </w:t>
      </w:r>
    </w:p>
    <w:p w14:paraId="514F9DFD" w14:textId="77777777" w:rsidR="00247C36" w:rsidRDefault="007B2224">
      <w:pPr>
        <w:pStyle w:val="DocumentText"/>
      </w:pPr>
      <w:r>
        <w:t>It gives information about what the defined system is is unable to do as of its present state which occur through variations in collected data.</w:t>
      </w:r>
    </w:p>
    <w:p w14:paraId="766CD510" w14:textId="77777777" w:rsidR="00247C36" w:rsidRDefault="007B2224" w:rsidP="007B2224">
      <w:pPr>
        <w:pStyle w:val="DocumentText"/>
        <w:numPr>
          <w:ilvl w:val="0"/>
          <w:numId w:val="103"/>
        </w:numPr>
      </w:pPr>
      <w:r>
        <w:t xml:space="preserve">Payment mode is offline that needs to be handled by vendor (shopkeeper) </w:t>
      </w:r>
    </w:p>
    <w:p w14:paraId="4836D088" w14:textId="77777777" w:rsidR="00247C36" w:rsidRDefault="007B2224" w:rsidP="007B2224">
      <w:pPr>
        <w:pStyle w:val="DocumentText"/>
        <w:numPr>
          <w:ilvl w:val="0"/>
          <w:numId w:val="103"/>
        </w:numPr>
      </w:pPr>
      <w:r>
        <w:t>This project is developed for mobile application, hence it is not completely responsive to web application</w:t>
      </w:r>
    </w:p>
    <w:p w14:paraId="79EAC5D9" w14:textId="77777777" w:rsidR="00247C36" w:rsidRDefault="007B2224" w:rsidP="007B2224">
      <w:pPr>
        <w:pStyle w:val="DocumentText"/>
        <w:numPr>
          <w:ilvl w:val="0"/>
          <w:numId w:val="103"/>
        </w:numPr>
      </w:pPr>
      <w:r>
        <w:t>User has to view app in only english language</w:t>
      </w:r>
    </w:p>
    <w:p w14:paraId="3EB50ADF" w14:textId="2CBA660A" w:rsidR="00247C36" w:rsidRDefault="007B2224" w:rsidP="007B2224">
      <w:pPr>
        <w:pStyle w:val="DocumentText"/>
        <w:numPr>
          <w:ilvl w:val="0"/>
          <w:numId w:val="103"/>
        </w:numPr>
      </w:pPr>
      <w:r>
        <w:t>User does not get any notifica</w:t>
      </w:r>
      <w:r>
        <w:t>tion when vendor</w:t>
      </w:r>
      <w:r>
        <w:t xml:space="preserve"> add that consumer</w:t>
      </w:r>
    </w:p>
    <w:p w14:paraId="426EDC5C" w14:textId="05E95019" w:rsidR="00247C36" w:rsidRDefault="007B2224" w:rsidP="007B2224">
      <w:pPr>
        <w:pStyle w:val="DocumentText"/>
        <w:numPr>
          <w:ilvl w:val="0"/>
          <w:numId w:val="103"/>
        </w:numPr>
      </w:pPr>
      <w:r>
        <w:t xml:space="preserve">Vendor </w:t>
      </w:r>
      <w:r>
        <w:t>wise product list is not available</w:t>
      </w:r>
    </w:p>
    <w:p w14:paraId="32089CF9" w14:textId="77777777" w:rsidR="00247C36" w:rsidRDefault="00247C36">
      <w:pPr>
        <w:pStyle w:val="HeadingsL3"/>
      </w:pPr>
    </w:p>
    <w:p w14:paraId="0F7AD759" w14:textId="77777777" w:rsidR="00247C36" w:rsidRDefault="007B2224">
      <w:pPr>
        <w:pStyle w:val="HeadingsL3"/>
      </w:pPr>
      <w:bookmarkStart w:id="341" w:name="_Toc73284622"/>
      <w:r>
        <w:t>Future Enhancement</w:t>
      </w:r>
      <w:bookmarkEnd w:id="341"/>
      <w:r>
        <w:t xml:space="preserve"> </w:t>
      </w:r>
    </w:p>
    <w:p w14:paraId="76A43178" w14:textId="77777777" w:rsidR="00247C36" w:rsidRDefault="007B2224">
      <w:pPr>
        <w:pStyle w:val="DocumentText"/>
      </w:pPr>
      <w:r>
        <w:t xml:space="preserve">It suggests almost all the essential requirements covered further requirements and improvements can easily be done since the coding </w:t>
      </w:r>
      <w:r>
        <w:t>is mainly structured or modular in nature. Here is a list of few enhancements that maybe implemented in the future,</w:t>
      </w:r>
    </w:p>
    <w:p w14:paraId="140AB505" w14:textId="77777777" w:rsidR="00247C36" w:rsidRDefault="007B2224" w:rsidP="007B2224">
      <w:pPr>
        <w:pStyle w:val="DocumentText"/>
        <w:numPr>
          <w:ilvl w:val="0"/>
          <w:numId w:val="104"/>
        </w:numPr>
      </w:pPr>
      <w:r>
        <w:t>User can select language preferences</w:t>
      </w:r>
    </w:p>
    <w:p w14:paraId="79CF2DFF" w14:textId="77777777" w:rsidR="00247C36" w:rsidRDefault="007B2224" w:rsidP="007B2224">
      <w:pPr>
        <w:pStyle w:val="DocumentText"/>
        <w:numPr>
          <w:ilvl w:val="0"/>
          <w:numId w:val="104"/>
        </w:numPr>
      </w:pPr>
      <w:r>
        <w:t xml:space="preserve">Vendor (shopkeeper) can add product name by scanning QR code of product </w:t>
      </w:r>
    </w:p>
    <w:p w14:paraId="1C247DC9" w14:textId="4C1CFC5B" w:rsidR="00247C36" w:rsidRDefault="007B2224" w:rsidP="007B2224">
      <w:pPr>
        <w:pStyle w:val="DocumentText"/>
        <w:numPr>
          <w:ilvl w:val="0"/>
          <w:numId w:val="104"/>
        </w:numPr>
      </w:pPr>
      <w:r>
        <w:t>Consumer can make online payme</w:t>
      </w:r>
      <w:r>
        <w:t xml:space="preserve">nt to vendor </w:t>
      </w:r>
    </w:p>
    <w:p w14:paraId="3EFA3C18" w14:textId="62B286FA" w:rsidR="00247C36" w:rsidRDefault="007B2224" w:rsidP="007B2224">
      <w:pPr>
        <w:pStyle w:val="DocumentText"/>
        <w:numPr>
          <w:ilvl w:val="0"/>
          <w:numId w:val="104"/>
        </w:numPr>
      </w:pPr>
      <w:r>
        <w:t xml:space="preserve">Consumer can get notification if vendor </w:t>
      </w:r>
      <w:r>
        <w:t>added that consumer to their consumer list</w:t>
      </w:r>
    </w:p>
    <w:p w14:paraId="20E047C7" w14:textId="3C4C09B3" w:rsidR="00247C36" w:rsidRDefault="007B2224" w:rsidP="007B2224">
      <w:pPr>
        <w:pStyle w:val="DocumentText"/>
        <w:numPr>
          <w:ilvl w:val="0"/>
          <w:numId w:val="104"/>
        </w:numPr>
      </w:pPr>
      <w:r>
        <w:t xml:space="preserve">Consumer can add  different products to Todo list and send list to particular vendor </w:t>
      </w:r>
      <w:r>
        <w:t xml:space="preserve"> </w:t>
      </w:r>
    </w:p>
    <w:p w14:paraId="572E55B6" w14:textId="7EDCFC6B" w:rsidR="00247C36" w:rsidRDefault="007B2224" w:rsidP="007B2224">
      <w:pPr>
        <w:pStyle w:val="DocumentText"/>
        <w:numPr>
          <w:ilvl w:val="0"/>
          <w:numId w:val="104"/>
        </w:numPr>
      </w:pPr>
      <w:r>
        <w:lastRenderedPageBreak/>
        <w:t xml:space="preserve">If consumer’s due date is expired then system should automatically block that consumer’s account and  prevent vendor </w:t>
      </w:r>
      <w:r>
        <w:t xml:space="preserve">to add purchase </w:t>
      </w:r>
      <w:r>
        <w:t>products to that list until previous payment done by that consumer</w:t>
      </w:r>
    </w:p>
    <w:p w14:paraId="279B1EB4" w14:textId="094512D4" w:rsidR="00247C36" w:rsidRDefault="007B2224" w:rsidP="007B2224">
      <w:pPr>
        <w:pStyle w:val="ListParagraph"/>
        <w:numPr>
          <w:ilvl w:val="0"/>
          <w:numId w:val="104"/>
        </w:numPr>
        <w:spacing w:line="240" w:lineRule="auto"/>
        <w:rPr>
          <w:rFonts w:asciiTheme="minorHAnsi" w:hAnsiTheme="minorHAnsi" w:cstheme="minorHAnsi"/>
        </w:rPr>
      </w:pPr>
      <w:r>
        <w:t>Vendor</w:t>
      </w:r>
      <w:r w:rsidR="00E70AB9">
        <w:t xml:space="preserve"> </w:t>
      </w:r>
      <w:r>
        <w:t>can publish advertisements and different offers to the consumer</w:t>
      </w:r>
      <w:r>
        <w:rPr>
          <w:rFonts w:asciiTheme="minorHAnsi" w:hAnsiTheme="minorHAnsi" w:cstheme="minorHAnsi"/>
        </w:rPr>
        <w:br w:type="page"/>
      </w:r>
    </w:p>
    <w:p w14:paraId="04F5B556" w14:textId="77777777" w:rsidR="00247C36" w:rsidRDefault="007B2224">
      <w:pPr>
        <w:pStyle w:val="HeadingL1"/>
        <w:outlineLvl w:val="0"/>
      </w:pPr>
      <w:bookmarkStart w:id="342" w:name="_Toc16240"/>
      <w:bookmarkStart w:id="343" w:name="_Toc73284623"/>
      <w:r>
        <w:lastRenderedPageBreak/>
        <w:t>Conclusion</w:t>
      </w:r>
      <w:bookmarkEnd w:id="342"/>
      <w:bookmarkEnd w:id="343"/>
    </w:p>
    <w:p w14:paraId="613A64D4" w14:textId="77777777" w:rsidR="00247C36" w:rsidRDefault="007B2224">
      <w:pPr>
        <w:pStyle w:val="DocumentText"/>
      </w:pPr>
      <w:r>
        <w:t>This internship was a professional experience in the world of computer science. In a nutshell</w:t>
      </w:r>
      <w:r>
        <w:t>, it was an excellent and rewarding experience. All weekly as well as monthly tasks offered opportunities to learn and develop knowledge and skills in many areas and also helped in gaining a lot of experience in web, database and cross platform development</w:t>
      </w:r>
      <w:r>
        <w:t xml:space="preserve"> notably by learning a new and innovative knowledge in react native app development. </w:t>
      </w:r>
    </w:p>
    <w:p w14:paraId="183B08E3" w14:textId="77777777" w:rsidR="00247C36" w:rsidRDefault="007B2224">
      <w:pPr>
        <w:pStyle w:val="DocumentText"/>
        <w:ind w:firstLine="720"/>
      </w:pPr>
      <w:r>
        <w:t>Finally, this internship allowed autonomously, to acquire skills in design and architecture application which helped in exploring more in the technology world.</w:t>
      </w:r>
    </w:p>
    <w:p w14:paraId="2BD0A736" w14:textId="77777777" w:rsidR="00247C36" w:rsidRDefault="00247C36">
      <w:pPr>
        <w:pStyle w:val="DocumentText"/>
      </w:pPr>
    </w:p>
    <w:p w14:paraId="7EAB85AD" w14:textId="77777777" w:rsidR="00247C36" w:rsidRDefault="007B2224">
      <w:pPr>
        <w:spacing w:after="160" w:line="259" w:lineRule="auto"/>
        <w:rPr>
          <w:rFonts w:asciiTheme="majorHAnsi" w:hAnsiTheme="majorHAnsi"/>
          <w:b/>
          <w:sz w:val="36"/>
        </w:rPr>
      </w:pPr>
      <w:r>
        <w:br w:type="page"/>
      </w:r>
    </w:p>
    <w:p w14:paraId="15342D7E" w14:textId="77777777" w:rsidR="00247C36" w:rsidRDefault="007B2224">
      <w:pPr>
        <w:pStyle w:val="HeadingL1"/>
        <w:outlineLvl w:val="0"/>
      </w:pPr>
      <w:bookmarkStart w:id="344" w:name="_Toc31751"/>
      <w:bookmarkStart w:id="345" w:name="_Toc516572167"/>
      <w:bookmarkStart w:id="346" w:name="_Toc481570860"/>
      <w:bookmarkStart w:id="347" w:name="_Toc520717064"/>
      <w:bookmarkStart w:id="348" w:name="_Toc481570874"/>
      <w:bookmarkStart w:id="349" w:name="_Toc73284624"/>
      <w:bookmarkEnd w:id="132"/>
      <w:bookmarkEnd w:id="133"/>
      <w:bookmarkEnd w:id="134"/>
      <w:bookmarkEnd w:id="135"/>
      <w:r>
        <w:lastRenderedPageBreak/>
        <w:t>Referen</w:t>
      </w:r>
      <w:r>
        <w:t>ces</w:t>
      </w:r>
      <w:bookmarkEnd w:id="344"/>
      <w:bookmarkEnd w:id="349"/>
    </w:p>
    <w:p w14:paraId="0DC20721" w14:textId="77777777" w:rsidR="00247C36" w:rsidRDefault="00247C36">
      <w:pPr>
        <w:pStyle w:val="DocumentText"/>
        <w:ind w:left="0"/>
      </w:pPr>
    </w:p>
    <w:p w14:paraId="679833FC" w14:textId="77777777" w:rsidR="00247C36" w:rsidRDefault="007B2224" w:rsidP="007B2224">
      <w:pPr>
        <w:pStyle w:val="DocumentText"/>
        <w:numPr>
          <w:ilvl w:val="0"/>
          <w:numId w:val="105"/>
        </w:numPr>
      </w:pPr>
      <w:hyperlink r:id="rId121" w:history="1">
        <w:r>
          <w:rPr>
            <w:rStyle w:val="Hyperlink"/>
            <w:rFonts w:ascii="Calibri" w:hAnsi="Calibri" w:cs="Calibri"/>
          </w:rPr>
          <w:t>https://docs.expo.io/</w:t>
        </w:r>
      </w:hyperlink>
    </w:p>
    <w:p w14:paraId="550F30D3" w14:textId="77777777" w:rsidR="00247C36" w:rsidRDefault="007B2224" w:rsidP="007B2224">
      <w:pPr>
        <w:pStyle w:val="DocumentText"/>
        <w:numPr>
          <w:ilvl w:val="0"/>
          <w:numId w:val="105"/>
        </w:numPr>
      </w:pPr>
      <w:hyperlink r:id="rId122" w:history="1">
        <w:r>
          <w:rPr>
            <w:rStyle w:val="Hyperlink"/>
            <w:rFonts w:ascii="Calibri" w:hAnsi="Calibri" w:cs="Calibri"/>
          </w:rPr>
          <w:t>https://reactnavigation.org/</w:t>
        </w:r>
      </w:hyperlink>
    </w:p>
    <w:p w14:paraId="42D0E62B" w14:textId="77777777" w:rsidR="00247C36" w:rsidRDefault="007B2224" w:rsidP="007B2224">
      <w:pPr>
        <w:pStyle w:val="DocumentText"/>
        <w:numPr>
          <w:ilvl w:val="0"/>
          <w:numId w:val="105"/>
        </w:numPr>
      </w:pPr>
      <w:hyperlink r:id="rId123" w:history="1">
        <w:r>
          <w:rPr>
            <w:rStyle w:val="Hyperlink"/>
            <w:rFonts w:ascii="Calibri" w:hAnsi="Calibri" w:cs="Calibri"/>
          </w:rPr>
          <w:t>https://devcenter.heroku.com/categories/deployment</w:t>
        </w:r>
      </w:hyperlink>
    </w:p>
    <w:p w14:paraId="631ADF74" w14:textId="77777777" w:rsidR="00247C36" w:rsidRDefault="007B2224" w:rsidP="007B2224">
      <w:pPr>
        <w:pStyle w:val="DocumentText"/>
        <w:numPr>
          <w:ilvl w:val="0"/>
          <w:numId w:val="105"/>
        </w:numPr>
      </w:pPr>
      <w:hyperlink r:id="rId124" w:history="1">
        <w:r>
          <w:rPr>
            <w:rStyle w:val="Hyperlink"/>
            <w:rFonts w:ascii="Calibri" w:hAnsi="Calibri" w:cs="Calibri"/>
          </w:rPr>
          <w:t>https://docs.expo.io/versions/latest/sdk/securestore/</w:t>
        </w:r>
      </w:hyperlink>
    </w:p>
    <w:p w14:paraId="18FB4B32" w14:textId="77777777" w:rsidR="00247C36" w:rsidRDefault="007B2224" w:rsidP="007B2224">
      <w:pPr>
        <w:pStyle w:val="DocumentText"/>
        <w:numPr>
          <w:ilvl w:val="0"/>
          <w:numId w:val="105"/>
        </w:numPr>
      </w:pPr>
      <w:hyperlink r:id="rId125" w:history="1">
        <w:r>
          <w:rPr>
            <w:rStyle w:val="Hyperlink"/>
            <w:rFonts w:ascii="Calibri" w:hAnsi="Calibri" w:cs="Calibri"/>
          </w:rPr>
          <w:t>https://templates.office.com/en-in/simple-gantt-chart</w:t>
        </w:r>
        <w:r>
          <w:rPr>
            <w:rStyle w:val="Hyperlink"/>
            <w:rFonts w:ascii="Calibri" w:hAnsi="Calibri" w:cs="Calibri"/>
          </w:rPr>
          <w:t>-tm16400962</w:t>
        </w:r>
      </w:hyperlink>
    </w:p>
    <w:p w14:paraId="7B807FC6" w14:textId="77777777" w:rsidR="00247C36" w:rsidRDefault="007B2224" w:rsidP="007B2224">
      <w:pPr>
        <w:pStyle w:val="DocumentText"/>
        <w:numPr>
          <w:ilvl w:val="0"/>
          <w:numId w:val="105"/>
        </w:numPr>
      </w:pPr>
      <w:hyperlink r:id="rId126" w:history="1">
        <w:r>
          <w:rPr>
            <w:rStyle w:val="Hyperlink"/>
            <w:rFonts w:ascii="Calibri" w:hAnsi="Calibri" w:cs="Calibri"/>
          </w:rPr>
          <w:t>https://reactnative.dev/docs/modal</w:t>
        </w:r>
      </w:hyperlink>
    </w:p>
    <w:p w14:paraId="0BB2BB21" w14:textId="77777777" w:rsidR="00247C36" w:rsidRDefault="007B2224" w:rsidP="007B2224">
      <w:pPr>
        <w:pStyle w:val="DocumentText"/>
        <w:numPr>
          <w:ilvl w:val="0"/>
          <w:numId w:val="105"/>
        </w:numPr>
      </w:pPr>
      <w:hyperlink r:id="rId127" w:history="1">
        <w:r>
          <w:rPr>
            <w:rStyle w:val="Hyperlink"/>
            <w:rFonts w:ascii="Calibri" w:hAnsi="Calibri" w:cs="Calibri"/>
          </w:rPr>
          <w:t>https://www.npmjs.com/package/react-native-modal-datetime-picker</w:t>
        </w:r>
      </w:hyperlink>
    </w:p>
    <w:p w14:paraId="62C19F8D" w14:textId="77777777" w:rsidR="00247C36" w:rsidRDefault="007B2224" w:rsidP="007B2224">
      <w:pPr>
        <w:pStyle w:val="DocumentText"/>
        <w:numPr>
          <w:ilvl w:val="0"/>
          <w:numId w:val="105"/>
        </w:numPr>
        <w:rPr>
          <w:rFonts w:ascii="Arial" w:hAnsi="Arial" w:cs="Arial"/>
          <w:color w:val="333333"/>
          <w:sz w:val="21"/>
          <w:szCs w:val="21"/>
        </w:rPr>
      </w:pPr>
      <w:hyperlink r:id="rId128" w:history="1">
        <w:r>
          <w:rPr>
            <w:rStyle w:val="Hyperlink"/>
            <w:rFonts w:ascii="Arial" w:hAnsi="Arial" w:cs="Arial"/>
            <w:sz w:val="21"/>
            <w:szCs w:val="21"/>
            <w:shd w:val="clear" w:color="auto" w:fill="FFFFFF"/>
          </w:rPr>
          <w:t>https://openbase.com/js/react-native-input-spinner</w:t>
        </w:r>
      </w:hyperlink>
    </w:p>
    <w:p w14:paraId="3912D7C3" w14:textId="77777777" w:rsidR="00247C36" w:rsidRDefault="007B2224" w:rsidP="007B2224">
      <w:pPr>
        <w:pStyle w:val="DocumentText"/>
        <w:numPr>
          <w:ilvl w:val="0"/>
          <w:numId w:val="105"/>
        </w:numPr>
        <w:rPr>
          <w:rFonts w:ascii="Arial" w:hAnsi="Arial" w:cs="Arial"/>
          <w:color w:val="333333"/>
          <w:sz w:val="21"/>
          <w:szCs w:val="21"/>
        </w:rPr>
      </w:pPr>
      <w:hyperlink r:id="rId129" w:history="1">
        <w:r>
          <w:rPr>
            <w:rStyle w:val="Hyperlink"/>
            <w:rFonts w:ascii="Arial" w:hAnsi="Arial" w:cs="Arial"/>
            <w:sz w:val="21"/>
            <w:szCs w:val="21"/>
            <w:shd w:val="clear" w:color="auto" w:fill="FFFFFF"/>
          </w:rPr>
          <w:t>https://mochajs.org/</w:t>
        </w:r>
      </w:hyperlink>
    </w:p>
    <w:p w14:paraId="22EC3121" w14:textId="77777777" w:rsidR="00247C36" w:rsidRDefault="007B2224" w:rsidP="007B2224">
      <w:pPr>
        <w:pStyle w:val="DocumentText"/>
        <w:numPr>
          <w:ilvl w:val="0"/>
          <w:numId w:val="105"/>
        </w:numPr>
        <w:rPr>
          <w:rFonts w:ascii="Arial" w:hAnsi="Arial" w:cs="Arial"/>
          <w:color w:val="333333"/>
          <w:sz w:val="21"/>
          <w:szCs w:val="21"/>
        </w:rPr>
      </w:pPr>
      <w:hyperlink r:id="rId130" w:history="1">
        <w:r>
          <w:rPr>
            <w:rStyle w:val="Hyperlink"/>
            <w:rFonts w:ascii="Arial" w:hAnsi="Arial" w:cs="Arial"/>
            <w:sz w:val="21"/>
            <w:szCs w:val="21"/>
            <w:shd w:val="clear" w:color="auto" w:fill="FFFFFF"/>
          </w:rPr>
          <w:t>https://www.chaijs.com/plugins/cha</w:t>
        </w:r>
        <w:r>
          <w:rPr>
            <w:rStyle w:val="Hyperlink"/>
            <w:rFonts w:ascii="Arial" w:hAnsi="Arial" w:cs="Arial"/>
            <w:sz w:val="21"/>
            <w:szCs w:val="21"/>
            <w:shd w:val="clear" w:color="auto" w:fill="FFFFFF"/>
          </w:rPr>
          <w:t>i-http/</w:t>
        </w:r>
      </w:hyperlink>
    </w:p>
    <w:p w14:paraId="5A2577EF" w14:textId="77777777" w:rsidR="00247C36" w:rsidRDefault="007B2224" w:rsidP="007B2224">
      <w:pPr>
        <w:pStyle w:val="DocumentText"/>
        <w:numPr>
          <w:ilvl w:val="0"/>
          <w:numId w:val="105"/>
        </w:numPr>
        <w:rPr>
          <w:rFonts w:ascii="Arial" w:hAnsi="Arial" w:cs="Arial"/>
          <w:color w:val="333333"/>
          <w:sz w:val="21"/>
          <w:szCs w:val="21"/>
        </w:rPr>
      </w:pPr>
      <w:hyperlink r:id="rId131" w:history="1">
        <w:r>
          <w:rPr>
            <w:rStyle w:val="Hyperlink"/>
            <w:rFonts w:ascii="Arial" w:hAnsi="Arial" w:cs="Arial"/>
            <w:sz w:val="21"/>
            <w:szCs w:val="21"/>
            <w:shd w:val="clear" w:color="auto" w:fill="FFFFFF"/>
          </w:rPr>
          <w:t>https://docs.swmansion.com/react-native-gesture-handler/docs/</w:t>
        </w:r>
      </w:hyperlink>
    </w:p>
    <w:p w14:paraId="6A76E776" w14:textId="77777777" w:rsidR="00247C36" w:rsidRDefault="007B2224" w:rsidP="007B2224">
      <w:pPr>
        <w:pStyle w:val="DocumentText"/>
        <w:numPr>
          <w:ilvl w:val="0"/>
          <w:numId w:val="105"/>
        </w:numPr>
        <w:rPr>
          <w:rFonts w:ascii="Arial" w:hAnsi="Arial" w:cs="Arial"/>
          <w:color w:val="333333"/>
          <w:sz w:val="21"/>
          <w:szCs w:val="21"/>
        </w:rPr>
      </w:pPr>
      <w:r>
        <w:rPr>
          <w:rFonts w:ascii="Arial" w:hAnsi="Arial" w:cs="Arial"/>
          <w:color w:val="333333"/>
          <w:sz w:val="21"/>
          <w:szCs w:val="21"/>
          <w:shd w:val="clear" w:color="auto" w:fill="FFFFFF"/>
        </w:rPr>
        <w:t>Roger Pressman's Software Engineering: A Practitioner's Approach Book</w:t>
      </w:r>
    </w:p>
    <w:p w14:paraId="6E9A7953" w14:textId="77777777" w:rsidR="00247C36" w:rsidRDefault="007B2224">
      <w:pPr>
        <w:spacing w:after="160" w:line="259" w:lineRule="auto"/>
        <w:rPr>
          <w:rFonts w:asciiTheme="minorHAnsi" w:hAnsiTheme="minorHAnsi" w:cstheme="minorHAnsi"/>
        </w:rPr>
      </w:pPr>
      <w:r>
        <w:rPr>
          <w:rFonts w:asciiTheme="minorHAnsi" w:hAnsiTheme="minorHAnsi" w:cstheme="minorHAnsi"/>
        </w:rPr>
        <w:br w:type="page"/>
      </w:r>
    </w:p>
    <w:p w14:paraId="372D4EBA" w14:textId="77777777" w:rsidR="00247C36" w:rsidRDefault="007B2224">
      <w:pPr>
        <w:pStyle w:val="HeadingL1"/>
        <w:outlineLvl w:val="0"/>
      </w:pPr>
      <w:bookmarkStart w:id="350" w:name="_Toc13"/>
      <w:bookmarkStart w:id="351" w:name="_Toc73284625"/>
      <w:r>
        <w:lastRenderedPageBreak/>
        <w:t>Glossary:</w:t>
      </w:r>
      <w:bookmarkEnd w:id="350"/>
      <w:bookmarkEnd w:id="351"/>
      <w:r>
        <w:t xml:space="preserve"> </w:t>
      </w:r>
    </w:p>
    <w:p w14:paraId="60320CDC" w14:textId="77777777" w:rsidR="00247C36" w:rsidRDefault="007B2224">
      <w:pPr>
        <w:pStyle w:val="DocumentText"/>
        <w:rPr>
          <w:rFonts w:ascii="Arial" w:hAnsi="Arial" w:cs="Arial"/>
          <w:color w:val="202124"/>
          <w:sz w:val="21"/>
          <w:szCs w:val="21"/>
          <w:shd w:val="clear" w:color="auto" w:fill="FFFFFF"/>
        </w:rPr>
      </w:pPr>
      <w:r>
        <w:rPr>
          <w:rFonts w:ascii="Arial" w:hAnsi="Arial" w:cs="Arial"/>
          <w:color w:val="202124"/>
          <w:sz w:val="21"/>
          <w:szCs w:val="21"/>
          <w:shd w:val="clear" w:color="auto" w:fill="FFFFFF"/>
        </w:rPr>
        <w:t xml:space="preserve">This is an </w:t>
      </w:r>
      <w:r>
        <w:rPr>
          <w:rFonts w:ascii="Arial" w:hAnsi="Arial" w:cs="Arial"/>
          <w:color w:val="202124"/>
          <w:sz w:val="21"/>
          <w:szCs w:val="21"/>
          <w:shd w:val="clear" w:color="auto" w:fill="FFFFFF"/>
        </w:rPr>
        <w:t>alphabetical list of words relating to a specific subject, text, or dialect, with explanations; a brief dictionary.</w:t>
      </w:r>
    </w:p>
    <w:p w14:paraId="416B06A8" w14:textId="77777777" w:rsidR="0083413D" w:rsidRDefault="0083413D" w:rsidP="0083413D">
      <w:pPr>
        <w:pStyle w:val="TableCaption"/>
      </w:pPr>
    </w:p>
    <w:p w14:paraId="7B244536" w14:textId="792F7027" w:rsidR="00247C36" w:rsidRDefault="0083413D" w:rsidP="0083413D">
      <w:pPr>
        <w:pStyle w:val="TableCaption"/>
      </w:pPr>
      <w:bookmarkStart w:id="352" w:name="_Toc73284735"/>
      <w:r>
        <w:t xml:space="preserve">Table </w:t>
      </w:r>
      <w:r>
        <w:t>10 Glossary</w:t>
      </w:r>
      <w:bookmarkEnd w:id="352"/>
    </w:p>
    <w:p w14:paraId="322BA750" w14:textId="77777777" w:rsidR="0083413D" w:rsidRDefault="0083413D" w:rsidP="0083413D">
      <w:pPr>
        <w:pStyle w:val="TableCaption"/>
      </w:pPr>
    </w:p>
    <w:tbl>
      <w:tblPr>
        <w:tblW w:w="8931" w:type="dxa"/>
        <w:tblInd w:w="-10" w:type="dxa"/>
        <w:tblCellMar>
          <w:top w:w="15" w:type="dxa"/>
          <w:left w:w="15" w:type="dxa"/>
          <w:bottom w:w="15" w:type="dxa"/>
          <w:right w:w="15" w:type="dxa"/>
        </w:tblCellMar>
        <w:tblLook w:val="04A0" w:firstRow="1" w:lastRow="0" w:firstColumn="1" w:lastColumn="0" w:noHBand="0" w:noVBand="1"/>
      </w:tblPr>
      <w:tblGrid>
        <w:gridCol w:w="1817"/>
        <w:gridCol w:w="7114"/>
      </w:tblGrid>
      <w:tr w:rsidR="00A92781" w:rsidRPr="00A92781" w14:paraId="6B636F56"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AC7DE37" w14:textId="77777777" w:rsidR="00A92781" w:rsidRPr="00A92781" w:rsidRDefault="00A92781" w:rsidP="00A92781">
            <w:pPr>
              <w:spacing w:line="240" w:lineRule="auto"/>
              <w:jc w:val="center"/>
              <w:rPr>
                <w:rFonts w:eastAsia="Times New Roman" w:cs="Times New Roman"/>
                <w:szCs w:val="24"/>
                <w:lang w:val="en-IN" w:eastAsia="en-IN"/>
              </w:rPr>
            </w:pPr>
            <w:r w:rsidRPr="00A92781">
              <w:rPr>
                <w:rFonts w:ascii="Calibri" w:eastAsia="Times New Roman" w:hAnsi="Calibri" w:cs="Calibri"/>
                <w:b/>
                <w:bCs/>
                <w:color w:val="741B47"/>
                <w:szCs w:val="24"/>
                <w:lang w:val="en-IN" w:eastAsia="en-IN"/>
              </w:rPr>
              <w:t>Term</w:t>
            </w:r>
          </w:p>
        </w:tc>
        <w:tc>
          <w:tcPr>
            <w:tcW w:w="711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0A4BFEB" w14:textId="77777777" w:rsidR="00A92781" w:rsidRPr="00A92781" w:rsidRDefault="00A92781" w:rsidP="00A92781">
            <w:pPr>
              <w:spacing w:line="240" w:lineRule="auto"/>
              <w:jc w:val="center"/>
              <w:rPr>
                <w:rFonts w:eastAsia="Times New Roman" w:cs="Times New Roman"/>
                <w:szCs w:val="24"/>
                <w:lang w:val="en-IN" w:eastAsia="en-IN"/>
              </w:rPr>
            </w:pPr>
            <w:r w:rsidRPr="00A92781">
              <w:rPr>
                <w:rFonts w:ascii="Calibri" w:eastAsia="Times New Roman" w:hAnsi="Calibri" w:cs="Calibri"/>
                <w:b/>
                <w:bCs/>
                <w:color w:val="741B47"/>
                <w:szCs w:val="24"/>
                <w:lang w:val="en-IN" w:eastAsia="en-IN"/>
              </w:rPr>
              <w:t>Meaning</w:t>
            </w:r>
          </w:p>
        </w:tc>
      </w:tr>
      <w:tr w:rsidR="00A92781" w:rsidRPr="00A92781" w14:paraId="255F4EDA" w14:textId="77777777" w:rsidTr="0083413D">
        <w:trPr>
          <w:trHeight w:val="130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7A3B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API</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F864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Stands for </w:t>
            </w:r>
            <w:r w:rsidRPr="00A92781">
              <w:rPr>
                <w:rFonts w:ascii="Arial" w:eastAsia="Times New Roman" w:hAnsi="Arial" w:cs="Arial"/>
                <w:i/>
                <w:iCs/>
                <w:color w:val="000000"/>
                <w:sz w:val="22"/>
                <w:lang w:val="en-IN" w:eastAsia="en-IN"/>
              </w:rPr>
              <w:t>Application Programming Interface</w:t>
            </w:r>
            <w:r w:rsidRPr="00A92781">
              <w:rPr>
                <w:rFonts w:ascii="Arial" w:eastAsia="Times New Roman" w:hAnsi="Arial" w:cs="Arial"/>
                <w:color w:val="000000"/>
                <w:sz w:val="22"/>
                <w:lang w:val="en-IN" w:eastAsia="en-IN"/>
              </w:rPr>
              <w:t>. It is a set of functions and procedures that allow for the creation of applications that access data and features of other applications, services, or operating systems.</w:t>
            </w:r>
          </w:p>
        </w:tc>
      </w:tr>
      <w:tr w:rsidR="00A92781" w:rsidRPr="00A92781" w14:paraId="07C0E511"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BAB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Assumption</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8D1A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Any project factor that </w:t>
            </w:r>
            <w:proofErr w:type="gramStart"/>
            <w:r w:rsidRPr="00A92781">
              <w:rPr>
                <w:rFonts w:ascii="Arial" w:eastAsia="Times New Roman" w:hAnsi="Arial" w:cs="Arial"/>
                <w:color w:val="000000"/>
                <w:sz w:val="22"/>
                <w:lang w:val="en-IN" w:eastAsia="en-IN"/>
              </w:rPr>
              <w:t>is considered to be</w:t>
            </w:r>
            <w:proofErr w:type="gramEnd"/>
            <w:r w:rsidRPr="00A92781">
              <w:rPr>
                <w:rFonts w:ascii="Arial" w:eastAsia="Times New Roman" w:hAnsi="Arial" w:cs="Arial"/>
                <w:color w:val="000000"/>
                <w:sz w:val="22"/>
                <w:lang w:val="en-IN" w:eastAsia="en-IN"/>
              </w:rPr>
              <w:t xml:space="preserve"> true, real, or certain without empirical proof or demonstration.</w:t>
            </w:r>
          </w:p>
        </w:tc>
      </w:tr>
      <w:tr w:rsidR="00A92781" w:rsidRPr="00A92781" w14:paraId="60D4B3A9"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0836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Bug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D280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failure or flaw in software program.</w:t>
            </w:r>
          </w:p>
        </w:tc>
      </w:tr>
      <w:tr w:rsidR="00A92781" w:rsidRPr="00A92781" w14:paraId="707E3A38"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D398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Caveat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CA4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warning or proviso of specific stipulations, conditions, or limitations.</w:t>
            </w:r>
          </w:p>
        </w:tc>
      </w:tr>
      <w:tr w:rsidR="00A92781" w:rsidRPr="00A92781" w14:paraId="5D48CEC7"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C5F2B"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CLI</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D2F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Stands for </w:t>
            </w:r>
            <w:r w:rsidRPr="00A92781">
              <w:rPr>
                <w:rFonts w:ascii="Arial" w:eastAsia="Times New Roman" w:hAnsi="Arial" w:cs="Arial"/>
                <w:i/>
                <w:iCs/>
                <w:color w:val="000000"/>
                <w:sz w:val="22"/>
                <w:lang w:val="en-IN" w:eastAsia="en-IN"/>
              </w:rPr>
              <w:t>Command Line Input.</w:t>
            </w:r>
          </w:p>
        </w:tc>
      </w:tr>
      <w:tr w:rsidR="00A92781" w:rsidRPr="00A92781" w14:paraId="009BD12D"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96F6"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Development lifecycle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401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framework defining tasks performed at each step in the software development process.</w:t>
            </w:r>
          </w:p>
        </w:tc>
      </w:tr>
      <w:tr w:rsidR="00A92781" w:rsidRPr="00A92781" w14:paraId="675D4D5F" w14:textId="77777777" w:rsidTr="0083413D">
        <w:trPr>
          <w:trHeight w:val="103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6EA2"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Effort estimation report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320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comparison of estimated time for tasks vs actual time taken to complete them.</w:t>
            </w:r>
          </w:p>
        </w:tc>
      </w:tr>
      <w:tr w:rsidR="00A92781" w:rsidRPr="00A92781" w14:paraId="25382292"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2802"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Entity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76D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Something that has a separate and distinct existence and objective or conceptual reality.</w:t>
            </w:r>
          </w:p>
        </w:tc>
      </w:tr>
      <w:tr w:rsidR="00A92781" w:rsidRPr="00A92781" w14:paraId="2E79F2DB"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F69B"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lastRenderedPageBreak/>
              <w:t>Feasibility study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81A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Assessment of practicality of proposed project or plan.</w:t>
            </w:r>
          </w:p>
        </w:tc>
      </w:tr>
      <w:tr w:rsidR="00A92781" w:rsidRPr="00A92781" w14:paraId="51008F82"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99D2"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Feed</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D41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Content on a social media site.</w:t>
            </w:r>
          </w:p>
        </w:tc>
      </w:tr>
      <w:tr w:rsidR="00A92781" w:rsidRPr="00A92781" w14:paraId="7DF097E9"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528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Firebase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F3B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platform developed by Google for creating mobile and web applications.</w:t>
            </w:r>
          </w:p>
        </w:tc>
      </w:tr>
      <w:tr w:rsidR="00A92781" w:rsidRPr="00A92781" w14:paraId="09C50969"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0C866"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Front end development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A32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The practice of converting data to a graphical interface, </w:t>
            </w:r>
            <w:proofErr w:type="gramStart"/>
            <w:r w:rsidRPr="00A92781">
              <w:rPr>
                <w:rFonts w:ascii="Arial" w:eastAsia="Times New Roman" w:hAnsi="Arial" w:cs="Arial"/>
                <w:color w:val="000000"/>
                <w:sz w:val="22"/>
                <w:lang w:val="en-IN" w:eastAsia="en-IN"/>
              </w:rPr>
              <w:t>through the use of</w:t>
            </w:r>
            <w:proofErr w:type="gramEnd"/>
            <w:r w:rsidRPr="00A92781">
              <w:rPr>
                <w:rFonts w:ascii="Arial" w:eastAsia="Times New Roman" w:hAnsi="Arial" w:cs="Arial"/>
                <w:color w:val="000000"/>
                <w:sz w:val="22"/>
                <w:lang w:val="en-IN" w:eastAsia="en-IN"/>
              </w:rPr>
              <w:t xml:space="preserve"> HTML, CSS, and JavaScript.</w:t>
            </w:r>
          </w:p>
        </w:tc>
      </w:tr>
      <w:tr w:rsidR="00A92781" w:rsidRPr="00A92781" w14:paraId="50123516"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B19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Gantt chart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0E9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graphical description of a project schedule.</w:t>
            </w:r>
          </w:p>
        </w:tc>
      </w:tr>
      <w:tr w:rsidR="00A92781" w:rsidRPr="00A92781" w14:paraId="7E4D7BF1" w14:textId="77777777" w:rsidTr="0083413D">
        <w:trPr>
          <w:trHeight w:val="103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B729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Git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16B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Software for tracking changes in any set of files, usually used for coordinating work among programmers collaboratively developing source</w:t>
            </w:r>
          </w:p>
        </w:tc>
      </w:tr>
      <w:tr w:rsidR="00A92781" w:rsidRPr="00A92781" w14:paraId="1F6E7C75"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D597"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GitHub</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0A9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provider of Internet hosting for software development and version control using Git.</w:t>
            </w:r>
          </w:p>
        </w:tc>
      </w:tr>
      <w:tr w:rsidR="00A92781" w:rsidRPr="00A92781" w14:paraId="5DB3A81A" w14:textId="77777777" w:rsidTr="0083413D">
        <w:trPr>
          <w:trHeight w:val="103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9452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GUI</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DFEC5"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i/>
                <w:iCs/>
                <w:color w:val="000000"/>
                <w:sz w:val="22"/>
                <w:lang w:val="en-IN" w:eastAsia="en-IN"/>
              </w:rPr>
              <w:t>Stands for Graphical User Interface. It</w:t>
            </w:r>
            <w:r w:rsidRPr="00A92781">
              <w:rPr>
                <w:rFonts w:ascii="Arial" w:eastAsia="Times New Roman" w:hAnsi="Arial" w:cs="Arial"/>
                <w:color w:val="000000"/>
                <w:sz w:val="22"/>
                <w:lang w:val="en-IN" w:eastAsia="en-IN"/>
              </w:rPr>
              <w:t xml:space="preserve"> allows users to interact with different electronic devices using icons and other visual indicators.</w:t>
            </w:r>
          </w:p>
        </w:tc>
      </w:tr>
      <w:tr w:rsidR="00A92781" w:rsidRPr="00A92781" w14:paraId="2F5BFDEF"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D3C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Homepage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E1797"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Application page that Users are redirected to, after successful login.</w:t>
            </w:r>
          </w:p>
        </w:tc>
      </w:tr>
      <w:tr w:rsidR="00A92781" w:rsidRPr="00A92781" w14:paraId="66B5B51C"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979E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JavaScript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DEE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lightweight, interpreted programming language designed for creating network-centric applications.</w:t>
            </w:r>
          </w:p>
        </w:tc>
      </w:tr>
      <w:tr w:rsidR="00A92781" w:rsidRPr="00A92781" w14:paraId="7C0539F9"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1E7E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Lazy loading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AF55"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technique that defers loading of non-critical resources at page load time.</w:t>
            </w:r>
          </w:p>
        </w:tc>
      </w:tr>
      <w:tr w:rsidR="00A92781" w:rsidRPr="00A92781" w14:paraId="1939A824"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E0D7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lastRenderedPageBreak/>
              <w:t>Libraries</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6E8B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A collection of non-volatile resources used by computer programs, often for </w:t>
            </w:r>
            <w:r w:rsidRPr="00A92781">
              <w:rPr>
                <w:rFonts w:ascii="Arial" w:eastAsia="Times New Roman" w:hAnsi="Arial" w:cs="Arial"/>
                <w:i/>
                <w:iCs/>
                <w:color w:val="000000"/>
                <w:sz w:val="22"/>
                <w:lang w:val="en-IN" w:eastAsia="en-IN"/>
              </w:rPr>
              <w:t>software</w:t>
            </w:r>
            <w:r w:rsidRPr="00A92781">
              <w:rPr>
                <w:rFonts w:ascii="Arial" w:eastAsia="Times New Roman" w:hAnsi="Arial" w:cs="Arial"/>
                <w:color w:val="000000"/>
                <w:sz w:val="22"/>
                <w:lang w:val="en-IN" w:eastAsia="en-IN"/>
              </w:rPr>
              <w:t xml:space="preserve"> development.</w:t>
            </w:r>
          </w:p>
        </w:tc>
      </w:tr>
      <w:tr w:rsidR="00A92781" w:rsidRPr="00A92781" w14:paraId="2555A44E"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43EC0"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Location picker</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252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Component that allows Users to select a location.</w:t>
            </w:r>
          </w:p>
        </w:tc>
      </w:tr>
      <w:tr w:rsidR="00A92781" w:rsidRPr="00A92781" w14:paraId="05C5B3C4"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1016"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Market research</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0E5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The process of gathering information about current market, target audience and their needs.</w:t>
            </w:r>
          </w:p>
        </w:tc>
      </w:tr>
      <w:tr w:rsidR="00A92781" w:rsidRPr="00A92781" w14:paraId="01ED3826"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1470"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Middleware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2C2F0"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software that bridges gaps between other applications, tools, and databases.</w:t>
            </w:r>
          </w:p>
        </w:tc>
      </w:tr>
      <w:tr w:rsidR="00A92781" w:rsidRPr="00A92781" w14:paraId="2E134EA2" w14:textId="77777777" w:rsidTr="0083413D">
        <w:trPr>
          <w:trHeight w:val="103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BDCF" w14:textId="77777777" w:rsidR="00A92781" w:rsidRPr="00A92781" w:rsidRDefault="00A92781" w:rsidP="00A92781">
            <w:pPr>
              <w:spacing w:before="240" w:after="240" w:line="240" w:lineRule="auto"/>
              <w:rPr>
                <w:rFonts w:eastAsia="Times New Roman" w:cs="Times New Roman"/>
                <w:szCs w:val="24"/>
                <w:lang w:val="en-IN" w:eastAsia="en-IN"/>
              </w:rPr>
            </w:pPr>
            <w:proofErr w:type="spellStart"/>
            <w:r w:rsidRPr="00A92781">
              <w:rPr>
                <w:rFonts w:ascii="Arial" w:eastAsia="Times New Roman" w:hAnsi="Arial" w:cs="Arial"/>
                <w:color w:val="000000"/>
                <w:sz w:val="22"/>
                <w:lang w:val="en-IN" w:eastAsia="en-IN"/>
              </w:rPr>
              <w:t>MoSCoW</w:t>
            </w:r>
            <w:proofErr w:type="spellEnd"/>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163EE"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Stands for Must, Should, Could &amp; Would-have. It is a prioritization technique used to reach a common understanding of the product.</w:t>
            </w:r>
          </w:p>
        </w:tc>
      </w:tr>
      <w:tr w:rsidR="00A92781" w:rsidRPr="00A92781" w14:paraId="410E566E"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C7BC0"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NoSQL</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43D3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Non-tabular database.</w:t>
            </w:r>
          </w:p>
        </w:tc>
      </w:tr>
      <w:tr w:rsidR="00A92781" w:rsidRPr="00A92781" w14:paraId="769E4EF3"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8AC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Operational feasibility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800AA"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the ability to utilize, support and perform the necessary tasks of a system or program.</w:t>
            </w:r>
          </w:p>
        </w:tc>
      </w:tr>
      <w:tr w:rsidR="00A92781" w:rsidRPr="00A92781" w14:paraId="1F33F905"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7AE46"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Persona</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57FC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An example of the kind of person who would interact with a system.</w:t>
            </w:r>
          </w:p>
        </w:tc>
      </w:tr>
      <w:tr w:rsidR="00A92781" w:rsidRPr="00A92781" w14:paraId="741E70E8"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4F4B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Post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9875"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An entry in the Feed, where User can add information about procured items. May or may not contain images.</w:t>
            </w:r>
          </w:p>
        </w:tc>
      </w:tr>
      <w:tr w:rsidR="00A92781" w:rsidRPr="00A92781" w14:paraId="3A0C9F0F"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5B2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Power-Interest grid</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F682" w14:textId="18A0A36F" w:rsidR="00A92781" w:rsidRPr="00A92781" w:rsidRDefault="00983C28" w:rsidP="00A92781">
            <w:pPr>
              <w:spacing w:before="240" w:after="240" w:line="240" w:lineRule="auto"/>
              <w:rPr>
                <w:rFonts w:eastAsia="Times New Roman" w:cs="Times New Roman"/>
                <w:szCs w:val="24"/>
                <w:lang w:val="en-IN" w:eastAsia="en-IN"/>
              </w:rPr>
            </w:pPr>
            <w:r>
              <w:rPr>
                <w:rFonts w:ascii="Arial" w:eastAsia="Times New Roman" w:hAnsi="Arial" w:cs="Arial"/>
                <w:color w:val="000000"/>
                <w:sz w:val="22"/>
                <w:lang w:val="en-IN" w:eastAsia="en-IN"/>
              </w:rPr>
              <w:t>A</w:t>
            </w:r>
            <w:r w:rsidR="00A92781" w:rsidRPr="00A92781">
              <w:rPr>
                <w:rFonts w:ascii="Arial" w:eastAsia="Times New Roman" w:hAnsi="Arial" w:cs="Arial"/>
                <w:color w:val="000000"/>
                <w:sz w:val="22"/>
                <w:lang w:val="en-IN" w:eastAsia="en-IN"/>
              </w:rPr>
              <w:t xml:space="preserve"> matrix used for categorizing stakeholders during a change project to allow them to be effectively managed.</w:t>
            </w:r>
          </w:p>
        </w:tc>
      </w:tr>
      <w:tr w:rsidR="00A92781" w:rsidRPr="00A92781" w14:paraId="56BD5CCB"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E76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Primary key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F416A"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unique identifier for each record.</w:t>
            </w:r>
          </w:p>
        </w:tc>
      </w:tr>
      <w:tr w:rsidR="00A92781" w:rsidRPr="00A92781" w14:paraId="5DBEEBAA"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B70E"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lastRenderedPageBreak/>
              <w:t>Product backlog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6FB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A prioritized features list, containing short descriptions of all </w:t>
            </w:r>
            <w:proofErr w:type="gramStart"/>
            <w:r w:rsidRPr="00A92781">
              <w:rPr>
                <w:rFonts w:ascii="Arial" w:eastAsia="Times New Roman" w:hAnsi="Arial" w:cs="Arial"/>
                <w:color w:val="000000"/>
                <w:sz w:val="22"/>
                <w:lang w:val="en-IN" w:eastAsia="en-IN"/>
              </w:rPr>
              <w:t>functionality</w:t>
            </w:r>
            <w:proofErr w:type="gramEnd"/>
            <w:r w:rsidRPr="00A92781">
              <w:rPr>
                <w:rFonts w:ascii="Arial" w:eastAsia="Times New Roman" w:hAnsi="Arial" w:cs="Arial"/>
                <w:color w:val="000000"/>
                <w:sz w:val="22"/>
                <w:lang w:val="en-IN" w:eastAsia="en-IN"/>
              </w:rPr>
              <w:t xml:space="preserve"> desired in the product.</w:t>
            </w:r>
          </w:p>
        </w:tc>
      </w:tr>
      <w:tr w:rsidR="00A92781" w:rsidRPr="00A92781" w14:paraId="4E6D6CD3"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27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Prototyping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8CDD7"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An experimental process where </w:t>
            </w:r>
            <w:r w:rsidRPr="00A92781">
              <w:rPr>
                <w:rFonts w:ascii="Arial" w:eastAsia="Times New Roman" w:hAnsi="Arial" w:cs="Arial"/>
                <w:i/>
                <w:iCs/>
                <w:color w:val="000000"/>
                <w:sz w:val="22"/>
                <w:lang w:val="en-IN" w:eastAsia="en-IN"/>
              </w:rPr>
              <w:t>design</w:t>
            </w:r>
            <w:r w:rsidRPr="00A92781">
              <w:rPr>
                <w:rFonts w:ascii="Arial" w:eastAsia="Times New Roman" w:hAnsi="Arial" w:cs="Arial"/>
                <w:color w:val="000000"/>
                <w:sz w:val="22"/>
                <w:lang w:val="en-IN" w:eastAsia="en-IN"/>
              </w:rPr>
              <w:t xml:space="preserve"> teams implement ideas into tangible forms from paper to digital.</w:t>
            </w:r>
          </w:p>
        </w:tc>
      </w:tr>
      <w:tr w:rsidR="00A92781" w:rsidRPr="00A92781" w14:paraId="3BBC9951" w14:textId="77777777" w:rsidTr="0083413D">
        <w:trPr>
          <w:trHeight w:val="103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B9F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RACI matrix</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360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Stands for </w:t>
            </w:r>
            <w:r w:rsidRPr="00A92781">
              <w:rPr>
                <w:rFonts w:ascii="Arial" w:eastAsia="Times New Roman" w:hAnsi="Arial" w:cs="Arial"/>
                <w:i/>
                <w:iCs/>
                <w:color w:val="000000"/>
                <w:sz w:val="22"/>
                <w:lang w:val="en-IN" w:eastAsia="en-IN"/>
              </w:rPr>
              <w:t>Responsible, Accountable, Consulted &amp; Informed.</w:t>
            </w:r>
            <w:r w:rsidRPr="00A92781">
              <w:rPr>
                <w:rFonts w:ascii="Arial" w:eastAsia="Times New Roman" w:hAnsi="Arial" w:cs="Arial"/>
                <w:color w:val="000000"/>
                <w:sz w:val="22"/>
                <w:lang w:val="en-IN" w:eastAsia="en-IN"/>
              </w:rPr>
              <w:t xml:space="preserve"> It is a chart used to map each team member’s roles and responsibilities.</w:t>
            </w:r>
          </w:p>
        </w:tc>
      </w:tr>
      <w:tr w:rsidR="00A92781" w:rsidRPr="00A92781" w14:paraId="52CF4EF0"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9749"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React JS</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2A3B5"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i/>
                <w:iCs/>
                <w:color w:val="000000"/>
                <w:sz w:val="22"/>
                <w:lang w:val="en-IN" w:eastAsia="en-IN"/>
              </w:rPr>
              <w:t>JavaScript</w:t>
            </w:r>
            <w:r w:rsidRPr="00A92781">
              <w:rPr>
                <w:rFonts w:ascii="Arial" w:eastAsia="Times New Roman" w:hAnsi="Arial" w:cs="Arial"/>
                <w:color w:val="000000"/>
                <w:sz w:val="22"/>
                <w:lang w:val="en-IN" w:eastAsia="en-IN"/>
              </w:rPr>
              <w:t xml:space="preserve"> library for building user interfaces.</w:t>
            </w:r>
          </w:p>
        </w:tc>
      </w:tr>
      <w:tr w:rsidR="00A92781" w:rsidRPr="00A92781" w14:paraId="3732D0D7"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4348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Redux</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71F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State container for JavaScript applications.</w:t>
            </w:r>
          </w:p>
        </w:tc>
      </w:tr>
      <w:tr w:rsidR="00A92781" w:rsidRPr="00A92781" w14:paraId="3916CD38"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9AFB"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Request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04D00"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An entry in the Feed, where a User asks for a certain item from a certain location. May or may not contain images.</w:t>
            </w:r>
          </w:p>
        </w:tc>
      </w:tr>
      <w:tr w:rsidR="00A92781" w:rsidRPr="00A92781" w14:paraId="2C30D298"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BBD7A"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Requirement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CCE2"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Description of what a system should do.</w:t>
            </w:r>
          </w:p>
        </w:tc>
      </w:tr>
      <w:tr w:rsidR="00A92781" w:rsidRPr="00A92781" w14:paraId="18FB03A9"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BD88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Scrum cycle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701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Short development cycle in Agile methodology</w:t>
            </w:r>
          </w:p>
        </w:tc>
      </w:tr>
      <w:tr w:rsidR="00A92781" w:rsidRPr="00A92781" w14:paraId="298B0801" w14:textId="77777777" w:rsidTr="0083413D">
        <w:trPr>
          <w:trHeight w:val="130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8C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SEO</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72C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 xml:space="preserve">Stands for </w:t>
            </w:r>
            <w:r w:rsidRPr="00A92781">
              <w:rPr>
                <w:rFonts w:ascii="Arial" w:eastAsia="Times New Roman" w:hAnsi="Arial" w:cs="Arial"/>
                <w:i/>
                <w:iCs/>
                <w:color w:val="000000"/>
                <w:sz w:val="22"/>
                <w:lang w:val="en-IN" w:eastAsia="en-IN"/>
              </w:rPr>
              <w:t>Search Engine Optimization</w:t>
            </w:r>
            <w:r w:rsidRPr="00A92781">
              <w:rPr>
                <w:rFonts w:ascii="Arial" w:eastAsia="Times New Roman" w:hAnsi="Arial" w:cs="Arial"/>
                <w:color w:val="000000"/>
                <w:sz w:val="22"/>
                <w:lang w:val="en-IN" w:eastAsia="en-IN"/>
              </w:rPr>
              <w:t>. It is the process of optimizing your online content so that a search engine likes to show it as a top result for searches of a certain keyword.</w:t>
            </w:r>
          </w:p>
        </w:tc>
      </w:tr>
      <w:tr w:rsidR="00A92781" w:rsidRPr="00A92781" w14:paraId="737388CB"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C68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Stakeholder</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43EA2"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party that can either affect or be affected by a business.</w:t>
            </w:r>
          </w:p>
        </w:tc>
      </w:tr>
      <w:tr w:rsidR="00A92781" w:rsidRPr="00A92781" w14:paraId="7D9EA405"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3B99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Stakeholder engagement</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108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Process by which companies communicate and get to know their stakeholders.</w:t>
            </w:r>
          </w:p>
        </w:tc>
      </w:tr>
      <w:tr w:rsidR="00A92781" w:rsidRPr="00A92781" w14:paraId="40CF5924"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59D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lastRenderedPageBreak/>
              <w:t>Stand-up meeting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F4B7B"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Short, time-boxed team status check, typically at the start of the day.</w:t>
            </w:r>
          </w:p>
        </w:tc>
      </w:tr>
      <w:tr w:rsidR="00A92781" w:rsidRPr="00A92781" w14:paraId="3E07A3DB"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167"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System boundaries</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D8C5"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Conceptual boundary that logically groups system components</w:t>
            </w:r>
          </w:p>
        </w:tc>
      </w:tr>
      <w:tr w:rsidR="00A92781" w:rsidRPr="00A92781" w14:paraId="3A3E2521"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DB6E"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Technical feasibility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FE0C1"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The process of proving that the concept is technically possible.</w:t>
            </w:r>
          </w:p>
        </w:tc>
      </w:tr>
      <w:tr w:rsidR="00A92781" w:rsidRPr="00A92781" w14:paraId="1ADF274A"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334BB"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Test case</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AF0A8"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set of actions executed to verify a particular feature or functionality of an application.</w:t>
            </w:r>
          </w:p>
        </w:tc>
      </w:tr>
      <w:tr w:rsidR="00A92781" w:rsidRPr="00A92781" w14:paraId="3F335BDB"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2F59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Time feasibility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3BB4" w14:textId="0C56B371" w:rsidR="00A92781" w:rsidRPr="00A92781" w:rsidRDefault="00983C28" w:rsidP="00A92781">
            <w:pPr>
              <w:spacing w:before="240" w:after="240" w:line="240" w:lineRule="auto"/>
              <w:rPr>
                <w:rFonts w:eastAsia="Times New Roman" w:cs="Times New Roman"/>
                <w:szCs w:val="24"/>
                <w:lang w:val="en-IN" w:eastAsia="en-IN"/>
              </w:rPr>
            </w:pPr>
            <w:r>
              <w:rPr>
                <w:rFonts w:ascii="Arial" w:eastAsia="Times New Roman" w:hAnsi="Arial" w:cs="Arial"/>
                <w:color w:val="000000"/>
                <w:sz w:val="22"/>
                <w:lang w:val="en-IN" w:eastAsia="en-IN"/>
              </w:rPr>
              <w:t>A</w:t>
            </w:r>
            <w:r w:rsidR="00A92781" w:rsidRPr="00A92781">
              <w:rPr>
                <w:rFonts w:ascii="Arial" w:eastAsia="Times New Roman" w:hAnsi="Arial" w:cs="Arial"/>
                <w:color w:val="000000"/>
                <w:sz w:val="22"/>
                <w:lang w:val="en-IN" w:eastAsia="en-IN"/>
              </w:rPr>
              <w:t xml:space="preserve"> measure of how reasonable the project timetable is.</w:t>
            </w:r>
          </w:p>
        </w:tc>
      </w:tr>
      <w:tr w:rsidR="00983C28" w:rsidRPr="00A92781" w14:paraId="76B514C1"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3320B" w14:textId="692E65E0" w:rsidR="00983C28" w:rsidRPr="00A92781" w:rsidRDefault="00983C28" w:rsidP="00A92781">
            <w:pPr>
              <w:spacing w:before="240" w:after="240" w:line="240" w:lineRule="auto"/>
              <w:rPr>
                <w:rFonts w:ascii="Arial" w:eastAsia="Times New Roman" w:hAnsi="Arial" w:cs="Arial"/>
                <w:color w:val="000000"/>
                <w:sz w:val="22"/>
                <w:lang w:val="en-IN" w:eastAsia="en-IN"/>
              </w:rPr>
            </w:pPr>
            <w:r>
              <w:rPr>
                <w:rFonts w:ascii="Arial" w:eastAsia="Times New Roman" w:hAnsi="Arial" w:cs="Arial"/>
                <w:color w:val="000000"/>
                <w:sz w:val="22"/>
                <w:lang w:val="en-IN" w:eastAsia="en-IN"/>
              </w:rPr>
              <w:t>Udhaari</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3C7CF" w14:textId="50B0EC60" w:rsidR="00983C28" w:rsidRPr="00A92781" w:rsidRDefault="00983C28" w:rsidP="00A92781">
            <w:pPr>
              <w:spacing w:before="240" w:after="240" w:line="240" w:lineRule="auto"/>
              <w:rPr>
                <w:rFonts w:ascii="Arial" w:eastAsia="Times New Roman" w:hAnsi="Arial" w:cs="Arial"/>
                <w:color w:val="000000"/>
                <w:sz w:val="22"/>
                <w:lang w:val="en-IN" w:eastAsia="en-IN"/>
              </w:rPr>
            </w:pPr>
            <w:r>
              <w:rPr>
                <w:rFonts w:ascii="Arial" w:eastAsia="Times New Roman" w:hAnsi="Arial" w:cs="Arial"/>
                <w:color w:val="000000"/>
                <w:sz w:val="22"/>
                <w:lang w:val="en-IN" w:eastAsia="en-IN"/>
              </w:rPr>
              <w:t>Product/money taken on credit.</w:t>
            </w:r>
          </w:p>
        </w:tc>
      </w:tr>
      <w:tr w:rsidR="00A92781" w:rsidRPr="00A92781" w14:paraId="4EC62DFD"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7B6F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Unit testing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272AD"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type of software testing where individual units or components of a software are tested.</w:t>
            </w:r>
          </w:p>
        </w:tc>
      </w:tr>
      <w:tr w:rsidR="00A92781" w:rsidRPr="00A92781" w14:paraId="206A67BE"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264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User story</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D2F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A description of a software feature from an end-user perspective.</w:t>
            </w:r>
          </w:p>
        </w:tc>
      </w:tr>
      <w:tr w:rsidR="00A92781" w:rsidRPr="00A92781" w14:paraId="2141C3E0" w14:textId="77777777" w:rsidTr="0083413D">
        <w:trPr>
          <w:trHeight w:val="49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951A"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Value creation</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6DF4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Creating value benefits for stakeholders.</w:t>
            </w:r>
          </w:p>
        </w:tc>
      </w:tr>
      <w:tr w:rsidR="00A92781" w:rsidRPr="00A92781" w14:paraId="00BA4365"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2AAF"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Version control</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67244"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The practice of tracking and managing changes to software code.</w:t>
            </w:r>
          </w:p>
        </w:tc>
      </w:tr>
      <w:tr w:rsidR="00A92781" w:rsidRPr="00A92781" w14:paraId="2753D41C" w14:textId="77777777" w:rsidTr="0083413D">
        <w:trPr>
          <w:trHeight w:val="76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81F03"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Wrap-up meeting</w:t>
            </w:r>
          </w:p>
        </w:tc>
        <w:tc>
          <w:tcPr>
            <w:tcW w:w="7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6BBC" w14:textId="77777777" w:rsidR="00A92781" w:rsidRPr="00A92781" w:rsidRDefault="00A92781" w:rsidP="00A92781">
            <w:pPr>
              <w:spacing w:before="240" w:after="240" w:line="240" w:lineRule="auto"/>
              <w:rPr>
                <w:rFonts w:eastAsia="Times New Roman" w:cs="Times New Roman"/>
                <w:szCs w:val="24"/>
                <w:lang w:val="en-IN" w:eastAsia="en-IN"/>
              </w:rPr>
            </w:pPr>
            <w:r w:rsidRPr="00A92781">
              <w:rPr>
                <w:rFonts w:ascii="Arial" w:eastAsia="Times New Roman" w:hAnsi="Arial" w:cs="Arial"/>
                <w:color w:val="000000"/>
                <w:sz w:val="22"/>
                <w:lang w:val="en-IN" w:eastAsia="en-IN"/>
              </w:rPr>
              <w:t>Short, time-boxed team status check, typically at the end of the day.</w:t>
            </w:r>
          </w:p>
        </w:tc>
      </w:tr>
    </w:tbl>
    <w:p w14:paraId="41A1B91A" w14:textId="77777777" w:rsidR="00247C36" w:rsidRDefault="00247C36">
      <w:pPr>
        <w:pStyle w:val="DocumentText"/>
      </w:pPr>
    </w:p>
    <w:bookmarkEnd w:id="0"/>
    <w:bookmarkEnd w:id="345"/>
    <w:bookmarkEnd w:id="346"/>
    <w:bookmarkEnd w:id="347"/>
    <w:bookmarkEnd w:id="348"/>
    <w:p w14:paraId="7446F674" w14:textId="77777777" w:rsidR="00247C36" w:rsidRDefault="00247C36">
      <w:pPr>
        <w:spacing w:after="160" w:line="259" w:lineRule="auto"/>
        <w:rPr>
          <w:rFonts w:asciiTheme="majorHAnsi" w:hAnsiTheme="majorHAnsi"/>
          <w:b/>
          <w:sz w:val="36"/>
        </w:rPr>
      </w:pPr>
    </w:p>
    <w:sectPr w:rsidR="00247C36">
      <w:pgSz w:w="11906" w:h="16838"/>
      <w:pgMar w:top="1876" w:right="1558" w:bottom="1800" w:left="1800" w:header="720" w:footer="5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C8473" w14:textId="77777777" w:rsidR="007B2224" w:rsidRDefault="007B2224">
      <w:pPr>
        <w:spacing w:line="240" w:lineRule="auto"/>
      </w:pPr>
      <w:r>
        <w:separator/>
      </w:r>
    </w:p>
  </w:endnote>
  <w:endnote w:type="continuationSeparator" w:id="0">
    <w:p w14:paraId="1B11C86B" w14:textId="77777777" w:rsidR="007B2224" w:rsidRDefault="007B22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 w:fontKey="{CB3C88F2-85E8-48E0-A29F-4CA3B20E21B1}"/>
    <w:embedBold r:id="rId2" w:fontKey="{1C778335-8284-460C-91B3-7A93C8622859}"/>
    <w:embedItalic r:id="rId3" w:fontKey="{F7F26B09-3B02-4D31-AB1E-CDA3953CACE5}"/>
    <w:embedBoldItalic r:id="rId4" w:fontKey="{B3F52F5B-82BB-4BF7-A5D8-38B80264B9E4}"/>
  </w:font>
  <w:font w:name="Calibri Light">
    <w:panose1 w:val="020F0302020204030204"/>
    <w:charset w:val="00"/>
    <w:family w:val="swiss"/>
    <w:pitch w:val="variable"/>
    <w:sig w:usb0="E4002EFF" w:usb1="C000247B" w:usb2="00000009" w:usb3="00000000" w:csb0="000001FF" w:csb1="00000000"/>
    <w:embedRegular r:id="rId5" w:fontKey="{43DF4118-9327-4EA7-8365-D0C8BFB7DACB}"/>
    <w:embedBold r:id="rId6" w:fontKey="{F1FA3E59-3CF8-4FD7-914C-94D62AAF8B15}"/>
    <w:embedItalic r:id="rId7" w:fontKey="{108816F8-4F7C-4A01-ACBD-FE16E5CA1AA9}"/>
    <w:embedBoldItalic r:id="rId8" w:fontKey="{77E95830-547F-44D0-9BC7-9A91463A8792}"/>
  </w:font>
  <w:font w:name="Segoe UI">
    <w:panose1 w:val="020B0502040204020203"/>
    <w:charset w:val="00"/>
    <w:family w:val="swiss"/>
    <w:pitch w:val="variable"/>
    <w:sig w:usb0="E4002EFF" w:usb1="C000E47F" w:usb2="00000009" w:usb3="00000000" w:csb0="000001FF" w:csb1="00000000"/>
    <w:embedRegular r:id="rId9" w:fontKey="{26ED7FF4-90DF-4906-B504-C810BCEE10E2}"/>
    <w:embedBold r:id="rId10" w:fontKey="{39E7C2CA-0190-4766-95D2-C5E03F11248C}"/>
  </w:font>
  <w:font w:name="Times">
    <w:altName w:val="Times New Roman"/>
    <w:panose1 w:val="02020603050405020304"/>
    <w:charset w:val="00"/>
    <w:family w:val="roman"/>
    <w:pitch w:val="variable"/>
    <w:sig w:usb0="E0002EFF" w:usb1="C000785B" w:usb2="00000009" w:usb3="00000000" w:csb0="000001FF" w:csb1="00000000"/>
    <w:embedRegular r:id="rId11" w:fontKey="{50A36395-25ED-44F6-B772-60B2FA15096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1B5D" w14:textId="77777777" w:rsidR="00247C36" w:rsidRDefault="00247C36">
    <w:pPr>
      <w:pStyle w:val="Footer"/>
      <w:jc w:val="center"/>
    </w:pPr>
  </w:p>
  <w:p w14:paraId="78B98823" w14:textId="77777777" w:rsidR="00247C36" w:rsidRDefault="00247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363" w14:textId="77777777" w:rsidR="00247C36" w:rsidRDefault="007B2224">
    <w:pPr>
      <w:framePr w:w="778" w:h="230" w:hRule="exact" w:wrap="around" w:vAnchor="page" w:hAnchor="margin" w:xAlign="center" w:y="14401" w:anchorLock="1"/>
      <w:tabs>
        <w:tab w:val="center" w:pos="4320"/>
        <w:tab w:val="right" w:pos="8640"/>
      </w:tabs>
      <w:overflowPunct w:val="0"/>
      <w:autoSpaceDE w:val="0"/>
      <w:autoSpaceDN w:val="0"/>
      <w:adjustRightInd w:val="0"/>
      <w:spacing w:line="240" w:lineRule="auto"/>
      <w:jc w:val="center"/>
      <w:textAlignment w:val="baseline"/>
      <w:rPr>
        <w:rFonts w:ascii="Times" w:eastAsia="Times New Roman" w:hAnsi="Times" w:cs="Times New Roman"/>
        <w:szCs w:val="20"/>
      </w:rPr>
    </w:pPr>
    <w:r>
      <w:rPr>
        <w:rFonts w:ascii="Times" w:eastAsia="Times New Roman" w:hAnsi="Times" w:cs="Times New Roman"/>
        <w:szCs w:val="20"/>
      </w:rPr>
      <w:fldChar w:fldCharType="begin"/>
    </w:r>
    <w:r>
      <w:rPr>
        <w:rFonts w:ascii="Times" w:eastAsia="Times New Roman" w:hAnsi="Times" w:cs="Times New Roman"/>
        <w:szCs w:val="20"/>
      </w:rPr>
      <w:instrText xml:space="preserve">PAGE  </w:instrText>
    </w:r>
    <w:r>
      <w:rPr>
        <w:rFonts w:ascii="Times" w:eastAsia="Times New Roman" w:hAnsi="Times" w:cs="Times New Roman"/>
        <w:szCs w:val="20"/>
      </w:rPr>
      <w:fldChar w:fldCharType="separate"/>
    </w:r>
    <w:r>
      <w:rPr>
        <w:rFonts w:ascii="Times" w:eastAsia="Times New Roman" w:hAnsi="Times" w:cs="Times New Roman"/>
        <w:szCs w:val="20"/>
      </w:rPr>
      <w:t>ix</w:t>
    </w:r>
    <w:r>
      <w:rPr>
        <w:rFonts w:ascii="Times" w:eastAsia="Times New Roman" w:hAnsi="Times" w:cs="Times New Roman"/>
        <w:szCs w:val="20"/>
      </w:rPr>
      <w:fldChar w:fldCharType="end"/>
    </w:r>
  </w:p>
  <w:p w14:paraId="1A72AE55" w14:textId="77777777" w:rsidR="00247C36" w:rsidRDefault="00247C36">
    <w:pPr>
      <w:pStyle w:val="Footer"/>
      <w:jc w:val="center"/>
    </w:pPr>
  </w:p>
  <w:p w14:paraId="3C96C5E6" w14:textId="77777777" w:rsidR="00247C36" w:rsidRDefault="00247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090494"/>
    </w:sdtPr>
    <w:sdtEndPr/>
    <w:sdtContent>
      <w:p w14:paraId="1BA8AA15" w14:textId="77777777" w:rsidR="00247C36" w:rsidRDefault="007B2224">
        <w:pPr>
          <w:pStyle w:val="DocumentText"/>
          <w:pBdr>
            <w:top w:val="single" w:sz="4" w:space="1" w:color="auto"/>
          </w:pBdr>
          <w:jc w:val="right"/>
        </w:pPr>
        <w:r>
          <w:fldChar w:fldCharType="begin"/>
        </w:r>
        <w:r>
          <w:instrText xml:space="preserve"> PAGE   \* MERGEFORMAT </w:instrText>
        </w:r>
        <w:r>
          <w:fldChar w:fldCharType="separate"/>
        </w:r>
        <w:r>
          <w:t>2</w:t>
        </w:r>
        <w:r>
          <w:fldChar w:fldCharType="end"/>
        </w:r>
      </w:p>
    </w:sdtContent>
  </w:sdt>
  <w:p w14:paraId="3091A6A5" w14:textId="77777777" w:rsidR="00247C36" w:rsidRDefault="00247C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4B03E" w14:textId="77777777" w:rsidR="007B2224" w:rsidRDefault="007B2224">
      <w:pPr>
        <w:spacing w:line="240" w:lineRule="auto"/>
      </w:pPr>
      <w:r>
        <w:separator/>
      </w:r>
    </w:p>
  </w:footnote>
  <w:footnote w:type="continuationSeparator" w:id="0">
    <w:p w14:paraId="08AFFD5F" w14:textId="77777777" w:rsidR="007B2224" w:rsidRDefault="007B22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882B3" w14:textId="77777777" w:rsidR="00247C36" w:rsidRDefault="00247C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1141851218"/>
      <w:placeholder>
        <w:docPart w:val="E9BCF826F55A43ABB4A8DADBFDB8D676"/>
      </w:placeholder>
      <w:dataBinding w:prefixMappings="xmlns:ns0='http://purl.org/dc/elements/1.1/' xmlns:ns1='http://schemas.openxmlformats.org/package/2006/metadata/core-properties' " w:xpath="/ns1:coreProperties[1]/ns0:title[1]" w:storeItemID="{6C3C8BC8-F283-45AE-878A-BAB7291924A1}"/>
      <w:text/>
    </w:sdtPr>
    <w:sdtEndPr/>
    <w:sdtContent>
      <w:p w14:paraId="5F9F7D4A" w14:textId="77777777" w:rsidR="00247C36" w:rsidRDefault="007B2224">
        <w:pPr>
          <w:pStyle w:val="DocumentText"/>
          <w:pBdr>
            <w:bottom w:val="single" w:sz="4" w:space="1" w:color="auto"/>
          </w:pBdr>
        </w:pPr>
        <w:r>
          <w:t>UDHAARI BOOK</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C65"/>
    <w:multiLevelType w:val="multilevel"/>
    <w:tmpl w:val="007D6C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11F4083"/>
    <w:multiLevelType w:val="multilevel"/>
    <w:tmpl w:val="011F40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1A244EE"/>
    <w:multiLevelType w:val="multilevel"/>
    <w:tmpl w:val="01A244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1C4616D"/>
    <w:multiLevelType w:val="multilevel"/>
    <w:tmpl w:val="01C4616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39F1C6F"/>
    <w:multiLevelType w:val="multilevel"/>
    <w:tmpl w:val="039F1C6F"/>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 w15:restartNumberingAfterBreak="0">
    <w:nsid w:val="057A455E"/>
    <w:multiLevelType w:val="hybridMultilevel"/>
    <w:tmpl w:val="D7DA5D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87A532C"/>
    <w:multiLevelType w:val="multilevel"/>
    <w:tmpl w:val="087A532C"/>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09BE6850"/>
    <w:multiLevelType w:val="multilevel"/>
    <w:tmpl w:val="09BE685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ACF4716"/>
    <w:multiLevelType w:val="multilevel"/>
    <w:tmpl w:val="0ACF4716"/>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0B1843E3"/>
    <w:multiLevelType w:val="multilevel"/>
    <w:tmpl w:val="0B1843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DED6002"/>
    <w:multiLevelType w:val="multilevel"/>
    <w:tmpl w:val="0DED6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E5179D2"/>
    <w:multiLevelType w:val="multilevel"/>
    <w:tmpl w:val="0E5179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EBD2032"/>
    <w:multiLevelType w:val="multilevel"/>
    <w:tmpl w:val="0EBD20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EDA66B9"/>
    <w:multiLevelType w:val="multilevel"/>
    <w:tmpl w:val="0EDA66B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EDB0A96"/>
    <w:multiLevelType w:val="multilevel"/>
    <w:tmpl w:val="0EDB0A9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5" w15:restartNumberingAfterBreak="0">
    <w:nsid w:val="0F43402C"/>
    <w:multiLevelType w:val="multilevel"/>
    <w:tmpl w:val="0F4340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0622E2B"/>
    <w:multiLevelType w:val="multilevel"/>
    <w:tmpl w:val="10622E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0D15254"/>
    <w:multiLevelType w:val="multilevel"/>
    <w:tmpl w:val="10D152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11E07676"/>
    <w:multiLevelType w:val="multilevel"/>
    <w:tmpl w:val="11E07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206162D"/>
    <w:multiLevelType w:val="multilevel"/>
    <w:tmpl w:val="120616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2811BAB"/>
    <w:multiLevelType w:val="multilevel"/>
    <w:tmpl w:val="12811BA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3DF03BF"/>
    <w:multiLevelType w:val="multilevel"/>
    <w:tmpl w:val="13DF03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4BE7615"/>
    <w:multiLevelType w:val="multilevel"/>
    <w:tmpl w:val="14BE76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5342178"/>
    <w:multiLevelType w:val="multilevel"/>
    <w:tmpl w:val="15342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59E7EF1"/>
    <w:multiLevelType w:val="multilevel"/>
    <w:tmpl w:val="159E7EF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6211871"/>
    <w:multiLevelType w:val="multilevel"/>
    <w:tmpl w:val="16211871"/>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6" w15:restartNumberingAfterBreak="0">
    <w:nsid w:val="17DA4AD3"/>
    <w:multiLevelType w:val="singleLevel"/>
    <w:tmpl w:val="17DA4AD3"/>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18C61FAA"/>
    <w:multiLevelType w:val="multilevel"/>
    <w:tmpl w:val="18C61F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19225F29"/>
    <w:multiLevelType w:val="multilevel"/>
    <w:tmpl w:val="19225F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193A7FA6"/>
    <w:multiLevelType w:val="multilevel"/>
    <w:tmpl w:val="193A7F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9410925"/>
    <w:multiLevelType w:val="multilevel"/>
    <w:tmpl w:val="1941092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1D9220A8"/>
    <w:multiLevelType w:val="multilevel"/>
    <w:tmpl w:val="1D922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E666411"/>
    <w:multiLevelType w:val="multilevel"/>
    <w:tmpl w:val="1E6664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FD2003E"/>
    <w:multiLevelType w:val="multilevel"/>
    <w:tmpl w:val="1FD200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208414E"/>
    <w:multiLevelType w:val="multilevel"/>
    <w:tmpl w:val="220841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2B36350"/>
    <w:multiLevelType w:val="multilevel"/>
    <w:tmpl w:val="22B3635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24DB1FA8"/>
    <w:multiLevelType w:val="multilevel"/>
    <w:tmpl w:val="24DB1F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89758E4"/>
    <w:multiLevelType w:val="multilevel"/>
    <w:tmpl w:val="289758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8F920F3"/>
    <w:multiLevelType w:val="multilevel"/>
    <w:tmpl w:val="28F920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292D5F0B"/>
    <w:multiLevelType w:val="multilevel"/>
    <w:tmpl w:val="292D5F0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9FA2300"/>
    <w:multiLevelType w:val="multilevel"/>
    <w:tmpl w:val="29FA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DFE33C6"/>
    <w:multiLevelType w:val="multilevel"/>
    <w:tmpl w:val="2DFE33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E3D0B9B"/>
    <w:multiLevelType w:val="multilevel"/>
    <w:tmpl w:val="2E3D0B9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F7C515C"/>
    <w:multiLevelType w:val="multilevel"/>
    <w:tmpl w:val="2F7C51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30881D13"/>
    <w:multiLevelType w:val="multilevel"/>
    <w:tmpl w:val="30881D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1426260"/>
    <w:multiLevelType w:val="multilevel"/>
    <w:tmpl w:val="31426260"/>
    <w:lvl w:ilvl="0">
      <w:start w:val="1"/>
      <w:numFmt w:val="bullet"/>
      <w:lvlText w:val=""/>
      <w:lvlJc w:val="left"/>
      <w:pPr>
        <w:ind w:left="1490" w:hanging="360"/>
      </w:pPr>
      <w:rPr>
        <w:rFonts w:ascii="Symbol" w:hAnsi="Symbol" w:hint="default"/>
      </w:rPr>
    </w:lvl>
    <w:lvl w:ilvl="1">
      <w:start w:val="1"/>
      <w:numFmt w:val="bullet"/>
      <w:lvlText w:val="o"/>
      <w:lvlJc w:val="left"/>
      <w:pPr>
        <w:ind w:left="2210" w:hanging="360"/>
      </w:pPr>
      <w:rPr>
        <w:rFonts w:ascii="Courier New" w:hAnsi="Courier New" w:cs="Courier New" w:hint="default"/>
      </w:rPr>
    </w:lvl>
    <w:lvl w:ilvl="2">
      <w:start w:val="1"/>
      <w:numFmt w:val="bullet"/>
      <w:lvlText w:val=""/>
      <w:lvlJc w:val="left"/>
      <w:pPr>
        <w:ind w:left="2930" w:hanging="360"/>
      </w:pPr>
      <w:rPr>
        <w:rFonts w:ascii="Wingdings" w:hAnsi="Wingdings" w:hint="default"/>
      </w:rPr>
    </w:lvl>
    <w:lvl w:ilvl="3">
      <w:start w:val="1"/>
      <w:numFmt w:val="bullet"/>
      <w:lvlText w:val=""/>
      <w:lvlJc w:val="left"/>
      <w:pPr>
        <w:ind w:left="3650" w:hanging="360"/>
      </w:pPr>
      <w:rPr>
        <w:rFonts w:ascii="Symbol" w:hAnsi="Symbol" w:hint="default"/>
      </w:rPr>
    </w:lvl>
    <w:lvl w:ilvl="4">
      <w:start w:val="1"/>
      <w:numFmt w:val="bullet"/>
      <w:lvlText w:val="o"/>
      <w:lvlJc w:val="left"/>
      <w:pPr>
        <w:ind w:left="4370" w:hanging="360"/>
      </w:pPr>
      <w:rPr>
        <w:rFonts w:ascii="Courier New" w:hAnsi="Courier New" w:cs="Courier New" w:hint="default"/>
      </w:rPr>
    </w:lvl>
    <w:lvl w:ilvl="5">
      <w:start w:val="1"/>
      <w:numFmt w:val="bullet"/>
      <w:lvlText w:val=""/>
      <w:lvlJc w:val="left"/>
      <w:pPr>
        <w:ind w:left="5090" w:hanging="360"/>
      </w:pPr>
      <w:rPr>
        <w:rFonts w:ascii="Wingdings" w:hAnsi="Wingdings" w:hint="default"/>
      </w:rPr>
    </w:lvl>
    <w:lvl w:ilvl="6">
      <w:start w:val="1"/>
      <w:numFmt w:val="bullet"/>
      <w:lvlText w:val=""/>
      <w:lvlJc w:val="left"/>
      <w:pPr>
        <w:ind w:left="5810" w:hanging="360"/>
      </w:pPr>
      <w:rPr>
        <w:rFonts w:ascii="Symbol" w:hAnsi="Symbol" w:hint="default"/>
      </w:rPr>
    </w:lvl>
    <w:lvl w:ilvl="7">
      <w:start w:val="1"/>
      <w:numFmt w:val="bullet"/>
      <w:lvlText w:val="o"/>
      <w:lvlJc w:val="left"/>
      <w:pPr>
        <w:ind w:left="6530" w:hanging="360"/>
      </w:pPr>
      <w:rPr>
        <w:rFonts w:ascii="Courier New" w:hAnsi="Courier New" w:cs="Courier New" w:hint="default"/>
      </w:rPr>
    </w:lvl>
    <w:lvl w:ilvl="8">
      <w:start w:val="1"/>
      <w:numFmt w:val="bullet"/>
      <w:lvlText w:val=""/>
      <w:lvlJc w:val="left"/>
      <w:pPr>
        <w:ind w:left="7250" w:hanging="360"/>
      </w:pPr>
      <w:rPr>
        <w:rFonts w:ascii="Wingdings" w:hAnsi="Wingdings" w:hint="default"/>
      </w:rPr>
    </w:lvl>
  </w:abstractNum>
  <w:abstractNum w:abstractNumId="46" w15:restartNumberingAfterBreak="0">
    <w:nsid w:val="31E15059"/>
    <w:multiLevelType w:val="multilevel"/>
    <w:tmpl w:val="31E150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37C4DFE"/>
    <w:multiLevelType w:val="multilevel"/>
    <w:tmpl w:val="337C4D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8" w15:restartNumberingAfterBreak="0">
    <w:nsid w:val="373D5057"/>
    <w:multiLevelType w:val="multilevel"/>
    <w:tmpl w:val="373D505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39787887"/>
    <w:multiLevelType w:val="multilevel"/>
    <w:tmpl w:val="397878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39C4416E"/>
    <w:multiLevelType w:val="multilevel"/>
    <w:tmpl w:val="39C441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9CD3919"/>
    <w:multiLevelType w:val="multilevel"/>
    <w:tmpl w:val="39CD3919"/>
    <w:lvl w:ilvl="0">
      <w:start w:val="1"/>
      <w:numFmt w:val="bullet"/>
      <w:lvlText w:val=""/>
      <w:lvlJc w:val="left"/>
      <w:pPr>
        <w:tabs>
          <w:tab w:val="left"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A603D09"/>
    <w:multiLevelType w:val="multilevel"/>
    <w:tmpl w:val="3A603D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A64541A"/>
    <w:multiLevelType w:val="multilevel"/>
    <w:tmpl w:val="3A645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05C3A8A"/>
    <w:multiLevelType w:val="multilevel"/>
    <w:tmpl w:val="405C3A8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40721706"/>
    <w:multiLevelType w:val="multilevel"/>
    <w:tmpl w:val="407217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40B76393"/>
    <w:multiLevelType w:val="multilevel"/>
    <w:tmpl w:val="40B7639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7" w15:restartNumberingAfterBreak="0">
    <w:nsid w:val="41E124D8"/>
    <w:multiLevelType w:val="multilevel"/>
    <w:tmpl w:val="41E124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2266BA1"/>
    <w:multiLevelType w:val="multilevel"/>
    <w:tmpl w:val="42266B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46B0342"/>
    <w:multiLevelType w:val="multilevel"/>
    <w:tmpl w:val="446B0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4746844"/>
    <w:multiLevelType w:val="multilevel"/>
    <w:tmpl w:val="44746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75A00FA"/>
    <w:multiLevelType w:val="hybridMultilevel"/>
    <w:tmpl w:val="255EEB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A4F6C17"/>
    <w:multiLevelType w:val="multilevel"/>
    <w:tmpl w:val="4A4F6C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C397299"/>
    <w:multiLevelType w:val="multilevel"/>
    <w:tmpl w:val="4C3972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C977F29"/>
    <w:multiLevelType w:val="multilevel"/>
    <w:tmpl w:val="4C977F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5" w15:restartNumberingAfterBreak="0">
    <w:nsid w:val="4D724211"/>
    <w:multiLevelType w:val="multilevel"/>
    <w:tmpl w:val="4D72421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6" w15:restartNumberingAfterBreak="0">
    <w:nsid w:val="4D8C3A9A"/>
    <w:multiLevelType w:val="multilevel"/>
    <w:tmpl w:val="4D8C3A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15:restartNumberingAfterBreak="0">
    <w:nsid w:val="4E5977CF"/>
    <w:multiLevelType w:val="multilevel"/>
    <w:tmpl w:val="4E5977C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8" w15:restartNumberingAfterBreak="0">
    <w:nsid w:val="4E6369F2"/>
    <w:multiLevelType w:val="multilevel"/>
    <w:tmpl w:val="4E6369F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9" w15:restartNumberingAfterBreak="0">
    <w:nsid w:val="502978F6"/>
    <w:multiLevelType w:val="multilevel"/>
    <w:tmpl w:val="50297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1BA1B40"/>
    <w:multiLevelType w:val="multilevel"/>
    <w:tmpl w:val="51BA1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5FC60F9"/>
    <w:multiLevelType w:val="multilevel"/>
    <w:tmpl w:val="55FC60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79657B9"/>
    <w:multiLevelType w:val="multilevel"/>
    <w:tmpl w:val="579657B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82A04E7"/>
    <w:multiLevelType w:val="multilevel"/>
    <w:tmpl w:val="582A04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9A0124F"/>
    <w:multiLevelType w:val="multilevel"/>
    <w:tmpl w:val="59A0124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9DA55DA"/>
    <w:multiLevelType w:val="multilevel"/>
    <w:tmpl w:val="59DA5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A012A09"/>
    <w:multiLevelType w:val="multilevel"/>
    <w:tmpl w:val="5A012A0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7" w15:restartNumberingAfterBreak="0">
    <w:nsid w:val="5BA935F8"/>
    <w:multiLevelType w:val="multilevel"/>
    <w:tmpl w:val="5BA935F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8" w15:restartNumberingAfterBreak="0">
    <w:nsid w:val="5D5830EB"/>
    <w:multiLevelType w:val="multilevel"/>
    <w:tmpl w:val="5D5830E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9" w15:restartNumberingAfterBreak="0">
    <w:nsid w:val="5D7758EA"/>
    <w:multiLevelType w:val="multilevel"/>
    <w:tmpl w:val="5D775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5E4C627D"/>
    <w:multiLevelType w:val="hybridMultilevel"/>
    <w:tmpl w:val="2612E6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EAB13C5"/>
    <w:multiLevelType w:val="multilevel"/>
    <w:tmpl w:val="5EAB13C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2" w15:restartNumberingAfterBreak="0">
    <w:nsid w:val="5EE1329D"/>
    <w:multiLevelType w:val="multilevel"/>
    <w:tmpl w:val="5EE1329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3" w15:restartNumberingAfterBreak="0">
    <w:nsid w:val="61D2798B"/>
    <w:multiLevelType w:val="multilevel"/>
    <w:tmpl w:val="61D2798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4" w15:restartNumberingAfterBreak="0">
    <w:nsid w:val="61DD374F"/>
    <w:multiLevelType w:val="multilevel"/>
    <w:tmpl w:val="61DD374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5" w15:restartNumberingAfterBreak="0">
    <w:nsid w:val="61F11CE7"/>
    <w:multiLevelType w:val="multilevel"/>
    <w:tmpl w:val="61F11C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628B3233"/>
    <w:multiLevelType w:val="multilevel"/>
    <w:tmpl w:val="628B32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628C5083"/>
    <w:multiLevelType w:val="multilevel"/>
    <w:tmpl w:val="628C508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59A18DE"/>
    <w:multiLevelType w:val="multilevel"/>
    <w:tmpl w:val="659A18D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9" w15:restartNumberingAfterBreak="0">
    <w:nsid w:val="68217DB4"/>
    <w:multiLevelType w:val="multilevel"/>
    <w:tmpl w:val="68217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A870B1B"/>
    <w:multiLevelType w:val="multilevel"/>
    <w:tmpl w:val="6A870B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6D4718EA"/>
    <w:multiLevelType w:val="multilevel"/>
    <w:tmpl w:val="6D4718E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2" w15:restartNumberingAfterBreak="0">
    <w:nsid w:val="6D5B17E1"/>
    <w:multiLevelType w:val="multilevel"/>
    <w:tmpl w:val="6D5B17E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3" w15:restartNumberingAfterBreak="0">
    <w:nsid w:val="6D983630"/>
    <w:multiLevelType w:val="multilevel"/>
    <w:tmpl w:val="6D98363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4" w15:restartNumberingAfterBreak="0">
    <w:nsid w:val="6E2E367F"/>
    <w:multiLevelType w:val="multilevel"/>
    <w:tmpl w:val="6E2E36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F444588"/>
    <w:multiLevelType w:val="multilevel"/>
    <w:tmpl w:val="6F444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711347DD"/>
    <w:multiLevelType w:val="multilevel"/>
    <w:tmpl w:val="711347D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7" w15:restartNumberingAfterBreak="0">
    <w:nsid w:val="73D46C26"/>
    <w:multiLevelType w:val="multilevel"/>
    <w:tmpl w:val="73D46C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74C039A3"/>
    <w:multiLevelType w:val="multilevel"/>
    <w:tmpl w:val="74C039A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6962176"/>
    <w:multiLevelType w:val="multilevel"/>
    <w:tmpl w:val="7696217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0" w15:restartNumberingAfterBreak="0">
    <w:nsid w:val="7935301C"/>
    <w:multiLevelType w:val="multilevel"/>
    <w:tmpl w:val="793530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79F91A8C"/>
    <w:multiLevelType w:val="multilevel"/>
    <w:tmpl w:val="79F91A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2" w15:restartNumberingAfterBreak="0">
    <w:nsid w:val="7AC52CE9"/>
    <w:multiLevelType w:val="multilevel"/>
    <w:tmpl w:val="7AC52C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B1F2691"/>
    <w:multiLevelType w:val="multilevel"/>
    <w:tmpl w:val="7B1F269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C593D62"/>
    <w:multiLevelType w:val="multilevel"/>
    <w:tmpl w:val="7C593D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5" w15:restartNumberingAfterBreak="0">
    <w:nsid w:val="7DC53B36"/>
    <w:multiLevelType w:val="multilevel"/>
    <w:tmpl w:val="7DC53B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7EAD7683"/>
    <w:multiLevelType w:val="multilevel"/>
    <w:tmpl w:val="7EAD76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7FA10908"/>
    <w:multiLevelType w:val="multilevel"/>
    <w:tmpl w:val="7FA1090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04"/>
  </w:num>
  <w:num w:numId="2">
    <w:abstractNumId w:val="93"/>
  </w:num>
  <w:num w:numId="3">
    <w:abstractNumId w:val="96"/>
  </w:num>
  <w:num w:numId="4">
    <w:abstractNumId w:val="65"/>
  </w:num>
  <w:num w:numId="5">
    <w:abstractNumId w:val="14"/>
  </w:num>
  <w:num w:numId="6">
    <w:abstractNumId w:val="84"/>
  </w:num>
  <w:num w:numId="7">
    <w:abstractNumId w:val="17"/>
  </w:num>
  <w:num w:numId="8">
    <w:abstractNumId w:val="35"/>
  </w:num>
  <w:num w:numId="9">
    <w:abstractNumId w:val="45"/>
  </w:num>
  <w:num w:numId="10">
    <w:abstractNumId w:val="64"/>
  </w:num>
  <w:num w:numId="11">
    <w:abstractNumId w:val="107"/>
  </w:num>
  <w:num w:numId="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1"/>
  </w:num>
  <w:num w:numId="14">
    <w:abstractNumId w:val="7"/>
  </w:num>
  <w:num w:numId="15">
    <w:abstractNumId w:val="92"/>
  </w:num>
  <w:num w:numId="16">
    <w:abstractNumId w:val="12"/>
  </w:num>
  <w:num w:numId="1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2"/>
  </w:num>
  <w:num w:numId="20">
    <w:abstractNumId w:val="56"/>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7"/>
  </w:num>
  <w:num w:numId="25">
    <w:abstractNumId w:val="31"/>
  </w:num>
  <w:num w:numId="26">
    <w:abstractNumId w:val="21"/>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87"/>
  </w:num>
  <w:num w:numId="30">
    <w:abstractNumId w:val="101"/>
  </w:num>
  <w:num w:numId="31">
    <w:abstractNumId w:val="103"/>
  </w:num>
  <w:num w:numId="32">
    <w:abstractNumId w:val="44"/>
  </w:num>
  <w:num w:numId="33">
    <w:abstractNumId w:val="46"/>
  </w:num>
  <w:num w:numId="34">
    <w:abstractNumId w:val="11"/>
  </w:num>
  <w:num w:numId="35">
    <w:abstractNumId w:val="75"/>
  </w:num>
  <w:num w:numId="36">
    <w:abstractNumId w:val="102"/>
  </w:num>
  <w:num w:numId="3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2"/>
  </w:num>
  <w:num w:numId="40">
    <w:abstractNumId w:val="100"/>
  </w:num>
  <w:num w:numId="41">
    <w:abstractNumId w:val="32"/>
  </w:num>
  <w:num w:numId="42">
    <w:abstractNumId w:val="63"/>
  </w:num>
  <w:num w:numId="43">
    <w:abstractNumId w:val="20"/>
  </w:num>
  <w:num w:numId="44">
    <w:abstractNumId w:val="70"/>
  </w:num>
  <w:num w:numId="45">
    <w:abstractNumId w:val="98"/>
  </w:num>
  <w:num w:numId="46">
    <w:abstractNumId w:val="50"/>
  </w:num>
  <w:num w:numId="47">
    <w:abstractNumId w:val="36"/>
  </w:num>
  <w:num w:numId="48">
    <w:abstractNumId w:val="23"/>
  </w:num>
  <w:num w:numId="49">
    <w:abstractNumId w:val="106"/>
  </w:num>
  <w:num w:numId="50">
    <w:abstractNumId w:val="13"/>
  </w:num>
  <w:num w:numId="51">
    <w:abstractNumId w:val="55"/>
  </w:num>
  <w:num w:numId="52">
    <w:abstractNumId w:val="39"/>
  </w:num>
  <w:num w:numId="53">
    <w:abstractNumId w:val="22"/>
  </w:num>
  <w:num w:numId="54">
    <w:abstractNumId w:val="41"/>
  </w:num>
  <w:num w:numId="55">
    <w:abstractNumId w:val="29"/>
  </w:num>
  <w:num w:numId="56">
    <w:abstractNumId w:val="94"/>
  </w:num>
  <w:num w:numId="57">
    <w:abstractNumId w:val="10"/>
  </w:num>
  <w:num w:numId="58">
    <w:abstractNumId w:val="95"/>
  </w:num>
  <w:num w:numId="59">
    <w:abstractNumId w:val="74"/>
  </w:num>
  <w:num w:numId="60">
    <w:abstractNumId w:val="89"/>
  </w:num>
  <w:num w:numId="61">
    <w:abstractNumId w:val="90"/>
  </w:num>
  <w:num w:numId="62">
    <w:abstractNumId w:val="34"/>
  </w:num>
  <w:num w:numId="63">
    <w:abstractNumId w:val="72"/>
  </w:num>
  <w:num w:numId="64">
    <w:abstractNumId w:val="69"/>
  </w:num>
  <w:num w:numId="65">
    <w:abstractNumId w:val="99"/>
  </w:num>
  <w:num w:numId="66">
    <w:abstractNumId w:val="58"/>
  </w:num>
  <w:num w:numId="67">
    <w:abstractNumId w:val="60"/>
  </w:num>
  <w:num w:numId="68">
    <w:abstractNumId w:val="18"/>
  </w:num>
  <w:num w:numId="69">
    <w:abstractNumId w:val="40"/>
  </w:num>
  <w:num w:numId="70">
    <w:abstractNumId w:val="33"/>
  </w:num>
  <w:num w:numId="71">
    <w:abstractNumId w:val="37"/>
  </w:num>
  <w:num w:numId="72">
    <w:abstractNumId w:val="91"/>
  </w:num>
  <w:num w:numId="73">
    <w:abstractNumId w:val="30"/>
  </w:num>
  <w:num w:numId="74">
    <w:abstractNumId w:val="52"/>
  </w:num>
  <w:num w:numId="75">
    <w:abstractNumId w:val="105"/>
  </w:num>
  <w:num w:numId="76">
    <w:abstractNumId w:val="38"/>
  </w:num>
  <w:num w:numId="77">
    <w:abstractNumId w:val="2"/>
  </w:num>
  <w:num w:numId="78">
    <w:abstractNumId w:val="51"/>
  </w:num>
  <w:num w:numId="79">
    <w:abstractNumId w:val="85"/>
  </w:num>
  <w:num w:numId="80">
    <w:abstractNumId w:val="9"/>
  </w:num>
  <w:num w:numId="81">
    <w:abstractNumId w:val="47"/>
  </w:num>
  <w:num w:numId="82">
    <w:abstractNumId w:val="28"/>
  </w:num>
  <w:num w:numId="83">
    <w:abstractNumId w:val="8"/>
  </w:num>
  <w:num w:numId="84">
    <w:abstractNumId w:val="4"/>
  </w:num>
  <w:num w:numId="85">
    <w:abstractNumId w:val="77"/>
  </w:num>
  <w:num w:numId="86">
    <w:abstractNumId w:val="67"/>
  </w:num>
  <w:num w:numId="87">
    <w:abstractNumId w:val="83"/>
  </w:num>
  <w:num w:numId="88">
    <w:abstractNumId w:val="78"/>
  </w:num>
  <w:num w:numId="89">
    <w:abstractNumId w:val="68"/>
  </w:num>
  <w:num w:numId="90">
    <w:abstractNumId w:val="0"/>
  </w:num>
  <w:num w:numId="91">
    <w:abstractNumId w:val="66"/>
  </w:num>
  <w:num w:numId="92">
    <w:abstractNumId w:val="54"/>
  </w:num>
  <w:num w:numId="93">
    <w:abstractNumId w:val="42"/>
  </w:num>
  <w:num w:numId="94">
    <w:abstractNumId w:val="73"/>
  </w:num>
  <w:num w:numId="95">
    <w:abstractNumId w:val="19"/>
  </w:num>
  <w:num w:numId="96">
    <w:abstractNumId w:val="16"/>
  </w:num>
  <w:num w:numId="97">
    <w:abstractNumId w:val="79"/>
  </w:num>
  <w:num w:numId="98">
    <w:abstractNumId w:val="26"/>
  </w:num>
  <w:num w:numId="99">
    <w:abstractNumId w:val="76"/>
  </w:num>
  <w:num w:numId="100">
    <w:abstractNumId w:val="71"/>
  </w:num>
  <w:num w:numId="101">
    <w:abstractNumId w:val="6"/>
  </w:num>
  <w:num w:numId="102">
    <w:abstractNumId w:val="25"/>
  </w:num>
  <w:num w:numId="103">
    <w:abstractNumId w:val="88"/>
  </w:num>
  <w:num w:numId="104">
    <w:abstractNumId w:val="48"/>
  </w:num>
  <w:num w:numId="105">
    <w:abstractNumId w:val="43"/>
  </w:num>
  <w:num w:numId="106">
    <w:abstractNumId w:val="80"/>
  </w:num>
  <w:num w:numId="107">
    <w:abstractNumId w:val="61"/>
  </w:num>
  <w:num w:numId="108">
    <w:abstractNumId w:val="5"/>
  </w:num>
  <w:numIdMacAtCleanup w:val="10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resh Burde">
    <w15:presenceInfo w15:providerId="AD" w15:userId="S::suresh.burde@bluepineapple.io::00599772-24e8-4dc7-8798-e85aec090d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DEE"/>
    <w:rsid w:val="000000DC"/>
    <w:rsid w:val="000024C2"/>
    <w:rsid w:val="00002CAC"/>
    <w:rsid w:val="00012320"/>
    <w:rsid w:val="00017D8B"/>
    <w:rsid w:val="00020FC3"/>
    <w:rsid w:val="000235CE"/>
    <w:rsid w:val="000255CA"/>
    <w:rsid w:val="00032964"/>
    <w:rsid w:val="0003297E"/>
    <w:rsid w:val="00034142"/>
    <w:rsid w:val="00035C5D"/>
    <w:rsid w:val="00037D78"/>
    <w:rsid w:val="00041370"/>
    <w:rsid w:val="00041844"/>
    <w:rsid w:val="00044AF9"/>
    <w:rsid w:val="00051749"/>
    <w:rsid w:val="00053EC3"/>
    <w:rsid w:val="00055230"/>
    <w:rsid w:val="0005538B"/>
    <w:rsid w:val="00055A73"/>
    <w:rsid w:val="00055D39"/>
    <w:rsid w:val="00057655"/>
    <w:rsid w:val="00057D55"/>
    <w:rsid w:val="00062300"/>
    <w:rsid w:val="000627A9"/>
    <w:rsid w:val="00064D1B"/>
    <w:rsid w:val="00071ED6"/>
    <w:rsid w:val="00072D43"/>
    <w:rsid w:val="00073557"/>
    <w:rsid w:val="00073E1F"/>
    <w:rsid w:val="00074613"/>
    <w:rsid w:val="00090963"/>
    <w:rsid w:val="00093906"/>
    <w:rsid w:val="00093DD5"/>
    <w:rsid w:val="00097C37"/>
    <w:rsid w:val="000A23E1"/>
    <w:rsid w:val="000B1C4C"/>
    <w:rsid w:val="000B29E0"/>
    <w:rsid w:val="000B5D1A"/>
    <w:rsid w:val="000C234A"/>
    <w:rsid w:val="000C4B61"/>
    <w:rsid w:val="000C5CAC"/>
    <w:rsid w:val="000D17D8"/>
    <w:rsid w:val="000D1E26"/>
    <w:rsid w:val="000D2E39"/>
    <w:rsid w:val="000D4593"/>
    <w:rsid w:val="000D4BA9"/>
    <w:rsid w:val="000E16AA"/>
    <w:rsid w:val="000E3DB8"/>
    <w:rsid w:val="000E78C4"/>
    <w:rsid w:val="0011013E"/>
    <w:rsid w:val="001153A4"/>
    <w:rsid w:val="00125246"/>
    <w:rsid w:val="00125296"/>
    <w:rsid w:val="001308CB"/>
    <w:rsid w:val="00133277"/>
    <w:rsid w:val="00134EF1"/>
    <w:rsid w:val="001431E9"/>
    <w:rsid w:val="00145126"/>
    <w:rsid w:val="00147988"/>
    <w:rsid w:val="001504C5"/>
    <w:rsid w:val="001567C5"/>
    <w:rsid w:val="001622EF"/>
    <w:rsid w:val="00167FE7"/>
    <w:rsid w:val="00173364"/>
    <w:rsid w:val="0017737F"/>
    <w:rsid w:val="00183434"/>
    <w:rsid w:val="001917B1"/>
    <w:rsid w:val="00193B95"/>
    <w:rsid w:val="00197908"/>
    <w:rsid w:val="00197D05"/>
    <w:rsid w:val="001A0385"/>
    <w:rsid w:val="001A6AE6"/>
    <w:rsid w:val="001B0942"/>
    <w:rsid w:val="001B267D"/>
    <w:rsid w:val="001B6F0E"/>
    <w:rsid w:val="001C1315"/>
    <w:rsid w:val="001D3175"/>
    <w:rsid w:val="001D3613"/>
    <w:rsid w:val="001E282D"/>
    <w:rsid w:val="001E795B"/>
    <w:rsid w:val="001F0416"/>
    <w:rsid w:val="001F1FFF"/>
    <w:rsid w:val="001F2B82"/>
    <w:rsid w:val="001F72BE"/>
    <w:rsid w:val="001F7AB9"/>
    <w:rsid w:val="00201E2C"/>
    <w:rsid w:val="00201ED3"/>
    <w:rsid w:val="002072DB"/>
    <w:rsid w:val="0021261D"/>
    <w:rsid w:val="0022175D"/>
    <w:rsid w:val="00222094"/>
    <w:rsid w:val="0022309C"/>
    <w:rsid w:val="00227609"/>
    <w:rsid w:val="00230877"/>
    <w:rsid w:val="00230FEE"/>
    <w:rsid w:val="002332F9"/>
    <w:rsid w:val="00237B71"/>
    <w:rsid w:val="0024239F"/>
    <w:rsid w:val="00247C36"/>
    <w:rsid w:val="00247D5F"/>
    <w:rsid w:val="00253951"/>
    <w:rsid w:val="00253F03"/>
    <w:rsid w:val="00254CD6"/>
    <w:rsid w:val="00255DFC"/>
    <w:rsid w:val="0026086B"/>
    <w:rsid w:val="00264691"/>
    <w:rsid w:val="002700A3"/>
    <w:rsid w:val="00274307"/>
    <w:rsid w:val="0028486D"/>
    <w:rsid w:val="002854BC"/>
    <w:rsid w:val="00292126"/>
    <w:rsid w:val="002A03D3"/>
    <w:rsid w:val="002A0CE1"/>
    <w:rsid w:val="002A4C54"/>
    <w:rsid w:val="002A65A9"/>
    <w:rsid w:val="002B17E5"/>
    <w:rsid w:val="002C5693"/>
    <w:rsid w:val="002C64AA"/>
    <w:rsid w:val="002C68DE"/>
    <w:rsid w:val="002D749B"/>
    <w:rsid w:val="002E4CD3"/>
    <w:rsid w:val="002E600B"/>
    <w:rsid w:val="002E7CA1"/>
    <w:rsid w:val="002F0085"/>
    <w:rsid w:val="002F0AA9"/>
    <w:rsid w:val="002F28EF"/>
    <w:rsid w:val="002F5F12"/>
    <w:rsid w:val="0030080E"/>
    <w:rsid w:val="00317331"/>
    <w:rsid w:val="00317B28"/>
    <w:rsid w:val="003279F2"/>
    <w:rsid w:val="00330651"/>
    <w:rsid w:val="00333C04"/>
    <w:rsid w:val="00334982"/>
    <w:rsid w:val="00341111"/>
    <w:rsid w:val="00352B31"/>
    <w:rsid w:val="0035460A"/>
    <w:rsid w:val="003546C7"/>
    <w:rsid w:val="003575A4"/>
    <w:rsid w:val="003605C3"/>
    <w:rsid w:val="003639FD"/>
    <w:rsid w:val="00372EAD"/>
    <w:rsid w:val="00381CE0"/>
    <w:rsid w:val="00383F8E"/>
    <w:rsid w:val="00386472"/>
    <w:rsid w:val="003917BA"/>
    <w:rsid w:val="0039531B"/>
    <w:rsid w:val="00397F4D"/>
    <w:rsid w:val="003A1643"/>
    <w:rsid w:val="003A263B"/>
    <w:rsid w:val="003A33C4"/>
    <w:rsid w:val="003A64BE"/>
    <w:rsid w:val="003B2803"/>
    <w:rsid w:val="003B38F5"/>
    <w:rsid w:val="003B50F7"/>
    <w:rsid w:val="003B5265"/>
    <w:rsid w:val="003C1756"/>
    <w:rsid w:val="003C509A"/>
    <w:rsid w:val="003D3C37"/>
    <w:rsid w:val="003E1692"/>
    <w:rsid w:val="003E4C05"/>
    <w:rsid w:val="003E55B5"/>
    <w:rsid w:val="003E562E"/>
    <w:rsid w:val="003E58B4"/>
    <w:rsid w:val="00403C64"/>
    <w:rsid w:val="00407413"/>
    <w:rsid w:val="0041272B"/>
    <w:rsid w:val="004168B9"/>
    <w:rsid w:val="00416D21"/>
    <w:rsid w:val="004273AF"/>
    <w:rsid w:val="0042763E"/>
    <w:rsid w:val="004277B1"/>
    <w:rsid w:val="00437D9B"/>
    <w:rsid w:val="004424FC"/>
    <w:rsid w:val="00444A31"/>
    <w:rsid w:val="00447A4E"/>
    <w:rsid w:val="004519BE"/>
    <w:rsid w:val="00452CEE"/>
    <w:rsid w:val="00454CB1"/>
    <w:rsid w:val="0045571A"/>
    <w:rsid w:val="00464A71"/>
    <w:rsid w:val="0047090C"/>
    <w:rsid w:val="00473106"/>
    <w:rsid w:val="00474B2C"/>
    <w:rsid w:val="00480052"/>
    <w:rsid w:val="0048052C"/>
    <w:rsid w:val="00482E50"/>
    <w:rsid w:val="004844F3"/>
    <w:rsid w:val="004850B6"/>
    <w:rsid w:val="00486E75"/>
    <w:rsid w:val="00490B46"/>
    <w:rsid w:val="00491B4A"/>
    <w:rsid w:val="004A1104"/>
    <w:rsid w:val="004A2F8A"/>
    <w:rsid w:val="004B01CB"/>
    <w:rsid w:val="004B4128"/>
    <w:rsid w:val="004C5BF7"/>
    <w:rsid w:val="004C7250"/>
    <w:rsid w:val="004D0EF9"/>
    <w:rsid w:val="004D15D5"/>
    <w:rsid w:val="004D7943"/>
    <w:rsid w:val="004E7F3B"/>
    <w:rsid w:val="004F1356"/>
    <w:rsid w:val="004F22BF"/>
    <w:rsid w:val="004F46AF"/>
    <w:rsid w:val="004F4EB4"/>
    <w:rsid w:val="00507FB7"/>
    <w:rsid w:val="00512323"/>
    <w:rsid w:val="0051459B"/>
    <w:rsid w:val="00514973"/>
    <w:rsid w:val="00515D44"/>
    <w:rsid w:val="0051633B"/>
    <w:rsid w:val="00542CBA"/>
    <w:rsid w:val="0054663B"/>
    <w:rsid w:val="00550330"/>
    <w:rsid w:val="0055624A"/>
    <w:rsid w:val="00556EB4"/>
    <w:rsid w:val="00562D46"/>
    <w:rsid w:val="00563449"/>
    <w:rsid w:val="00563AE9"/>
    <w:rsid w:val="00564236"/>
    <w:rsid w:val="0056777D"/>
    <w:rsid w:val="00572310"/>
    <w:rsid w:val="00572501"/>
    <w:rsid w:val="00580BF2"/>
    <w:rsid w:val="0058119A"/>
    <w:rsid w:val="00582081"/>
    <w:rsid w:val="00582839"/>
    <w:rsid w:val="00587F43"/>
    <w:rsid w:val="005919D9"/>
    <w:rsid w:val="005B1D94"/>
    <w:rsid w:val="005C2146"/>
    <w:rsid w:val="005C572F"/>
    <w:rsid w:val="005C6ABE"/>
    <w:rsid w:val="005D1B3A"/>
    <w:rsid w:val="005D7685"/>
    <w:rsid w:val="005E402D"/>
    <w:rsid w:val="005F47AB"/>
    <w:rsid w:val="005F56AF"/>
    <w:rsid w:val="005F6007"/>
    <w:rsid w:val="00602FDA"/>
    <w:rsid w:val="0060304A"/>
    <w:rsid w:val="00613FDF"/>
    <w:rsid w:val="006142A4"/>
    <w:rsid w:val="00615584"/>
    <w:rsid w:val="00615601"/>
    <w:rsid w:val="00622F4B"/>
    <w:rsid w:val="00630E6F"/>
    <w:rsid w:val="00632389"/>
    <w:rsid w:val="00632B71"/>
    <w:rsid w:val="00632EEB"/>
    <w:rsid w:val="00633A6A"/>
    <w:rsid w:val="0063496D"/>
    <w:rsid w:val="0063553F"/>
    <w:rsid w:val="00637048"/>
    <w:rsid w:val="00640295"/>
    <w:rsid w:val="00640921"/>
    <w:rsid w:val="00640EE5"/>
    <w:rsid w:val="00640FB2"/>
    <w:rsid w:val="0064698D"/>
    <w:rsid w:val="00657AC9"/>
    <w:rsid w:val="006602DE"/>
    <w:rsid w:val="00664352"/>
    <w:rsid w:val="006676F1"/>
    <w:rsid w:val="00681638"/>
    <w:rsid w:val="006960C1"/>
    <w:rsid w:val="0069645E"/>
    <w:rsid w:val="00697C94"/>
    <w:rsid w:val="006A0BC0"/>
    <w:rsid w:val="006A7F42"/>
    <w:rsid w:val="006C70CD"/>
    <w:rsid w:val="006D0E02"/>
    <w:rsid w:val="006E3FF9"/>
    <w:rsid w:val="006E4552"/>
    <w:rsid w:val="006F1E8A"/>
    <w:rsid w:val="00704152"/>
    <w:rsid w:val="00704E9B"/>
    <w:rsid w:val="007067EF"/>
    <w:rsid w:val="007140C6"/>
    <w:rsid w:val="0071435E"/>
    <w:rsid w:val="00714653"/>
    <w:rsid w:val="00717A16"/>
    <w:rsid w:val="00720FE0"/>
    <w:rsid w:val="00725BD1"/>
    <w:rsid w:val="00736746"/>
    <w:rsid w:val="00736C62"/>
    <w:rsid w:val="00743091"/>
    <w:rsid w:val="00744D99"/>
    <w:rsid w:val="00744E65"/>
    <w:rsid w:val="00747364"/>
    <w:rsid w:val="007649DA"/>
    <w:rsid w:val="00772B28"/>
    <w:rsid w:val="00774DF6"/>
    <w:rsid w:val="007843CE"/>
    <w:rsid w:val="00794B0C"/>
    <w:rsid w:val="00796C78"/>
    <w:rsid w:val="007A646B"/>
    <w:rsid w:val="007A6F9E"/>
    <w:rsid w:val="007B2224"/>
    <w:rsid w:val="007B355D"/>
    <w:rsid w:val="007B61EF"/>
    <w:rsid w:val="007C5103"/>
    <w:rsid w:val="007C60ED"/>
    <w:rsid w:val="007D241E"/>
    <w:rsid w:val="007E4B41"/>
    <w:rsid w:val="007E5C9F"/>
    <w:rsid w:val="007F1FE6"/>
    <w:rsid w:val="007F2FBE"/>
    <w:rsid w:val="007F3388"/>
    <w:rsid w:val="007F5C60"/>
    <w:rsid w:val="00800B7E"/>
    <w:rsid w:val="00801E77"/>
    <w:rsid w:val="00805F79"/>
    <w:rsid w:val="008173F1"/>
    <w:rsid w:val="008200E4"/>
    <w:rsid w:val="0083413D"/>
    <w:rsid w:val="00841AA5"/>
    <w:rsid w:val="008439BB"/>
    <w:rsid w:val="00845A98"/>
    <w:rsid w:val="0084729E"/>
    <w:rsid w:val="00854FC1"/>
    <w:rsid w:val="00856949"/>
    <w:rsid w:val="00856F24"/>
    <w:rsid w:val="0086036C"/>
    <w:rsid w:val="00865539"/>
    <w:rsid w:val="00866DE2"/>
    <w:rsid w:val="00871C1B"/>
    <w:rsid w:val="00872E0A"/>
    <w:rsid w:val="008735DA"/>
    <w:rsid w:val="00880A2D"/>
    <w:rsid w:val="00885D5D"/>
    <w:rsid w:val="00892DA1"/>
    <w:rsid w:val="008A0084"/>
    <w:rsid w:val="008A53A5"/>
    <w:rsid w:val="008B2E0B"/>
    <w:rsid w:val="008B61D1"/>
    <w:rsid w:val="008C415A"/>
    <w:rsid w:val="008D2336"/>
    <w:rsid w:val="008D46C5"/>
    <w:rsid w:val="008D5EDD"/>
    <w:rsid w:val="008D72F1"/>
    <w:rsid w:val="008E4C6E"/>
    <w:rsid w:val="008F19A6"/>
    <w:rsid w:val="008F1C3F"/>
    <w:rsid w:val="008F6B69"/>
    <w:rsid w:val="0090649B"/>
    <w:rsid w:val="009078E9"/>
    <w:rsid w:val="009107E6"/>
    <w:rsid w:val="0091603C"/>
    <w:rsid w:val="009173BF"/>
    <w:rsid w:val="00917A7F"/>
    <w:rsid w:val="00921444"/>
    <w:rsid w:val="00922186"/>
    <w:rsid w:val="0092674E"/>
    <w:rsid w:val="0093319E"/>
    <w:rsid w:val="009363A0"/>
    <w:rsid w:val="00936B2D"/>
    <w:rsid w:val="009376C0"/>
    <w:rsid w:val="00943592"/>
    <w:rsid w:val="00946B76"/>
    <w:rsid w:val="0095187E"/>
    <w:rsid w:val="00952949"/>
    <w:rsid w:val="00957827"/>
    <w:rsid w:val="00957B63"/>
    <w:rsid w:val="00967EFD"/>
    <w:rsid w:val="00971624"/>
    <w:rsid w:val="00983C28"/>
    <w:rsid w:val="00984697"/>
    <w:rsid w:val="00993004"/>
    <w:rsid w:val="00993043"/>
    <w:rsid w:val="009938C8"/>
    <w:rsid w:val="009971B5"/>
    <w:rsid w:val="009A400A"/>
    <w:rsid w:val="009B3FC5"/>
    <w:rsid w:val="009B55B4"/>
    <w:rsid w:val="009C38DF"/>
    <w:rsid w:val="009C6C0B"/>
    <w:rsid w:val="009E15AF"/>
    <w:rsid w:val="009E3AC7"/>
    <w:rsid w:val="009E6595"/>
    <w:rsid w:val="009E6B12"/>
    <w:rsid w:val="009F30CC"/>
    <w:rsid w:val="00A077BF"/>
    <w:rsid w:val="00A1284A"/>
    <w:rsid w:val="00A15053"/>
    <w:rsid w:val="00A20112"/>
    <w:rsid w:val="00A20291"/>
    <w:rsid w:val="00A21160"/>
    <w:rsid w:val="00A21234"/>
    <w:rsid w:val="00A213E4"/>
    <w:rsid w:val="00A21CA4"/>
    <w:rsid w:val="00A2497E"/>
    <w:rsid w:val="00A252E5"/>
    <w:rsid w:val="00A253A2"/>
    <w:rsid w:val="00A307B5"/>
    <w:rsid w:val="00A34EE1"/>
    <w:rsid w:val="00A4387B"/>
    <w:rsid w:val="00A44783"/>
    <w:rsid w:val="00A5179A"/>
    <w:rsid w:val="00A53264"/>
    <w:rsid w:val="00A572C9"/>
    <w:rsid w:val="00A61EAD"/>
    <w:rsid w:val="00A63DFF"/>
    <w:rsid w:val="00A64E2F"/>
    <w:rsid w:val="00A65586"/>
    <w:rsid w:val="00A80554"/>
    <w:rsid w:val="00A81991"/>
    <w:rsid w:val="00A86FD7"/>
    <w:rsid w:val="00A92781"/>
    <w:rsid w:val="00A93DD9"/>
    <w:rsid w:val="00AB34FA"/>
    <w:rsid w:val="00AB4B1A"/>
    <w:rsid w:val="00AC1CD6"/>
    <w:rsid w:val="00AC1D97"/>
    <w:rsid w:val="00AC547E"/>
    <w:rsid w:val="00AD6158"/>
    <w:rsid w:val="00AE1176"/>
    <w:rsid w:val="00AE25D5"/>
    <w:rsid w:val="00AE3C61"/>
    <w:rsid w:val="00AF1558"/>
    <w:rsid w:val="00AF2F8A"/>
    <w:rsid w:val="00B065E5"/>
    <w:rsid w:val="00B13B2C"/>
    <w:rsid w:val="00B22206"/>
    <w:rsid w:val="00B23B6C"/>
    <w:rsid w:val="00B31463"/>
    <w:rsid w:val="00B32672"/>
    <w:rsid w:val="00B32BA0"/>
    <w:rsid w:val="00B36249"/>
    <w:rsid w:val="00B41AD2"/>
    <w:rsid w:val="00B4614E"/>
    <w:rsid w:val="00B47BC9"/>
    <w:rsid w:val="00B53EF3"/>
    <w:rsid w:val="00B64309"/>
    <w:rsid w:val="00B7412A"/>
    <w:rsid w:val="00B77D33"/>
    <w:rsid w:val="00B81E1F"/>
    <w:rsid w:val="00B82188"/>
    <w:rsid w:val="00B85730"/>
    <w:rsid w:val="00B86310"/>
    <w:rsid w:val="00B879DE"/>
    <w:rsid w:val="00B9056B"/>
    <w:rsid w:val="00B90B87"/>
    <w:rsid w:val="00B95651"/>
    <w:rsid w:val="00BA0A30"/>
    <w:rsid w:val="00BA5C2E"/>
    <w:rsid w:val="00BA6788"/>
    <w:rsid w:val="00BA7793"/>
    <w:rsid w:val="00BB2399"/>
    <w:rsid w:val="00BB44B9"/>
    <w:rsid w:val="00BB49E8"/>
    <w:rsid w:val="00BC0472"/>
    <w:rsid w:val="00BC362B"/>
    <w:rsid w:val="00BC66F0"/>
    <w:rsid w:val="00BC7CAF"/>
    <w:rsid w:val="00BD4335"/>
    <w:rsid w:val="00BD4E13"/>
    <w:rsid w:val="00BE0889"/>
    <w:rsid w:val="00BE588E"/>
    <w:rsid w:val="00C005F3"/>
    <w:rsid w:val="00C15A5E"/>
    <w:rsid w:val="00C1672F"/>
    <w:rsid w:val="00C2098D"/>
    <w:rsid w:val="00C257F9"/>
    <w:rsid w:val="00C2794F"/>
    <w:rsid w:val="00C31AB3"/>
    <w:rsid w:val="00C34D25"/>
    <w:rsid w:val="00C36D37"/>
    <w:rsid w:val="00C41ACD"/>
    <w:rsid w:val="00C44BC5"/>
    <w:rsid w:val="00C463B0"/>
    <w:rsid w:val="00C47CE8"/>
    <w:rsid w:val="00C51369"/>
    <w:rsid w:val="00C5570E"/>
    <w:rsid w:val="00C67F1D"/>
    <w:rsid w:val="00C76F7A"/>
    <w:rsid w:val="00C8292F"/>
    <w:rsid w:val="00C8355A"/>
    <w:rsid w:val="00C90106"/>
    <w:rsid w:val="00C91A47"/>
    <w:rsid w:val="00C95FE3"/>
    <w:rsid w:val="00C975E2"/>
    <w:rsid w:val="00CA005B"/>
    <w:rsid w:val="00CA1955"/>
    <w:rsid w:val="00CA1A3D"/>
    <w:rsid w:val="00CA1F38"/>
    <w:rsid w:val="00CB0534"/>
    <w:rsid w:val="00CC0FAA"/>
    <w:rsid w:val="00CC3A02"/>
    <w:rsid w:val="00CC3D72"/>
    <w:rsid w:val="00CC4218"/>
    <w:rsid w:val="00CC4386"/>
    <w:rsid w:val="00CD16E4"/>
    <w:rsid w:val="00CD2E9A"/>
    <w:rsid w:val="00CD3413"/>
    <w:rsid w:val="00CD347A"/>
    <w:rsid w:val="00CE01A8"/>
    <w:rsid w:val="00CE2BF0"/>
    <w:rsid w:val="00CE7249"/>
    <w:rsid w:val="00CF0DEE"/>
    <w:rsid w:val="00CF23C5"/>
    <w:rsid w:val="00CF25A5"/>
    <w:rsid w:val="00D048CE"/>
    <w:rsid w:val="00D04D99"/>
    <w:rsid w:val="00D04FFF"/>
    <w:rsid w:val="00D07210"/>
    <w:rsid w:val="00D1007E"/>
    <w:rsid w:val="00D112FB"/>
    <w:rsid w:val="00D12CBE"/>
    <w:rsid w:val="00D21A4D"/>
    <w:rsid w:val="00D23521"/>
    <w:rsid w:val="00D3179F"/>
    <w:rsid w:val="00D32269"/>
    <w:rsid w:val="00D32481"/>
    <w:rsid w:val="00D35B0D"/>
    <w:rsid w:val="00D365A7"/>
    <w:rsid w:val="00D406C9"/>
    <w:rsid w:val="00D45F25"/>
    <w:rsid w:val="00D461FB"/>
    <w:rsid w:val="00D536E5"/>
    <w:rsid w:val="00D673E4"/>
    <w:rsid w:val="00D6780A"/>
    <w:rsid w:val="00D750FE"/>
    <w:rsid w:val="00D77BEB"/>
    <w:rsid w:val="00D82CF2"/>
    <w:rsid w:val="00D83ED6"/>
    <w:rsid w:val="00D855E4"/>
    <w:rsid w:val="00D97518"/>
    <w:rsid w:val="00DA3B96"/>
    <w:rsid w:val="00DA490E"/>
    <w:rsid w:val="00DA6CA9"/>
    <w:rsid w:val="00DB27BC"/>
    <w:rsid w:val="00DB4884"/>
    <w:rsid w:val="00DB50F8"/>
    <w:rsid w:val="00DB66BB"/>
    <w:rsid w:val="00DC7147"/>
    <w:rsid w:val="00DD2306"/>
    <w:rsid w:val="00DD43A4"/>
    <w:rsid w:val="00DD579E"/>
    <w:rsid w:val="00DD68C8"/>
    <w:rsid w:val="00DD6B67"/>
    <w:rsid w:val="00DE5402"/>
    <w:rsid w:val="00DF6DD7"/>
    <w:rsid w:val="00E15ADB"/>
    <w:rsid w:val="00E15EAC"/>
    <w:rsid w:val="00E16150"/>
    <w:rsid w:val="00E165BE"/>
    <w:rsid w:val="00E17348"/>
    <w:rsid w:val="00E2129F"/>
    <w:rsid w:val="00E244A9"/>
    <w:rsid w:val="00E31970"/>
    <w:rsid w:val="00E33F4D"/>
    <w:rsid w:val="00E3697F"/>
    <w:rsid w:val="00E369A0"/>
    <w:rsid w:val="00E36AE1"/>
    <w:rsid w:val="00E4026C"/>
    <w:rsid w:val="00E40B11"/>
    <w:rsid w:val="00E45EC1"/>
    <w:rsid w:val="00E61925"/>
    <w:rsid w:val="00E70AB9"/>
    <w:rsid w:val="00E751E7"/>
    <w:rsid w:val="00E80DA0"/>
    <w:rsid w:val="00E80DDE"/>
    <w:rsid w:val="00E80E12"/>
    <w:rsid w:val="00E85EB1"/>
    <w:rsid w:val="00E9401F"/>
    <w:rsid w:val="00EA3A70"/>
    <w:rsid w:val="00EA44C7"/>
    <w:rsid w:val="00EA6988"/>
    <w:rsid w:val="00EC15C9"/>
    <w:rsid w:val="00EC5996"/>
    <w:rsid w:val="00ED2DFE"/>
    <w:rsid w:val="00EE0708"/>
    <w:rsid w:val="00EE271C"/>
    <w:rsid w:val="00F006DC"/>
    <w:rsid w:val="00F05458"/>
    <w:rsid w:val="00F10A32"/>
    <w:rsid w:val="00F14E8A"/>
    <w:rsid w:val="00F159C7"/>
    <w:rsid w:val="00F15AB7"/>
    <w:rsid w:val="00F1716F"/>
    <w:rsid w:val="00F17A11"/>
    <w:rsid w:val="00F20EAB"/>
    <w:rsid w:val="00F27470"/>
    <w:rsid w:val="00F275BD"/>
    <w:rsid w:val="00F3081C"/>
    <w:rsid w:val="00F312D1"/>
    <w:rsid w:val="00F32AA5"/>
    <w:rsid w:val="00F40F65"/>
    <w:rsid w:val="00F41162"/>
    <w:rsid w:val="00F434DB"/>
    <w:rsid w:val="00F44C01"/>
    <w:rsid w:val="00F45523"/>
    <w:rsid w:val="00F45DB1"/>
    <w:rsid w:val="00F46EF6"/>
    <w:rsid w:val="00F551CD"/>
    <w:rsid w:val="00F66707"/>
    <w:rsid w:val="00F73C0B"/>
    <w:rsid w:val="00F77F28"/>
    <w:rsid w:val="00F9211A"/>
    <w:rsid w:val="00F939B0"/>
    <w:rsid w:val="00F96237"/>
    <w:rsid w:val="00FA750E"/>
    <w:rsid w:val="00FB1E5C"/>
    <w:rsid w:val="00FB5CD9"/>
    <w:rsid w:val="00FC5834"/>
    <w:rsid w:val="00FC6A4D"/>
    <w:rsid w:val="00FD1910"/>
    <w:rsid w:val="00FD2A62"/>
    <w:rsid w:val="00FD68BE"/>
    <w:rsid w:val="00FD75A4"/>
    <w:rsid w:val="00FF108D"/>
    <w:rsid w:val="00FF2B25"/>
    <w:rsid w:val="00FF37B3"/>
    <w:rsid w:val="00FF5D6F"/>
    <w:rsid w:val="00FF653B"/>
    <w:rsid w:val="04FC5346"/>
    <w:rsid w:val="0B2D17FB"/>
    <w:rsid w:val="0E327740"/>
    <w:rsid w:val="136C42C1"/>
    <w:rsid w:val="1596149F"/>
    <w:rsid w:val="1618580D"/>
    <w:rsid w:val="1F10270D"/>
    <w:rsid w:val="249A2D91"/>
    <w:rsid w:val="2B9679F6"/>
    <w:rsid w:val="2C7421D2"/>
    <w:rsid w:val="33A641A7"/>
    <w:rsid w:val="3DC0117D"/>
    <w:rsid w:val="47C04D24"/>
    <w:rsid w:val="48EE4F41"/>
    <w:rsid w:val="4BAF1236"/>
    <w:rsid w:val="4C567494"/>
    <w:rsid w:val="4CB172EC"/>
    <w:rsid w:val="50983DA7"/>
    <w:rsid w:val="50A16A57"/>
    <w:rsid w:val="5B085552"/>
    <w:rsid w:val="648E66FB"/>
    <w:rsid w:val="715A1724"/>
    <w:rsid w:val="73F221B0"/>
    <w:rsid w:val="7C0231B0"/>
    <w:rsid w:val="7D496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EFA0E0"/>
  <w15:docId w15:val="{DCC026B9-1558-4F24-9F97-0BB615594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heading 2" w:semiHidden="1"/>
    <w:lsdException w:name="heading 3" w:semiHidden="1"/>
    <w:lsdException w:name="heading 4" w:semiHidden="1"/>
    <w:lsdException w:name="heading 5" w:semiHidden="1" w:unhideWhenUsed="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rsid w:val="00A92781"/>
    <w:pPr>
      <w:spacing w:line="480" w:lineRule="atLeast"/>
    </w:pPr>
    <w:rPr>
      <w:rFonts w:eastAsiaTheme="minorHAnsi" w:cstheme="minorBidi"/>
      <w:sz w:val="24"/>
      <w:szCs w:val="22"/>
      <w:lang w:val="en-US" w:eastAsia="en-US"/>
    </w:rPr>
  </w:style>
  <w:style w:type="paragraph" w:styleId="Heading1">
    <w:name w:val="heading 1"/>
    <w:link w:val="Heading1Char"/>
    <w:uiPriority w:val="99"/>
    <w:semiHidden/>
    <w:rsid w:val="00A92781"/>
    <w:pPr>
      <w:spacing w:after="160" w:line="480" w:lineRule="atLeast"/>
      <w:jc w:val="center"/>
      <w:outlineLvl w:val="0"/>
    </w:pPr>
    <w:rPr>
      <w:rFonts w:eastAsiaTheme="minorHAnsi" w:cstheme="minorBidi"/>
      <w:caps/>
      <w:sz w:val="24"/>
      <w:szCs w:val="22"/>
      <w:lang w:val="en-US" w:eastAsia="en-US"/>
    </w:rPr>
  </w:style>
  <w:style w:type="paragraph" w:styleId="Heading2">
    <w:name w:val="heading 2"/>
    <w:link w:val="Heading2Char"/>
    <w:uiPriority w:val="99"/>
    <w:semiHidden/>
    <w:rsid w:val="00A92781"/>
    <w:pPr>
      <w:spacing w:after="160" w:line="259" w:lineRule="auto"/>
      <w:outlineLvl w:val="1"/>
    </w:pPr>
    <w:rPr>
      <w:rFonts w:eastAsiaTheme="majorEastAsia" w:cstheme="majorBidi"/>
      <w:b/>
      <w:sz w:val="24"/>
      <w:szCs w:val="26"/>
      <w:lang w:val="en-US" w:eastAsia="en-US"/>
    </w:rPr>
  </w:style>
  <w:style w:type="paragraph" w:styleId="Heading3">
    <w:name w:val="heading 3"/>
    <w:basedOn w:val="Heading2"/>
    <w:link w:val="Heading3Char"/>
    <w:uiPriority w:val="99"/>
    <w:semiHidden/>
    <w:rsid w:val="00A92781"/>
    <w:pPr>
      <w:outlineLvl w:val="2"/>
    </w:pPr>
    <w:rPr>
      <w:szCs w:val="24"/>
    </w:rPr>
  </w:style>
  <w:style w:type="paragraph" w:styleId="Heading4">
    <w:name w:val="heading 4"/>
    <w:basedOn w:val="Heading1"/>
    <w:link w:val="Heading4Char"/>
    <w:uiPriority w:val="99"/>
    <w:semiHidden/>
    <w:rsid w:val="00A92781"/>
    <w:pPr>
      <w:outlineLvl w:val="3"/>
    </w:pPr>
  </w:style>
  <w:style w:type="paragraph" w:styleId="Heading5">
    <w:name w:val="heading 5"/>
    <w:basedOn w:val="Normal"/>
    <w:next w:val="Normal"/>
    <w:link w:val="Heading5Char"/>
    <w:uiPriority w:val="99"/>
    <w:semiHidden/>
    <w:unhideWhenUsed/>
    <w:rsid w:val="00A92781"/>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2781"/>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92781"/>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rsid w:val="00A9278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92781"/>
  </w:style>
  <w:style w:type="paragraph" w:styleId="BalloonText">
    <w:name w:val="Balloon Text"/>
    <w:basedOn w:val="Normal"/>
    <w:link w:val="BalloonTextChar"/>
    <w:uiPriority w:val="99"/>
    <w:semiHidden/>
    <w:unhideWhenUsed/>
    <w:rsid w:val="00A92781"/>
    <w:pPr>
      <w:spacing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99"/>
    <w:rsid w:val="00A92781"/>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link w:val="FooterChar"/>
    <w:uiPriority w:val="99"/>
    <w:unhideWhenUsed/>
    <w:rsid w:val="00A92781"/>
    <w:pPr>
      <w:tabs>
        <w:tab w:val="center" w:pos="4680"/>
        <w:tab w:val="right" w:pos="9360"/>
      </w:tabs>
    </w:pPr>
    <w:rPr>
      <w:rFonts w:eastAsiaTheme="minorHAnsi" w:cstheme="minorBidi"/>
      <w:sz w:val="24"/>
      <w:szCs w:val="22"/>
      <w:lang w:val="en-US" w:eastAsia="en-US"/>
    </w:rPr>
  </w:style>
  <w:style w:type="paragraph" w:styleId="Header">
    <w:name w:val="header"/>
    <w:link w:val="HeaderChar"/>
    <w:uiPriority w:val="99"/>
    <w:unhideWhenUsed/>
    <w:rsid w:val="00A92781"/>
    <w:pPr>
      <w:tabs>
        <w:tab w:val="center" w:pos="4680"/>
        <w:tab w:val="right" w:pos="9360"/>
      </w:tabs>
    </w:pPr>
    <w:rPr>
      <w:rFonts w:eastAsiaTheme="minorHAnsi" w:cstheme="minorBidi"/>
      <w:sz w:val="24"/>
      <w:szCs w:val="22"/>
      <w:lang w:val="en-US" w:eastAsia="en-US"/>
    </w:rPr>
  </w:style>
  <w:style w:type="character" w:styleId="Hyperlink">
    <w:name w:val="Hyperlink"/>
    <w:basedOn w:val="DefaultParagraphFont"/>
    <w:uiPriority w:val="99"/>
    <w:unhideWhenUsed/>
    <w:rsid w:val="00A92781"/>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rsid w:val="00A92781"/>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aliases w:val="TOC 1 - CHAPTER TITLES"/>
    <w:autoRedefine/>
    <w:uiPriority w:val="39"/>
    <w:unhideWhenUsed/>
    <w:rsid w:val="00230FEE"/>
    <w:pPr>
      <w:tabs>
        <w:tab w:val="right" w:leader="dot" w:pos="8296"/>
      </w:tabs>
      <w:spacing w:before="120" w:after="120" w:line="480" w:lineRule="atLeast"/>
      <w:jc w:val="center"/>
    </w:pPr>
    <w:rPr>
      <w:rFonts w:asciiTheme="minorHAnsi" w:eastAsiaTheme="minorHAnsi" w:hAnsiTheme="minorHAnsi" w:cstheme="minorHAnsi"/>
      <w:b/>
      <w:bCs/>
      <w:caps/>
      <w:lang w:val="en-US" w:eastAsia="en-US"/>
    </w:rPr>
  </w:style>
  <w:style w:type="paragraph" w:styleId="TOC2">
    <w:name w:val="toc 2"/>
    <w:aliases w:val="TOC 2 - Level 1 Headings"/>
    <w:basedOn w:val="TOC1"/>
    <w:autoRedefine/>
    <w:uiPriority w:val="39"/>
    <w:unhideWhenUsed/>
    <w:rsid w:val="00A92781"/>
    <w:pPr>
      <w:spacing w:before="0" w:after="0"/>
      <w:ind w:left="240"/>
    </w:pPr>
    <w:rPr>
      <w:b w:val="0"/>
      <w:bCs w:val="0"/>
      <w:caps w:val="0"/>
      <w:smallCaps/>
    </w:rPr>
  </w:style>
  <w:style w:type="paragraph" w:styleId="TOC3">
    <w:name w:val="toc 3"/>
    <w:aliases w:val="TOC 3 - Level 2 Headings"/>
    <w:basedOn w:val="TOC2"/>
    <w:next w:val="Normal"/>
    <w:autoRedefine/>
    <w:uiPriority w:val="39"/>
    <w:unhideWhenUsed/>
    <w:rsid w:val="00A92781"/>
    <w:pPr>
      <w:ind w:left="480"/>
    </w:pPr>
    <w:rPr>
      <w:i/>
      <w:iCs/>
      <w:smallCaps w:val="0"/>
    </w:rPr>
  </w:style>
  <w:style w:type="paragraph" w:styleId="TOC4">
    <w:name w:val="toc 4"/>
    <w:aliases w:val="TOC 4 - BACK MATTER HEADINGS"/>
    <w:basedOn w:val="TOC2"/>
    <w:next w:val="Normal"/>
    <w:autoRedefine/>
    <w:uiPriority w:val="39"/>
    <w:unhideWhenUsed/>
    <w:rsid w:val="00A92781"/>
    <w:pPr>
      <w:ind w:left="720"/>
    </w:pPr>
    <w:rPr>
      <w:smallCaps w:val="0"/>
      <w:sz w:val="18"/>
      <w:szCs w:val="18"/>
    </w:rPr>
  </w:style>
  <w:style w:type="paragraph" w:styleId="TOC5">
    <w:name w:val="toc 5"/>
    <w:aliases w:val="TOC 5 - List of Tables/Figures Headings"/>
    <w:basedOn w:val="TOC1"/>
    <w:autoRedefine/>
    <w:uiPriority w:val="39"/>
    <w:unhideWhenUsed/>
    <w:rsid w:val="00230FEE"/>
    <w:pPr>
      <w:spacing w:before="0" w:after="0"/>
      <w:ind w:left="993"/>
    </w:pPr>
    <w:rPr>
      <w:b w:val="0"/>
      <w:bCs w:val="0"/>
      <w:caps w:val="0"/>
      <w:sz w:val="18"/>
      <w:szCs w:val="18"/>
    </w:rPr>
  </w:style>
  <w:style w:type="paragraph" w:styleId="TOC6">
    <w:name w:val="toc 6"/>
    <w:aliases w:val="TOC 6 - Table/Figure Heading"/>
    <w:basedOn w:val="TOC5"/>
    <w:next w:val="Normal"/>
    <w:autoRedefine/>
    <w:uiPriority w:val="39"/>
    <w:unhideWhenUsed/>
    <w:rsid w:val="00A92781"/>
    <w:pPr>
      <w:ind w:left="1200"/>
    </w:pPr>
  </w:style>
  <w:style w:type="paragraph" w:styleId="TOC7">
    <w:name w:val="toc 7"/>
    <w:basedOn w:val="TOC3"/>
    <w:autoRedefine/>
    <w:uiPriority w:val="39"/>
    <w:unhideWhenUsed/>
    <w:rsid w:val="00A92781"/>
    <w:pPr>
      <w:ind w:left="1440"/>
    </w:pPr>
    <w:rPr>
      <w:i w:val="0"/>
      <w:iCs w:val="0"/>
      <w:sz w:val="18"/>
      <w:szCs w:val="18"/>
    </w:rPr>
  </w:style>
  <w:style w:type="paragraph" w:styleId="TOC8">
    <w:name w:val="toc 8"/>
    <w:basedOn w:val="Normal"/>
    <w:next w:val="Normal"/>
    <w:autoRedefine/>
    <w:uiPriority w:val="39"/>
    <w:unhideWhenUsed/>
    <w:rsid w:val="00A92781"/>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92781"/>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9"/>
    <w:semiHidden/>
    <w:rsid w:val="00A92781"/>
    <w:rPr>
      <w:rFonts w:eastAsiaTheme="minorHAnsi" w:cstheme="minorBidi"/>
      <w:caps/>
      <w:sz w:val="24"/>
      <w:szCs w:val="22"/>
      <w:lang w:val="en-US" w:eastAsia="en-US"/>
    </w:rPr>
  </w:style>
  <w:style w:type="character" w:customStyle="1" w:styleId="Heading2Char">
    <w:name w:val="Heading 2 Char"/>
    <w:basedOn w:val="DefaultParagraphFont"/>
    <w:link w:val="Heading2"/>
    <w:uiPriority w:val="99"/>
    <w:semiHidden/>
    <w:rsid w:val="00A92781"/>
    <w:rPr>
      <w:rFonts w:eastAsiaTheme="majorEastAsia" w:cstheme="majorBidi"/>
      <w:b/>
      <w:sz w:val="24"/>
      <w:szCs w:val="26"/>
      <w:lang w:val="en-US" w:eastAsia="en-US"/>
    </w:rPr>
  </w:style>
  <w:style w:type="character" w:customStyle="1" w:styleId="Heading3Char">
    <w:name w:val="Heading 3 Char"/>
    <w:basedOn w:val="DefaultParagraphFont"/>
    <w:link w:val="Heading3"/>
    <w:uiPriority w:val="99"/>
    <w:semiHidden/>
    <w:rsid w:val="00A92781"/>
    <w:rPr>
      <w:rFonts w:eastAsiaTheme="majorEastAsia" w:cstheme="majorBidi"/>
      <w:b/>
      <w:sz w:val="24"/>
      <w:szCs w:val="24"/>
      <w:lang w:val="en-US" w:eastAsia="en-US"/>
    </w:rPr>
  </w:style>
  <w:style w:type="character" w:customStyle="1" w:styleId="HeaderChar">
    <w:name w:val="Header Char"/>
    <w:basedOn w:val="DefaultParagraphFont"/>
    <w:link w:val="Header"/>
    <w:uiPriority w:val="99"/>
    <w:rsid w:val="00A92781"/>
    <w:rPr>
      <w:rFonts w:eastAsiaTheme="minorHAnsi" w:cstheme="minorBidi"/>
      <w:sz w:val="24"/>
      <w:szCs w:val="22"/>
      <w:lang w:val="en-US" w:eastAsia="en-US"/>
    </w:rPr>
  </w:style>
  <w:style w:type="character" w:customStyle="1" w:styleId="FooterChar">
    <w:name w:val="Footer Char"/>
    <w:basedOn w:val="DefaultParagraphFont"/>
    <w:link w:val="Footer"/>
    <w:uiPriority w:val="99"/>
    <w:rsid w:val="00A92781"/>
    <w:rPr>
      <w:rFonts w:eastAsiaTheme="minorHAnsi" w:cstheme="minorBidi"/>
      <w:sz w:val="24"/>
      <w:szCs w:val="22"/>
      <w:lang w:val="en-US" w:eastAsia="en-US"/>
    </w:rPr>
  </w:style>
  <w:style w:type="paragraph" w:customStyle="1" w:styleId="TableHeading">
    <w:name w:val="Table Heading"/>
    <w:link w:val="TableHeadingChar"/>
    <w:uiPriority w:val="99"/>
    <w:semiHidden/>
    <w:rsid w:val="00A92781"/>
    <w:pPr>
      <w:spacing w:line="240" w:lineRule="atLeast"/>
    </w:pPr>
    <w:rPr>
      <w:rFonts w:eastAsiaTheme="minorHAnsi" w:cstheme="minorBidi"/>
      <w:i/>
      <w:sz w:val="24"/>
      <w:szCs w:val="22"/>
      <w:lang w:val="en-US" w:eastAsia="en-US"/>
    </w:rPr>
  </w:style>
  <w:style w:type="character" w:customStyle="1" w:styleId="Heading7Char">
    <w:name w:val="Heading 7 Char"/>
    <w:basedOn w:val="DefaultParagraphFont"/>
    <w:link w:val="Heading7"/>
    <w:uiPriority w:val="9"/>
    <w:semiHidden/>
    <w:rsid w:val="00A92781"/>
    <w:rPr>
      <w:rFonts w:asciiTheme="majorHAnsi" w:eastAsiaTheme="majorEastAsia" w:hAnsiTheme="majorHAnsi" w:cstheme="majorBidi"/>
      <w:i/>
      <w:iCs/>
      <w:color w:val="1F4D78" w:themeColor="accent1" w:themeShade="7F"/>
      <w:sz w:val="24"/>
      <w:szCs w:val="22"/>
      <w:lang w:val="en-US" w:eastAsia="en-US"/>
    </w:rPr>
  </w:style>
  <w:style w:type="character" w:customStyle="1" w:styleId="TableHeadingChar">
    <w:name w:val="Table Heading Char"/>
    <w:basedOn w:val="DefaultParagraphFont"/>
    <w:link w:val="TableHeading"/>
    <w:uiPriority w:val="99"/>
    <w:semiHidden/>
    <w:rsid w:val="00A92781"/>
    <w:rPr>
      <w:rFonts w:eastAsiaTheme="minorHAnsi" w:cstheme="minorBidi"/>
      <w:i/>
      <w:sz w:val="24"/>
      <w:szCs w:val="22"/>
      <w:lang w:val="en-US" w:eastAsia="en-US"/>
    </w:rPr>
  </w:style>
  <w:style w:type="paragraph" w:customStyle="1" w:styleId="TOCHeading1">
    <w:name w:val="TOC Heading1"/>
    <w:basedOn w:val="Heading1"/>
    <w:next w:val="Normal"/>
    <w:uiPriority w:val="39"/>
    <w:semiHidden/>
    <w:qFormat/>
    <w:pPr>
      <w:spacing w:before="240" w:line="259" w:lineRule="auto"/>
      <w:jc w:val="left"/>
      <w:outlineLvl w:val="9"/>
    </w:pPr>
    <w:rPr>
      <w:rFonts w:asciiTheme="majorHAnsi" w:hAnsiTheme="majorHAnsi"/>
      <w:caps w:val="0"/>
      <w:color w:val="2E74B5" w:themeColor="accent1" w:themeShade="BF"/>
      <w:sz w:val="32"/>
    </w:rPr>
  </w:style>
  <w:style w:type="paragraph" w:customStyle="1" w:styleId="ProjectTitle">
    <w:name w:val="Project Title"/>
    <w:qFormat/>
    <w:rsid w:val="00A92781"/>
    <w:pPr>
      <w:spacing w:after="160" w:line="480" w:lineRule="atLeast"/>
      <w:jc w:val="center"/>
    </w:pPr>
    <w:rPr>
      <w:rFonts w:asciiTheme="minorHAnsi" w:eastAsiaTheme="minorHAnsi" w:hAnsiTheme="minorHAnsi" w:cstheme="minorBidi"/>
      <w:b/>
      <w:caps/>
      <w:sz w:val="48"/>
      <w:szCs w:val="22"/>
      <w:lang w:val="en-US" w:eastAsia="en-US"/>
    </w:rPr>
  </w:style>
  <w:style w:type="character" w:customStyle="1" w:styleId="Heading4Char">
    <w:name w:val="Heading 4 Char"/>
    <w:basedOn w:val="DefaultParagraphFont"/>
    <w:link w:val="Heading4"/>
    <w:uiPriority w:val="99"/>
    <w:semiHidden/>
    <w:rsid w:val="00A92781"/>
    <w:rPr>
      <w:rFonts w:eastAsiaTheme="minorHAnsi" w:cstheme="minorBidi"/>
      <w:caps/>
      <w:sz w:val="24"/>
      <w:szCs w:val="22"/>
      <w:lang w:val="en-US" w:eastAsia="en-US"/>
    </w:rPr>
  </w:style>
  <w:style w:type="paragraph" w:customStyle="1" w:styleId="BackMatterHeadings">
    <w:name w:val="Back Matter Headings"/>
    <w:basedOn w:val="ProjectTitle"/>
    <w:uiPriority w:val="7"/>
    <w:rsid w:val="00A92781"/>
  </w:style>
  <w:style w:type="character" w:customStyle="1" w:styleId="Heading5Char">
    <w:name w:val="Heading 5 Char"/>
    <w:basedOn w:val="DefaultParagraphFont"/>
    <w:link w:val="Heading5"/>
    <w:uiPriority w:val="99"/>
    <w:semiHidden/>
    <w:rsid w:val="00A92781"/>
    <w:rPr>
      <w:rFonts w:asciiTheme="majorHAnsi" w:eastAsiaTheme="majorEastAsia" w:hAnsiTheme="majorHAnsi" w:cstheme="majorBidi"/>
      <w:color w:val="2E74B5" w:themeColor="accent1" w:themeShade="BF"/>
      <w:sz w:val="24"/>
      <w:szCs w:val="22"/>
      <w:lang w:val="en-US" w:eastAsia="en-US"/>
    </w:rPr>
  </w:style>
  <w:style w:type="character" w:customStyle="1" w:styleId="Heading6Char">
    <w:name w:val="Heading 6 Char"/>
    <w:basedOn w:val="DefaultParagraphFont"/>
    <w:link w:val="Heading6"/>
    <w:uiPriority w:val="9"/>
    <w:rsid w:val="00A92781"/>
    <w:rPr>
      <w:rFonts w:asciiTheme="majorHAnsi" w:eastAsiaTheme="majorEastAsia" w:hAnsiTheme="majorHAnsi" w:cstheme="majorBidi"/>
      <w:color w:val="1F4D78" w:themeColor="accent1" w:themeShade="7F"/>
      <w:sz w:val="24"/>
      <w:szCs w:val="22"/>
      <w:lang w:val="en-US" w:eastAsia="en-US"/>
    </w:rPr>
  </w:style>
  <w:style w:type="paragraph" w:customStyle="1" w:styleId="FigureHeading">
    <w:name w:val="Figure Heading"/>
    <w:basedOn w:val="TableHeading"/>
    <w:uiPriority w:val="99"/>
    <w:semiHidden/>
    <w:rsid w:val="00A92781"/>
  </w:style>
  <w:style w:type="paragraph" w:customStyle="1" w:styleId="DocumentText">
    <w:name w:val="Document Text"/>
    <w:uiPriority w:val="4"/>
    <w:qFormat/>
    <w:rsid w:val="00A92781"/>
    <w:pPr>
      <w:spacing w:line="480" w:lineRule="atLeast"/>
      <w:ind w:left="720"/>
    </w:pPr>
    <w:rPr>
      <w:rFonts w:asciiTheme="minorHAnsi" w:eastAsiaTheme="minorHAnsi" w:hAnsiTheme="minorHAnsi" w:cstheme="minorHAnsi"/>
      <w:noProof/>
      <w:sz w:val="24"/>
      <w:szCs w:val="22"/>
      <w:lang w:val="en-US" w:eastAsia="en-US"/>
    </w:rPr>
  </w:style>
  <w:style w:type="table" w:customStyle="1" w:styleId="PlainTable51">
    <w:name w:val="Plain Table 51"/>
    <w:basedOn w:val="Table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link w:val="TableCaptionChar"/>
    <w:uiPriority w:val="6"/>
    <w:qFormat/>
    <w:rsid w:val="00A92781"/>
    <w:pPr>
      <w:spacing w:line="240" w:lineRule="atLeast"/>
    </w:pPr>
    <w:rPr>
      <w:rFonts w:eastAsiaTheme="minorHAnsi" w:cstheme="minorBidi"/>
      <w:b/>
      <w:i/>
      <w:sz w:val="24"/>
      <w:szCs w:val="22"/>
      <w:lang w:val="en-US" w:eastAsia="en-US"/>
    </w:rPr>
  </w:style>
  <w:style w:type="character" w:customStyle="1" w:styleId="TableCaptionChar">
    <w:name w:val="Table Caption Char"/>
    <w:basedOn w:val="DefaultParagraphFont"/>
    <w:link w:val="TableCaption"/>
    <w:uiPriority w:val="6"/>
    <w:rsid w:val="00A92781"/>
    <w:rPr>
      <w:rFonts w:eastAsiaTheme="minorHAnsi" w:cstheme="minorBidi"/>
      <w:b/>
      <w:i/>
      <w:sz w:val="24"/>
      <w:szCs w:val="22"/>
      <w:lang w:val="en-US" w:eastAsia="en-US"/>
    </w:rPr>
  </w:style>
  <w:style w:type="paragraph" w:customStyle="1" w:styleId="FigureCaption">
    <w:name w:val="Figure Caption"/>
    <w:basedOn w:val="TableCaption"/>
    <w:link w:val="FigureCaptionChar"/>
    <w:uiPriority w:val="5"/>
    <w:qFormat/>
    <w:rsid w:val="00A92781"/>
  </w:style>
  <w:style w:type="paragraph" w:customStyle="1" w:styleId="Non-used">
    <w:name w:val="Non-used"/>
    <w:basedOn w:val="Heading2"/>
    <w:link w:val="Non-usedChar"/>
    <w:uiPriority w:val="99"/>
    <w:semiHidden/>
    <w:rsid w:val="00A92781"/>
    <w:pPr>
      <w:spacing w:after="240"/>
    </w:pPr>
  </w:style>
  <w:style w:type="character" w:customStyle="1" w:styleId="Non-usedChar">
    <w:name w:val="Non-used Char"/>
    <w:basedOn w:val="Heading2Char"/>
    <w:link w:val="Non-used"/>
    <w:uiPriority w:val="99"/>
    <w:semiHidden/>
    <w:rsid w:val="00A92781"/>
    <w:rPr>
      <w:rFonts w:eastAsiaTheme="majorEastAsia" w:cstheme="majorBidi"/>
      <w:b/>
      <w:sz w:val="24"/>
      <w:szCs w:val="26"/>
      <w:lang w:val="en-US" w:eastAsia="en-US"/>
    </w:rPr>
  </w:style>
  <w:style w:type="paragraph" w:customStyle="1" w:styleId="HeadingL1">
    <w:name w:val="Heading L1"/>
    <w:next w:val="DocumentText"/>
    <w:uiPriority w:val="1"/>
    <w:qFormat/>
    <w:rsid w:val="00A92781"/>
    <w:pPr>
      <w:pBdr>
        <w:bottom w:val="single" w:sz="4" w:space="4" w:color="auto"/>
      </w:pBdr>
      <w:spacing w:line="480" w:lineRule="atLeast"/>
    </w:pPr>
    <w:rPr>
      <w:rFonts w:asciiTheme="majorHAnsi" w:eastAsiaTheme="minorHAnsi" w:hAnsiTheme="majorHAnsi" w:cstheme="minorBidi"/>
      <w:b/>
      <w:color w:val="000070"/>
      <w:sz w:val="36"/>
      <w:szCs w:val="22"/>
      <w:lang w:val="en-US" w:eastAsia="en-US"/>
    </w:rPr>
  </w:style>
  <w:style w:type="paragraph" w:customStyle="1" w:styleId="HeadingsL2">
    <w:name w:val="Headings L2"/>
    <w:basedOn w:val="HeadingL1"/>
    <w:next w:val="DocumentText"/>
    <w:uiPriority w:val="2"/>
    <w:qFormat/>
    <w:rsid w:val="00A92781"/>
    <w:pPr>
      <w:pBdr>
        <w:bottom w:val="none" w:sz="0" w:space="0" w:color="auto"/>
      </w:pBdr>
    </w:pPr>
    <w:rPr>
      <w:color w:val="404040" w:themeColor="text1" w:themeTint="BF"/>
      <w:sz w:val="28"/>
      <w:szCs w:val="18"/>
    </w:rPr>
  </w:style>
  <w:style w:type="paragraph" w:customStyle="1" w:styleId="ListofTablesFiguresHeadings">
    <w:name w:val="List of Tables/Figures Headings"/>
    <w:basedOn w:val="ProjectTitle"/>
    <w:link w:val="ListofTablesFiguresHeadingsChar"/>
    <w:uiPriority w:val="8"/>
    <w:semiHidden/>
    <w:qFormat/>
    <w:rsid w:val="00A92781"/>
  </w:style>
  <w:style w:type="character" w:customStyle="1" w:styleId="BalloonTextChar">
    <w:name w:val="Balloon Text Char"/>
    <w:basedOn w:val="DefaultParagraphFont"/>
    <w:link w:val="BalloonText"/>
    <w:uiPriority w:val="99"/>
    <w:semiHidden/>
    <w:rsid w:val="00A92781"/>
    <w:rPr>
      <w:rFonts w:ascii="Segoe UI" w:eastAsiaTheme="minorHAnsi" w:hAnsi="Segoe UI" w:cs="Segoe UI"/>
      <w:sz w:val="18"/>
      <w:szCs w:val="18"/>
      <w:lang w:val="en-US" w:eastAsia="en-US"/>
    </w:rPr>
  </w:style>
  <w:style w:type="paragraph" w:customStyle="1" w:styleId="HeadingsL3">
    <w:name w:val="Headings L3"/>
    <w:basedOn w:val="HeadingsL2"/>
    <w:next w:val="DocumentText"/>
    <w:link w:val="HeadingsL3Char"/>
    <w:uiPriority w:val="3"/>
    <w:qFormat/>
    <w:rsid w:val="00A92781"/>
    <w:pPr>
      <w:ind w:left="709"/>
    </w:pPr>
    <w:rPr>
      <w:i/>
      <w:noProof/>
      <w:color w:val="auto"/>
      <w:sz w:val="24"/>
      <w:szCs w:val="16"/>
    </w:rPr>
  </w:style>
  <w:style w:type="character" w:customStyle="1" w:styleId="HeadingsL3Char">
    <w:name w:val="Headings L3 Char"/>
    <w:basedOn w:val="DefaultParagraphFont"/>
    <w:link w:val="HeadingsL3"/>
    <w:uiPriority w:val="3"/>
    <w:rsid w:val="00A92781"/>
    <w:rPr>
      <w:rFonts w:asciiTheme="majorHAnsi" w:eastAsiaTheme="minorHAnsi" w:hAnsiTheme="majorHAnsi" w:cstheme="minorBidi"/>
      <w:b/>
      <w:i/>
      <w:noProof/>
      <w:sz w:val="24"/>
      <w:szCs w:val="16"/>
      <w:lang w:val="en-US" w:eastAsia="en-US"/>
    </w:rPr>
  </w:style>
  <w:style w:type="character" w:styleId="PlaceholderText">
    <w:name w:val="Placeholder Text"/>
    <w:basedOn w:val="DefaultParagraphFont"/>
    <w:uiPriority w:val="99"/>
    <w:semiHidden/>
    <w:rsid w:val="00A92781"/>
    <w:rPr>
      <w:color w:val="808080"/>
    </w:rPr>
  </w:style>
  <w:style w:type="paragraph" w:styleId="ListParagraph">
    <w:name w:val="List Paragraph"/>
    <w:basedOn w:val="Normal"/>
    <w:uiPriority w:val="34"/>
    <w:qFormat/>
    <w:pPr>
      <w:ind w:left="720"/>
      <w:contextualSpacing/>
    </w:pPr>
  </w:style>
  <w:style w:type="paragraph" w:customStyle="1" w:styleId="msonormal0">
    <w:name w:val="msonormal"/>
    <w:basedOn w:val="Normal"/>
    <w:qFormat/>
    <w:pPr>
      <w:spacing w:before="100" w:beforeAutospacing="1" w:after="100" w:afterAutospacing="1" w:line="240" w:lineRule="auto"/>
    </w:pPr>
    <w:rPr>
      <w:rFonts w:eastAsia="Times New Roman" w:cs="Times New Roman"/>
      <w:szCs w:val="24"/>
      <w:lang w:val="en-IN" w:eastAsia="en-IN"/>
    </w:rPr>
  </w:style>
  <w:style w:type="character" w:customStyle="1" w:styleId="apple-tab-span">
    <w:name w:val="apple-tab-span"/>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TOCHeading2">
    <w:name w:val="TOC Heading2"/>
    <w:basedOn w:val="Heading1"/>
    <w:next w:val="Normal"/>
    <w:uiPriority w:val="39"/>
    <w:semiHidden/>
    <w:qFormat/>
    <w:pPr>
      <w:spacing w:before="240" w:line="259" w:lineRule="auto"/>
      <w:jc w:val="left"/>
      <w:outlineLvl w:val="9"/>
    </w:pPr>
    <w:rPr>
      <w:rFonts w:asciiTheme="majorHAnsi" w:hAnsiTheme="majorHAnsi"/>
      <w:caps w:val="0"/>
      <w:color w:val="2E74B5" w:themeColor="accent1" w:themeShade="BF"/>
      <w:sz w:val="32"/>
    </w:rPr>
  </w:style>
  <w:style w:type="table" w:customStyle="1" w:styleId="PlainTable52">
    <w:name w:val="Plain Table 52"/>
    <w:basedOn w:val="TableNormal"/>
    <w:uiPriority w:val="45"/>
    <w:rPr>
      <w:rFonts w:asciiTheme="minorHAnsi" w:eastAsiaTheme="minorHAnsi" w:hAnsiTheme="minorHAnsi" w:cstheme="minorBidi"/>
      <w:sz w:val="22"/>
      <w:szCs w:val="22"/>
      <w:lang w:val="en-US" w:eastAsia="en-US"/>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
    <w:name w:val="t"/>
    <w:basedOn w:val="DefaultParagraphFont"/>
  </w:style>
  <w:style w:type="paragraph" w:customStyle="1" w:styleId="pf0">
    <w:name w:val="pf0"/>
    <w:basedOn w:val="Normal"/>
    <w:qFormat/>
    <w:pPr>
      <w:spacing w:before="100" w:beforeAutospacing="1" w:after="100" w:afterAutospacing="1" w:line="240" w:lineRule="auto"/>
    </w:pPr>
    <w:rPr>
      <w:rFonts w:eastAsia="Times New Roman" w:cs="Times New Roman"/>
      <w:szCs w:val="24"/>
      <w:lang w:val="en-IN" w:eastAsia="en-IN"/>
    </w:rPr>
  </w:style>
  <w:style w:type="character" w:customStyle="1" w:styleId="cf01">
    <w:name w:val="cf01"/>
    <w:basedOn w:val="DefaultParagraphFont"/>
    <w:rPr>
      <w:rFonts w:ascii="Segoe UI" w:hAnsi="Segoe UI" w:cs="Segoe UI" w:hint="default"/>
      <w:sz w:val="18"/>
      <w:szCs w:val="18"/>
    </w:rPr>
  </w:style>
  <w:style w:type="character" w:customStyle="1" w:styleId="cf11">
    <w:name w:val="cf11"/>
    <w:basedOn w:val="DefaultParagraphFont"/>
    <w:qFormat/>
    <w:rPr>
      <w:rFonts w:ascii="Segoe UI" w:hAnsi="Segoe UI" w:cs="Segoe UI" w:hint="default"/>
      <w:b/>
      <w:bCs/>
      <w:sz w:val="18"/>
      <w:szCs w:val="18"/>
    </w:rPr>
  </w:style>
  <w:style w:type="character" w:customStyle="1" w:styleId="FigureCaptionChar">
    <w:name w:val="Figure Caption Char"/>
    <w:link w:val="FigureCaption"/>
    <w:uiPriority w:val="5"/>
    <w:rPr>
      <w:rFonts w:eastAsiaTheme="minorHAnsi" w:cstheme="minorBidi"/>
      <w:b/>
      <w:i/>
      <w:sz w:val="24"/>
      <w:szCs w:val="22"/>
      <w:lang w:val="en-US" w:eastAsia="en-US"/>
    </w:rPr>
  </w:style>
  <w:style w:type="character" w:customStyle="1" w:styleId="SubtleEmphasis1">
    <w:name w:val="Subtle Emphasis1"/>
    <w:basedOn w:val="DefaultParagraphFont"/>
    <w:uiPriority w:val="19"/>
    <w:qFormat/>
    <w:rPr>
      <w:i/>
      <w:iCs/>
      <w:color w:val="404040" w:themeColor="text1" w:themeTint="BF"/>
    </w:rPr>
  </w:style>
  <w:style w:type="paragraph" w:customStyle="1" w:styleId="TOCHeading3">
    <w:name w:val="TOC Heading3"/>
    <w:basedOn w:val="Heading1"/>
    <w:next w:val="Normal"/>
    <w:uiPriority w:val="39"/>
    <w:semiHidden/>
    <w:pPr>
      <w:spacing w:before="240" w:line="259" w:lineRule="auto"/>
      <w:jc w:val="left"/>
      <w:outlineLvl w:val="9"/>
    </w:pPr>
    <w:rPr>
      <w:rFonts w:asciiTheme="majorHAnsi" w:hAnsiTheme="majorHAnsi"/>
      <w:caps w:val="0"/>
      <w:color w:val="2E74B5" w:themeColor="accent1" w:themeShade="BF"/>
      <w:sz w:val="32"/>
    </w:rPr>
  </w:style>
  <w:style w:type="table" w:customStyle="1" w:styleId="PlainTable53">
    <w:name w:val="Plain Table 53"/>
    <w:basedOn w:val="TableNormal"/>
    <w:uiPriority w:val="45"/>
    <w:rPr>
      <w:rFonts w:asciiTheme="minorHAnsi" w:eastAsiaTheme="minorHAnsi" w:hAnsiTheme="minorHAnsi" w:cstheme="minorBidi"/>
      <w:sz w:val="22"/>
      <w:szCs w:val="22"/>
      <w:lang w:val="en-US" w:eastAsia="en-US"/>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CommentTextChar">
    <w:name w:val="Comment Text Char"/>
    <w:basedOn w:val="DefaultParagraphFont"/>
    <w:link w:val="CommentText"/>
    <w:uiPriority w:val="99"/>
    <w:semiHidden/>
    <w:rPr>
      <w:rFonts w:eastAsiaTheme="minorHAnsi" w:cstheme="minorBidi"/>
      <w:lang w:val="en-US" w:eastAsia="en-US"/>
    </w:rPr>
  </w:style>
  <w:style w:type="character" w:customStyle="1" w:styleId="CommentSubjectChar">
    <w:name w:val="Comment Subject Char"/>
    <w:basedOn w:val="CommentTextChar"/>
    <w:link w:val="CommentSubject"/>
    <w:uiPriority w:val="99"/>
    <w:semiHidden/>
    <w:rPr>
      <w:rFonts w:eastAsiaTheme="minorHAnsi" w:cstheme="minorBidi"/>
      <w:b/>
      <w:bCs/>
      <w:lang w:val="en-US" w:eastAsia="en-US"/>
    </w:rPr>
  </w:style>
  <w:style w:type="character" w:customStyle="1" w:styleId="ListofTablesFiguresHeadingsChar">
    <w:name w:val="List of Tables/Figures Headings Char"/>
    <w:link w:val="ListofTablesFiguresHeadings"/>
    <w:uiPriority w:val="8"/>
    <w:semiHidden/>
    <w:rPr>
      <w:rFonts w:asciiTheme="minorHAnsi" w:eastAsiaTheme="minorHAnsi" w:hAnsiTheme="minorHAnsi" w:cstheme="minorBidi"/>
      <w:b/>
      <w:caps/>
      <w:sz w:val="48"/>
      <w:szCs w:val="22"/>
      <w:lang w:val="en-US" w:eastAsia="en-US"/>
    </w:rPr>
  </w:style>
  <w:style w:type="paragraph" w:styleId="TOCHeading">
    <w:name w:val="TOC Heading"/>
    <w:basedOn w:val="Heading1"/>
    <w:next w:val="Normal"/>
    <w:uiPriority w:val="39"/>
    <w:semiHidden/>
    <w:rsid w:val="00A92781"/>
    <w:pPr>
      <w:spacing w:before="240" w:line="259" w:lineRule="auto"/>
      <w:jc w:val="left"/>
      <w:outlineLvl w:val="9"/>
    </w:pPr>
    <w:rPr>
      <w:rFonts w:asciiTheme="majorHAnsi" w:hAnsiTheme="majorHAnsi"/>
      <w:caps w:val="0"/>
      <w:color w:val="2E74B5" w:themeColor="accent1" w:themeShade="BF"/>
      <w:sz w:val="32"/>
    </w:rPr>
  </w:style>
  <w:style w:type="table" w:styleId="PlainTable5">
    <w:name w:val="Plain Table 5"/>
    <w:basedOn w:val="TableNormal"/>
    <w:uiPriority w:val="45"/>
    <w:rsid w:val="00A92781"/>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644875">
      <w:bodyDiv w:val="1"/>
      <w:marLeft w:val="0"/>
      <w:marRight w:val="0"/>
      <w:marTop w:val="0"/>
      <w:marBottom w:val="0"/>
      <w:divBdr>
        <w:top w:val="none" w:sz="0" w:space="0" w:color="auto"/>
        <w:left w:val="none" w:sz="0" w:space="0" w:color="auto"/>
        <w:bottom w:val="none" w:sz="0" w:space="0" w:color="auto"/>
        <w:right w:val="none" w:sz="0" w:space="0" w:color="auto"/>
      </w:divBdr>
      <w:divsChild>
        <w:div w:id="2078817368">
          <w:marLeft w:val="735"/>
          <w:marRight w:val="0"/>
          <w:marTop w:val="0"/>
          <w:marBottom w:val="0"/>
          <w:divBdr>
            <w:top w:val="none" w:sz="0" w:space="0" w:color="auto"/>
            <w:left w:val="none" w:sz="0" w:space="0" w:color="auto"/>
            <w:bottom w:val="none" w:sz="0" w:space="0" w:color="auto"/>
            <w:right w:val="none" w:sz="0" w:space="0" w:color="auto"/>
          </w:divBdr>
        </w:div>
      </w:divsChild>
    </w:div>
    <w:div w:id="499197219">
      <w:bodyDiv w:val="1"/>
      <w:marLeft w:val="0"/>
      <w:marRight w:val="0"/>
      <w:marTop w:val="0"/>
      <w:marBottom w:val="0"/>
      <w:divBdr>
        <w:top w:val="none" w:sz="0" w:space="0" w:color="auto"/>
        <w:left w:val="none" w:sz="0" w:space="0" w:color="auto"/>
        <w:bottom w:val="none" w:sz="0" w:space="0" w:color="auto"/>
        <w:right w:val="none" w:sz="0" w:space="0" w:color="auto"/>
      </w:divBdr>
      <w:divsChild>
        <w:div w:id="813327041">
          <w:marLeft w:val="720"/>
          <w:marRight w:val="0"/>
          <w:marTop w:val="0"/>
          <w:marBottom w:val="0"/>
          <w:divBdr>
            <w:top w:val="none" w:sz="0" w:space="0" w:color="auto"/>
            <w:left w:val="none" w:sz="0" w:space="0" w:color="auto"/>
            <w:bottom w:val="none" w:sz="0" w:space="0" w:color="auto"/>
            <w:right w:val="none" w:sz="0" w:space="0" w:color="auto"/>
          </w:divBdr>
        </w:div>
      </w:divsChild>
    </w:div>
    <w:div w:id="749615087">
      <w:bodyDiv w:val="1"/>
      <w:marLeft w:val="0"/>
      <w:marRight w:val="0"/>
      <w:marTop w:val="0"/>
      <w:marBottom w:val="0"/>
      <w:divBdr>
        <w:top w:val="none" w:sz="0" w:space="0" w:color="auto"/>
        <w:left w:val="none" w:sz="0" w:space="0" w:color="auto"/>
        <w:bottom w:val="none" w:sz="0" w:space="0" w:color="auto"/>
        <w:right w:val="none" w:sz="0" w:space="0" w:color="auto"/>
      </w:divBdr>
      <w:divsChild>
        <w:div w:id="1956132872">
          <w:marLeft w:val="705"/>
          <w:marRight w:val="0"/>
          <w:marTop w:val="0"/>
          <w:marBottom w:val="0"/>
          <w:divBdr>
            <w:top w:val="none" w:sz="0" w:space="0" w:color="auto"/>
            <w:left w:val="none" w:sz="0" w:space="0" w:color="auto"/>
            <w:bottom w:val="none" w:sz="0" w:space="0" w:color="auto"/>
            <w:right w:val="none" w:sz="0" w:space="0" w:color="auto"/>
          </w:divBdr>
        </w:div>
      </w:divsChild>
    </w:div>
    <w:div w:id="1087968021">
      <w:bodyDiv w:val="1"/>
      <w:marLeft w:val="0"/>
      <w:marRight w:val="0"/>
      <w:marTop w:val="0"/>
      <w:marBottom w:val="0"/>
      <w:divBdr>
        <w:top w:val="none" w:sz="0" w:space="0" w:color="auto"/>
        <w:left w:val="none" w:sz="0" w:space="0" w:color="auto"/>
        <w:bottom w:val="none" w:sz="0" w:space="0" w:color="auto"/>
        <w:right w:val="none" w:sz="0" w:space="0" w:color="auto"/>
      </w:divBdr>
    </w:div>
    <w:div w:id="1839230576">
      <w:bodyDiv w:val="1"/>
      <w:marLeft w:val="0"/>
      <w:marRight w:val="0"/>
      <w:marTop w:val="0"/>
      <w:marBottom w:val="0"/>
      <w:divBdr>
        <w:top w:val="none" w:sz="0" w:space="0" w:color="auto"/>
        <w:left w:val="none" w:sz="0" w:space="0" w:color="auto"/>
        <w:bottom w:val="none" w:sz="0" w:space="0" w:color="auto"/>
        <w:right w:val="none" w:sz="0" w:space="0" w:color="auto"/>
      </w:divBdr>
      <w:divsChild>
        <w:div w:id="865017757">
          <w:marLeft w:val="70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en.wikipedia.org/wiki/Resource_management" TargetMode="External"/><Relationship Id="rId42" Type="http://schemas.openxmlformats.org/officeDocument/2006/relationships/image" Target="media/image13.png"/><Relationship Id="rId63" Type="http://schemas.openxmlformats.org/officeDocument/2006/relationships/image" Target="media/image33.jpeg"/><Relationship Id="rId84" Type="http://schemas.openxmlformats.org/officeDocument/2006/relationships/image" Target="media/image54.jpeg"/><Relationship Id="rId16" Type="http://schemas.openxmlformats.org/officeDocument/2006/relationships/hyperlink" Target="https://www.productplan.com/glossary/stakeholder/" TargetMode="External"/><Relationship Id="rId107" Type="http://schemas.openxmlformats.org/officeDocument/2006/relationships/image" Target="media/image77.png"/><Relationship Id="rId11" Type="http://schemas.openxmlformats.org/officeDocument/2006/relationships/endnotes" Target="endnotes.xml"/><Relationship Id="rId32" Type="http://schemas.openxmlformats.org/officeDocument/2006/relationships/hyperlink" Target="https://github.com/anistamboli/Udhaari-Book" TargetMode="Externa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72.png"/><Relationship Id="rId123" Type="http://schemas.openxmlformats.org/officeDocument/2006/relationships/hyperlink" Target="https://devcenter.heroku.com/categories/deployment" TargetMode="External"/><Relationship Id="rId128" Type="http://schemas.openxmlformats.org/officeDocument/2006/relationships/hyperlink" Target="https://openbase.com/js/react-native-input-spinner" TargetMode="External"/><Relationship Id="rId5" Type="http://schemas.openxmlformats.org/officeDocument/2006/relationships/customXml" Target="../customXml/item5.xml"/><Relationship Id="rId90" Type="http://schemas.openxmlformats.org/officeDocument/2006/relationships/image" Target="media/image60.jpeg"/><Relationship Id="rId95" Type="http://schemas.openxmlformats.org/officeDocument/2006/relationships/image" Target="media/image65.png"/><Relationship Id="rId22" Type="http://schemas.openxmlformats.org/officeDocument/2006/relationships/hyperlink" Target="https://en.wikipedia.org/wiki/Stakeholder_management" TargetMode="External"/><Relationship Id="rId27" Type="http://schemas.openxmlformats.org/officeDocument/2006/relationships/footer" Target="footer3.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glossaryDocument" Target="glossary/document.xml"/><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image" Target="media/image1.png"/><Relationship Id="rId17" Type="http://schemas.openxmlformats.org/officeDocument/2006/relationships/hyperlink" Target="https://en.wikipedia.org/wiki/Scope_(project_management)" TargetMode="External"/><Relationship Id="rId33" Type="http://schemas.openxmlformats.org/officeDocument/2006/relationships/hyperlink" Target="https://reactnative.dev/" TargetMode="External"/><Relationship Id="rId38" Type="http://schemas.openxmlformats.org/officeDocument/2006/relationships/image" Target="media/image9.png"/><Relationship Id="rId59" Type="http://schemas.openxmlformats.org/officeDocument/2006/relationships/image" Target="media/image29.jpe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docs.expo.io/versions/latest/sdk/securestore/" TargetMode="External"/><Relationship Id="rId129" Type="http://schemas.openxmlformats.org/officeDocument/2006/relationships/hyperlink" Target="https://mochajs.org/" TargetMode="External"/><Relationship Id="rId54" Type="http://schemas.openxmlformats.org/officeDocument/2006/relationships/image" Target="media/image25.pn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jpe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en.wikipedia.org/wiki/Communications_management" TargetMode="External"/><Relationship Id="rId28" Type="http://schemas.openxmlformats.org/officeDocument/2006/relationships/image" Target="media/image2.jpeg"/><Relationship Id="rId49" Type="http://schemas.openxmlformats.org/officeDocument/2006/relationships/image" Target="media/image2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5.png"/><Relationship Id="rId60" Type="http://schemas.openxmlformats.org/officeDocument/2006/relationships/image" Target="media/image30.jpeg"/><Relationship Id="rId65" Type="http://schemas.openxmlformats.org/officeDocument/2006/relationships/image" Target="media/image35.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hyperlink" Target="https://www.chaijs.com/plugins/chai-http/" TargetMode="External"/><Relationship Id="rId135"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yperlink" Target="https://en.wikipedia.org/wiki/Requirements_management" TargetMode="External"/><Relationship Id="rId39" Type="http://schemas.openxmlformats.org/officeDocument/2006/relationships/image" Target="media/image10.png"/><Relationship Id="rId109" Type="http://schemas.openxmlformats.org/officeDocument/2006/relationships/image" Target="media/image79.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hyperlink" Target="https://en.wikipedia.org/wiki/Structure" TargetMode="External"/><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hyperlink" Target="https://templates.office.com/en-in/simple-gantt-chart-tm16400962" TargetMode="External"/><Relationship Id="rId7" Type="http://schemas.openxmlformats.org/officeDocument/2006/relationships/styles" Target="styles.xml"/><Relationship Id="rId71" Type="http://schemas.openxmlformats.org/officeDocument/2006/relationships/image" Target="media/image41.jpe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3.jpeg"/><Relationship Id="rId24" Type="http://schemas.openxmlformats.org/officeDocument/2006/relationships/hyperlink" Target="https://en.wikipedia.org/wiki/Change_management"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docs.swmansion.com/react-native-gesture-handler/docs/" TargetMode="External"/><Relationship Id="rId61" Type="http://schemas.openxmlformats.org/officeDocument/2006/relationships/image" Target="media/image31.jpeg"/><Relationship Id="rId82" Type="http://schemas.openxmlformats.org/officeDocument/2006/relationships/image" Target="media/image52.jpeg"/><Relationship Id="rId19" Type="http://schemas.openxmlformats.org/officeDocument/2006/relationships/hyperlink" Target="https://en.wikipedia.org/wiki/Schedule_(project_management)" TargetMode="External"/><Relationship Id="rId14" Type="http://schemas.openxmlformats.org/officeDocument/2006/relationships/header" Target="header1.xml"/><Relationship Id="rId30" Type="http://schemas.openxmlformats.org/officeDocument/2006/relationships/image" Target="media/image4.jpeg"/><Relationship Id="rId35" Type="http://schemas.openxmlformats.org/officeDocument/2006/relationships/image" Target="media/image6.png"/><Relationship Id="rId56" Type="http://schemas.openxmlformats.org/officeDocument/2006/relationships/image" Target="media/image26.jpeg"/><Relationship Id="rId77" Type="http://schemas.openxmlformats.org/officeDocument/2006/relationships/image" Target="media/image47.jpe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hyperlink" Target="https://reactnative.dev/docs/modal"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2.jpeg"/><Relationship Id="rId93" Type="http://schemas.openxmlformats.org/officeDocument/2006/relationships/image" Target="media/image63.jpeg"/><Relationship Id="rId98" Type="http://schemas.openxmlformats.org/officeDocument/2006/relationships/image" Target="media/image68.png"/><Relationship Id="rId121" Type="http://schemas.openxmlformats.org/officeDocument/2006/relationships/hyperlink" Target="https://docs.expo.io/" TargetMode="External"/><Relationship Id="rId3" Type="http://schemas.openxmlformats.org/officeDocument/2006/relationships/customXml" Target="../customXml/item3.xml"/><Relationship Id="rId25" Type="http://schemas.openxmlformats.org/officeDocument/2006/relationships/hyperlink" Target="https://en.wikipedia.org/wiki/Risk_management" TargetMode="External"/><Relationship Id="rId46" Type="http://schemas.openxmlformats.org/officeDocument/2006/relationships/image" Target="media/image17.png"/><Relationship Id="rId67" Type="http://schemas.openxmlformats.org/officeDocument/2006/relationships/image" Target="media/image37.jpeg"/><Relationship Id="rId116" Type="http://schemas.openxmlformats.org/officeDocument/2006/relationships/image" Target="media/image86.png"/><Relationship Id="rId20" Type="http://schemas.openxmlformats.org/officeDocument/2006/relationships/hyperlink" Target="https://en.wikipedia.org/wiki/Quality_management" TargetMode="External"/><Relationship Id="rId41" Type="http://schemas.openxmlformats.org/officeDocument/2006/relationships/image" Target="media/image12.png"/><Relationship Id="rId62" Type="http://schemas.openxmlformats.org/officeDocument/2006/relationships/image" Target="media/image32.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81.png"/><Relationship Id="rId132"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7.jpeg"/><Relationship Id="rId106" Type="http://schemas.openxmlformats.org/officeDocument/2006/relationships/image" Target="media/image76.png"/><Relationship Id="rId127" Type="http://schemas.openxmlformats.org/officeDocument/2006/relationships/hyperlink" Target="https://www.npmjs.com/package/react-native-modal-datetime-picker" TargetMode="External"/><Relationship Id="rId10" Type="http://schemas.openxmlformats.org/officeDocument/2006/relationships/footnotes" Target="footnotes.xml"/><Relationship Id="rId31" Type="http://schemas.openxmlformats.org/officeDocument/2006/relationships/hyperlink" Target="https://university.hygger.io/en/articles/3036310-scrum-methodology" TargetMode="External"/><Relationship Id="rId52" Type="http://schemas.openxmlformats.org/officeDocument/2006/relationships/image" Target="media/image23.png"/><Relationship Id="rId73" Type="http://schemas.openxmlformats.org/officeDocument/2006/relationships/image" Target="media/image43.jpeg"/><Relationship Id="rId78" Type="http://schemas.openxmlformats.org/officeDocument/2006/relationships/image" Target="media/image48.jpeg"/><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reactnavigation.org/"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eader" Target="header2.xml"/><Relationship Id="rId47" Type="http://schemas.openxmlformats.org/officeDocument/2006/relationships/image" Target="media/image18.png"/><Relationship Id="rId68" Type="http://schemas.openxmlformats.org/officeDocument/2006/relationships/image" Target="media/image38.jpeg"/><Relationship Id="rId89" Type="http://schemas.openxmlformats.org/officeDocument/2006/relationships/image" Target="media/image59.jpeg"/><Relationship Id="rId112" Type="http://schemas.openxmlformats.org/officeDocument/2006/relationships/image" Target="media/image82.png"/><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uthi\Downloads\ProjectReport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BCF826F55A43ABB4A8DADBFDB8D676"/>
        <w:category>
          <w:name w:val="General"/>
          <w:gallery w:val="placeholder"/>
        </w:category>
        <w:types>
          <w:type w:val="bbPlcHdr"/>
        </w:types>
        <w:behaviors>
          <w:behavior w:val="content"/>
        </w:behaviors>
        <w:guid w:val="{DE36E6AE-3076-4A56-B64C-F27E3D7F7F4B}"/>
      </w:docPartPr>
      <w:docPartBody>
        <w:p w:rsidR="00AD0F3C" w:rsidRDefault="00884B79">
          <w:pPr>
            <w:pStyle w:val="E9BCF826F55A43ABB4A8DADBFDB8D676"/>
          </w:pPr>
          <w:r>
            <w:rPr>
              <w:rStyle w:val="PlaceholderText"/>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84B79" w:rsidRDefault="00884B79">
      <w:pPr>
        <w:spacing w:line="240" w:lineRule="auto"/>
      </w:pPr>
      <w:r>
        <w:separator/>
      </w:r>
    </w:p>
  </w:endnote>
  <w:endnote w:type="continuationSeparator" w:id="0">
    <w:p w:rsidR="00884B79" w:rsidRDefault="00884B7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84B79" w:rsidRDefault="00884B79">
      <w:pPr>
        <w:spacing w:after="0" w:line="240" w:lineRule="auto"/>
      </w:pPr>
      <w:r>
        <w:separator/>
      </w:r>
    </w:p>
  </w:footnote>
  <w:footnote w:type="continuationSeparator" w:id="0">
    <w:p w:rsidR="00884B79" w:rsidRDefault="00884B79">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236"/>
    <w:rsid w:val="000726B2"/>
    <w:rsid w:val="00102940"/>
    <w:rsid w:val="001131F7"/>
    <w:rsid w:val="00214FAC"/>
    <w:rsid w:val="00596B4F"/>
    <w:rsid w:val="007D5C46"/>
    <w:rsid w:val="00884B79"/>
    <w:rsid w:val="008E37A8"/>
    <w:rsid w:val="00900236"/>
    <w:rsid w:val="00910B79"/>
    <w:rsid w:val="009B752F"/>
    <w:rsid w:val="00A70DE3"/>
    <w:rsid w:val="00AD0F3C"/>
    <w:rsid w:val="00C16EC2"/>
    <w:rsid w:val="00C43208"/>
    <w:rsid w:val="00C65F06"/>
    <w:rsid w:val="00C76333"/>
    <w:rsid w:val="00D85715"/>
    <w:rsid w:val="00DE7780"/>
    <w:rsid w:val="00EA4789"/>
    <w:rsid w:val="00EA4C8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Pr>
      <w:color w:val="808080"/>
    </w:rPr>
  </w:style>
  <w:style w:type="paragraph" w:customStyle="1" w:styleId="E9BCF826F55A43ABB4A8DADBFDB8D676">
    <w:name w:val="E9BCF826F55A43ABB4A8DADBFDB8D676"/>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AE379136C36984458F06B79135F7CC47" ma:contentTypeVersion="4" ma:contentTypeDescription="Create a new document." ma:contentTypeScope="" ma:versionID="1fdcf96d5f7efcabcc49547cfa2f4d8b">
  <xsd:schema xmlns:xsd="http://www.w3.org/2001/XMLSchema" xmlns:xs="http://www.w3.org/2001/XMLSchema" xmlns:p="http://schemas.microsoft.com/office/2006/metadata/properties" xmlns:ns3="b8eb9ff2-fd15-41af-8c55-54b2a8cb2512" targetNamespace="http://schemas.microsoft.com/office/2006/metadata/properties" ma:root="true" ma:fieldsID="1b08a41171682e8e8e241481ed25f9d2" ns3:_="">
    <xsd:import namespace="b8eb9ff2-fd15-41af-8c55-54b2a8cb25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eb9ff2-fd15-41af-8c55-54b2a8cb25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18FAE9-0E74-4506-8F15-E755D1FE676B}">
  <ds:schemaRefs>
    <ds:schemaRef ds:uri="http://schemas.microsoft.com/sharepoint/v3/contenttype/forms"/>
  </ds:schemaRefs>
</ds:datastoreItem>
</file>

<file path=customXml/itemProps2.xml><?xml version="1.0" encoding="utf-8"?>
<ds:datastoreItem xmlns:ds="http://schemas.openxmlformats.org/officeDocument/2006/customXml" ds:itemID="{BD71B91C-6BD7-46C1-A11D-9607B4E5DD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D573A614-FBEF-4D7D-B556-48066E461834}">
  <ds:schemaRefs>
    <ds:schemaRef ds:uri="http://schemas.openxmlformats.org/officeDocument/2006/bibliography"/>
  </ds:schemaRefs>
</ds:datastoreItem>
</file>

<file path=customXml/itemProps5.xml><?xml version="1.0" encoding="utf-8"?>
<ds:datastoreItem xmlns:ds="http://schemas.openxmlformats.org/officeDocument/2006/customXml" ds:itemID="{91EEBD56-592D-4C26-B5D8-40165378BA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eb9ff2-fd15-41af-8c55-54b2a8cb25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ProjectReportTemplate</Template>
  <TotalTime>202</TotalTime>
  <Pages>250</Pages>
  <Words>26215</Words>
  <Characters>149427</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UDHAARI BOOK</vt:lpstr>
    </vt:vector>
  </TitlesOfParts>
  <Company/>
  <LinksUpToDate>false</LinksUpToDate>
  <CharactersWithSpaces>175292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UDHAARI BOOK</dc:title>
  <dc:creator>Suresh Burde</dc:creator>
  <cp:lastModifiedBy>office grp3</cp:lastModifiedBy>
  <cp:revision>21</cp:revision>
  <cp:lastPrinted>2017-05-04T20:19:00Z</cp:lastPrinted>
  <dcterms:created xsi:type="dcterms:W3CDTF">2021-05-27T07:37:00Z</dcterms:created>
  <dcterms:modified xsi:type="dcterms:W3CDTF">2021-05-30T11:20:00Z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0x010100AE379136C36984458F06B79135F7CC47</vt:lpwstr>
  </property>
  <property fmtid="{D5CDD505-2E9C-101B-9397-08002B2CF9AE}" pid="3" name="KSOProductBuildVer">
    <vt:lpwstr>1033-11.2.0.10132</vt:lpwstr>
  </property>
</Properties>
</file>